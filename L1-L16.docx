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1EF94" w14:textId="77777777" w:rsidR="00A35065" w:rsidRPr="009C7F70" w:rsidRDefault="001A7831" w:rsidP="004F2630">
      <w:pPr>
        <w:pStyle w:val="Heading1"/>
        <w:keepNext w:val="0"/>
        <w:keepLines w:val="0"/>
        <w:spacing w:before="480"/>
        <w:rPr>
          <w:rFonts w:eastAsia="DFKai-SB"/>
          <w:b/>
          <w:color w:val="FFC000"/>
          <w:sz w:val="48"/>
          <w:szCs w:val="48"/>
        </w:rPr>
      </w:pPr>
      <w:bookmarkStart w:id="0" w:name="_hn8yq8fx2lta" w:colFirst="0" w:colLast="0"/>
      <w:bookmarkStart w:id="1" w:name="_GoBack"/>
      <w:bookmarkEnd w:id="0"/>
      <w:bookmarkEnd w:id="1"/>
      <w:r w:rsidRPr="009C7F70">
        <w:rPr>
          <w:rFonts w:eastAsia="DFKai-SB"/>
          <w:b/>
          <w:color w:val="FFC000"/>
          <w:sz w:val="48"/>
          <w:szCs w:val="48"/>
        </w:rPr>
        <w:t>Lesson 1: Innovations in Computing</w:t>
      </w:r>
    </w:p>
    <w:p w14:paraId="47C0E22C" w14:textId="77777777" w:rsidR="00A35065" w:rsidRPr="009C7F70" w:rsidRDefault="001A7831" w:rsidP="004F2630">
      <w:pPr>
        <w:rPr>
          <w:rFonts w:eastAsia="DFKai-SB"/>
          <w:color w:val="000000" w:themeColor="text1"/>
        </w:rPr>
      </w:pPr>
      <w:r w:rsidRPr="009C7F70">
        <w:rPr>
          <w:rFonts w:eastAsia="DFKai-SB"/>
          <w:color w:val="000000" w:themeColor="text1"/>
        </w:rPr>
        <w:t>第</w:t>
      </w:r>
      <w:r w:rsidRPr="009C7F70">
        <w:rPr>
          <w:rFonts w:eastAsia="DFKai-SB"/>
          <w:color w:val="000000" w:themeColor="text1"/>
        </w:rPr>
        <w:t>1</w:t>
      </w:r>
      <w:r w:rsidRPr="009C7F70">
        <w:rPr>
          <w:rFonts w:eastAsia="DFKai-SB"/>
          <w:color w:val="000000" w:themeColor="text1"/>
        </w:rPr>
        <w:t>課：創新電腦</w:t>
      </w:r>
    </w:p>
    <w:p w14:paraId="4DB190EB" w14:textId="77777777" w:rsidR="00A35065" w:rsidRPr="009C7F70" w:rsidRDefault="00A35065" w:rsidP="004F2630">
      <w:pPr>
        <w:rPr>
          <w:rFonts w:eastAsia="DFKai-SB"/>
          <w:color w:val="000000" w:themeColor="text1"/>
        </w:rPr>
      </w:pPr>
    </w:p>
    <w:p w14:paraId="30116688" w14:textId="77777777" w:rsidR="00A35065" w:rsidRPr="009C7F70" w:rsidRDefault="001A7831" w:rsidP="004F2630">
      <w:pPr>
        <w:rPr>
          <w:rFonts w:eastAsia="DFKai-SB"/>
          <w:b/>
          <w:color w:val="000000" w:themeColor="text1"/>
        </w:rPr>
      </w:pPr>
      <w:r w:rsidRPr="009C7F70">
        <w:rPr>
          <w:rFonts w:eastAsia="DFKai-SB"/>
          <w:b/>
          <w:color w:val="000000" w:themeColor="text1"/>
        </w:rPr>
        <w:t>Research | Unplugged</w:t>
      </w:r>
    </w:p>
    <w:p w14:paraId="26973D1C" w14:textId="77777777" w:rsidR="00A35065" w:rsidRPr="009C7F70" w:rsidRDefault="001A7831" w:rsidP="004F2630">
      <w:pPr>
        <w:rPr>
          <w:rFonts w:eastAsia="DFKai-SB"/>
          <w:color w:val="000000" w:themeColor="text1"/>
        </w:rPr>
      </w:pPr>
      <w:r w:rsidRPr="009C7F70">
        <w:rPr>
          <w:rFonts w:eastAsia="DFKai-SB"/>
          <w:color w:val="000000" w:themeColor="text1"/>
        </w:rPr>
        <w:t>研究｜不插電</w:t>
      </w:r>
      <w:r w:rsidRPr="009C7F70">
        <w:rPr>
          <w:rFonts w:eastAsia="DFKai-SB"/>
          <w:color w:val="000000" w:themeColor="text1"/>
        </w:rPr>
        <w:t xml:space="preserve"> </w:t>
      </w:r>
    </w:p>
    <w:p w14:paraId="13101C83"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2" w:name="_hoe1iyggmmxj" w:colFirst="0" w:colLast="0"/>
      <w:bookmarkEnd w:id="2"/>
      <w:r w:rsidRPr="009C7F70">
        <w:rPr>
          <w:rFonts w:eastAsia="DFKai-SB"/>
          <w:b/>
          <w:color w:val="000000" w:themeColor="text1"/>
          <w:sz w:val="34"/>
          <w:szCs w:val="34"/>
        </w:rPr>
        <w:t>Overview</w:t>
      </w:r>
    </w:p>
    <w:p w14:paraId="6C22900D" w14:textId="77777777" w:rsidR="00A35065" w:rsidRPr="009C7F70" w:rsidRDefault="001A7831" w:rsidP="004F2630">
      <w:pPr>
        <w:rPr>
          <w:rFonts w:eastAsia="DFKai-SB"/>
          <w:color w:val="000000" w:themeColor="text1"/>
        </w:rPr>
      </w:pPr>
      <w:r w:rsidRPr="009C7F70">
        <w:rPr>
          <w:rFonts w:eastAsia="DFKai-SB"/>
          <w:color w:val="000000" w:themeColor="text1"/>
        </w:rPr>
        <w:t>課程概述</w:t>
      </w:r>
    </w:p>
    <w:p w14:paraId="04FD20FD" w14:textId="77777777" w:rsidR="00A35065" w:rsidRPr="009C7F70" w:rsidRDefault="001A7831" w:rsidP="004F2630">
      <w:pPr>
        <w:rPr>
          <w:rFonts w:eastAsia="DFKai-SB"/>
          <w:color w:val="000000" w:themeColor="text1"/>
        </w:rPr>
      </w:pPr>
      <w:r w:rsidRPr="009C7F70">
        <w:rPr>
          <w:rFonts w:eastAsia="DFKai-SB"/>
          <w:color w:val="000000" w:themeColor="text1"/>
        </w:rPr>
        <w:t>To kick off the final unit of this course, students will do some research into interesting innovations in computing. This lesson will expose students to wider variety of computing form factors (what a computer looks like) and fields that are impacted by computing. Later in this unit students will look back on the devices they encountered in this lesson as they develop their own physical computing devices.</w:t>
      </w:r>
    </w:p>
    <w:p w14:paraId="7DE72A80" w14:textId="77777777" w:rsidR="00A35065" w:rsidRPr="009C7F70" w:rsidRDefault="001A7831" w:rsidP="004F2630">
      <w:pPr>
        <w:rPr>
          <w:rFonts w:eastAsia="DFKai-SB"/>
          <w:color w:val="000000" w:themeColor="text1"/>
        </w:rPr>
      </w:pPr>
      <w:r w:rsidRPr="009C7F70">
        <w:rPr>
          <w:rFonts w:eastAsia="DFKai-SB"/>
          <w:color w:val="000000" w:themeColor="text1"/>
        </w:rPr>
        <w:t>在這個課程的最後一個單元</w:t>
      </w:r>
      <w:r w:rsidRPr="009C7F70">
        <w:rPr>
          <w:rFonts w:eastAsia="DFKai-SB"/>
          <w:color w:val="000000" w:themeColor="text1"/>
        </w:rPr>
        <w:t xml:space="preserve">, </w:t>
      </w:r>
      <w:r w:rsidRPr="009C7F70">
        <w:rPr>
          <w:rFonts w:eastAsia="DFKai-SB"/>
          <w:color w:val="000000" w:themeColor="text1"/>
        </w:rPr>
        <w:t>學生會研究一些有趣的創新電腦。這個課程會讓學生探索不同電腦的型態</w:t>
      </w:r>
      <w:r w:rsidRPr="009C7F70">
        <w:rPr>
          <w:rFonts w:eastAsia="DFKai-SB"/>
          <w:color w:val="000000" w:themeColor="text1"/>
        </w:rPr>
        <w:t>(</w:t>
      </w:r>
      <w:r w:rsidRPr="009C7F70">
        <w:rPr>
          <w:rFonts w:eastAsia="DFKai-SB"/>
          <w:color w:val="000000" w:themeColor="text1"/>
        </w:rPr>
        <w:t>電腦長什麼樣子</w:t>
      </w:r>
      <w:r w:rsidRPr="009C7F70">
        <w:rPr>
          <w:rFonts w:eastAsia="DFKai-SB"/>
          <w:color w:val="000000" w:themeColor="text1"/>
        </w:rPr>
        <w:t xml:space="preserve">), </w:t>
      </w:r>
      <w:r w:rsidRPr="009C7F70">
        <w:rPr>
          <w:rFonts w:eastAsia="DFKai-SB"/>
          <w:color w:val="000000" w:themeColor="text1"/>
        </w:rPr>
        <w:t>電腦運用在各個領域的應用。在這個單元的最後</w:t>
      </w:r>
      <w:r w:rsidRPr="009C7F70">
        <w:rPr>
          <w:rFonts w:eastAsia="DFKai-SB"/>
          <w:color w:val="000000" w:themeColor="text1"/>
        </w:rPr>
        <w:t xml:space="preserve">, </w:t>
      </w:r>
      <w:r w:rsidRPr="009C7F70">
        <w:rPr>
          <w:rFonts w:eastAsia="DFKai-SB"/>
          <w:color w:val="000000" w:themeColor="text1"/>
        </w:rPr>
        <w:t>學生會用這堂課所學到的裝置設計一台自己的電腦。</w:t>
      </w:r>
    </w:p>
    <w:p w14:paraId="2856713B" w14:textId="77777777" w:rsidR="00A35065" w:rsidRPr="009C7F70" w:rsidRDefault="00A35065" w:rsidP="004F2630">
      <w:pPr>
        <w:rPr>
          <w:rFonts w:eastAsia="DFKai-SB"/>
          <w:color w:val="000000" w:themeColor="text1"/>
        </w:rPr>
      </w:pPr>
    </w:p>
    <w:p w14:paraId="17429A4F" w14:textId="77777777" w:rsidR="00A35065" w:rsidRPr="009C7F70" w:rsidRDefault="001A7831" w:rsidP="004F2630">
      <w:pPr>
        <w:rPr>
          <w:rFonts w:eastAsia="DFKai-SB"/>
          <w:b/>
          <w:color w:val="000000" w:themeColor="text1"/>
          <w:sz w:val="34"/>
          <w:szCs w:val="34"/>
        </w:rPr>
      </w:pPr>
      <w:r w:rsidRPr="009C7F70">
        <w:rPr>
          <w:rFonts w:eastAsia="DFKai-SB"/>
          <w:b/>
          <w:color w:val="000000" w:themeColor="text1"/>
          <w:sz w:val="34"/>
          <w:szCs w:val="34"/>
        </w:rPr>
        <w:t>Purpose</w:t>
      </w:r>
    </w:p>
    <w:p w14:paraId="7126932D" w14:textId="77777777" w:rsidR="00A35065" w:rsidRPr="009C7F70" w:rsidRDefault="001A7831" w:rsidP="004F2630">
      <w:pPr>
        <w:rPr>
          <w:rFonts w:eastAsia="DFKai-SB"/>
          <w:color w:val="000000" w:themeColor="text1"/>
        </w:rPr>
      </w:pPr>
      <w:r w:rsidRPr="009C7F70">
        <w:rPr>
          <w:rFonts w:eastAsia="DFKai-SB"/>
          <w:color w:val="000000" w:themeColor="text1"/>
        </w:rPr>
        <w:t>課程目的</w:t>
      </w:r>
    </w:p>
    <w:p w14:paraId="6FE91450" w14:textId="77777777" w:rsidR="00A35065" w:rsidRPr="009C7F70" w:rsidRDefault="001A7831" w:rsidP="004F2630">
      <w:pPr>
        <w:rPr>
          <w:rFonts w:eastAsia="DFKai-SB"/>
          <w:color w:val="000000" w:themeColor="text1"/>
        </w:rPr>
      </w:pPr>
      <w:r w:rsidRPr="009C7F70">
        <w:rPr>
          <w:rFonts w:eastAsia="DFKai-SB"/>
          <w:color w:val="000000" w:themeColor="text1"/>
        </w:rPr>
        <w:t>This lesson will lay the groundwork for students' understanding of how their Circuit Board could be used to model an innovative computing device. The goal is to get them thinking about how computers can be embedded into just about anything, and to start considering the potential impacts of such applications.</w:t>
      </w:r>
    </w:p>
    <w:p w14:paraId="5BBD41B7" w14:textId="77777777" w:rsidR="00A35065" w:rsidRPr="009C7F70" w:rsidRDefault="001A7831" w:rsidP="004F2630">
      <w:pPr>
        <w:rPr>
          <w:rFonts w:eastAsia="DFKai-SB"/>
          <w:color w:val="000000" w:themeColor="text1"/>
        </w:rPr>
      </w:pPr>
      <w:r w:rsidRPr="009C7F70">
        <w:rPr>
          <w:rFonts w:eastAsia="DFKai-SB"/>
          <w:color w:val="000000" w:themeColor="text1"/>
        </w:rPr>
        <w:t>這堂課將會是學生了解電路板在創新電腦設備中的用途</w:t>
      </w:r>
      <w:r w:rsidRPr="009C7F70">
        <w:rPr>
          <w:rFonts w:eastAsia="DFKai-SB"/>
          <w:color w:val="000000" w:themeColor="text1"/>
        </w:rPr>
        <w:t xml:space="preserve">, </w:t>
      </w:r>
      <w:r w:rsidRPr="009C7F70">
        <w:rPr>
          <w:rFonts w:eastAsia="DFKai-SB"/>
          <w:color w:val="000000" w:themeColor="text1"/>
        </w:rPr>
        <w:t>目的是讓他們了解電腦可以鑲嵌運用在幾乎所有的設備裡</w:t>
      </w:r>
      <w:r w:rsidRPr="009C7F70">
        <w:rPr>
          <w:rFonts w:eastAsia="DFKai-SB"/>
          <w:color w:val="000000" w:themeColor="text1"/>
        </w:rPr>
        <w:t xml:space="preserve">, </w:t>
      </w:r>
      <w:r w:rsidRPr="009C7F70">
        <w:rPr>
          <w:rFonts w:eastAsia="DFKai-SB"/>
          <w:color w:val="000000" w:themeColor="text1"/>
        </w:rPr>
        <w:t>開始思考各種應用的可能性。</w:t>
      </w:r>
    </w:p>
    <w:p w14:paraId="068EDEAE" w14:textId="77777777" w:rsidR="00A35065" w:rsidRPr="009C7F70" w:rsidRDefault="00A35065" w:rsidP="004F2630">
      <w:pPr>
        <w:rPr>
          <w:rFonts w:eastAsia="DFKai-SB"/>
          <w:color w:val="000000" w:themeColor="text1"/>
        </w:rPr>
      </w:pPr>
    </w:p>
    <w:p w14:paraId="32015A7B" w14:textId="77777777" w:rsidR="00A35065" w:rsidRPr="009C7F70" w:rsidRDefault="001A7831" w:rsidP="004F2630">
      <w:pPr>
        <w:rPr>
          <w:rFonts w:eastAsia="DFKai-SB"/>
          <w:b/>
          <w:color w:val="000000" w:themeColor="text1"/>
          <w:sz w:val="34"/>
          <w:szCs w:val="34"/>
        </w:rPr>
      </w:pPr>
      <w:r w:rsidRPr="009C7F70">
        <w:rPr>
          <w:rFonts w:eastAsia="DFKai-SB"/>
          <w:b/>
          <w:color w:val="000000" w:themeColor="text1"/>
          <w:sz w:val="34"/>
          <w:szCs w:val="34"/>
        </w:rPr>
        <w:t>Agenda</w:t>
      </w:r>
    </w:p>
    <w:p w14:paraId="78F8ED08"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"https://curriculum.code.org/csd-18/unit6/1/#innovations-in-computing0" </w:instrText>
      </w:r>
      <w:r w:rsidRPr="009C7F70">
        <w:rPr>
          <w:rFonts w:eastAsia="DFKai-SB"/>
          <w:color w:val="000000" w:themeColor="text1"/>
        </w:rPr>
        <w:fldChar w:fldCharType="separate"/>
      </w:r>
      <w:r w:rsidRPr="009C7F70">
        <w:rPr>
          <w:rFonts w:eastAsia="DFKai-SB"/>
          <w:color w:val="000000" w:themeColor="text1"/>
        </w:rPr>
        <w:t>Warm Up (10 min)</w:t>
      </w:r>
    </w:p>
    <w:p w14:paraId="00AA4FA2"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"https://curriculum.code.org/csd-18/unit6/1/#innovations-in-computing1" </w:instrText>
      </w:r>
      <w:r w:rsidRPr="009C7F70">
        <w:rPr>
          <w:rFonts w:eastAsia="DFKai-SB"/>
          <w:color w:val="000000" w:themeColor="text1"/>
        </w:rPr>
        <w:fldChar w:fldCharType="separate"/>
      </w:r>
      <w:r w:rsidRPr="009C7F70">
        <w:rPr>
          <w:rFonts w:eastAsia="DFKai-SB"/>
          <w:color w:val="000000" w:themeColor="text1"/>
        </w:rPr>
        <w:t>Get Inspired</w:t>
      </w:r>
    </w:p>
    <w:p w14:paraId="20BDB9EB"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"https://curriculum.code.org/csd-18/unit6/1/#innovations-in-computing2" </w:instrText>
      </w:r>
      <w:r w:rsidRPr="009C7F70">
        <w:rPr>
          <w:rFonts w:eastAsia="DFKai-SB"/>
          <w:color w:val="000000" w:themeColor="text1"/>
        </w:rPr>
        <w:fldChar w:fldCharType="separate"/>
      </w:r>
      <w:r w:rsidRPr="009C7F70">
        <w:rPr>
          <w:rFonts w:eastAsia="DFKai-SB"/>
          <w:color w:val="000000" w:themeColor="text1"/>
        </w:rPr>
        <w:t>Activity (45 min)</w:t>
      </w:r>
    </w:p>
    <w:p w14:paraId="29922B77"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"https://curriculum.code.org/csd-18/unit6/1/#innovations-in-computing3" </w:instrText>
      </w:r>
      <w:r w:rsidRPr="009C7F70">
        <w:rPr>
          <w:rFonts w:eastAsia="DFKai-SB"/>
          <w:color w:val="000000" w:themeColor="text1"/>
        </w:rPr>
        <w:fldChar w:fldCharType="separate"/>
      </w:r>
      <w:r w:rsidRPr="009C7F70">
        <w:rPr>
          <w:rFonts w:eastAsia="DFKai-SB"/>
          <w:color w:val="000000" w:themeColor="text1"/>
        </w:rPr>
        <w:t>Innovation Research</w:t>
      </w:r>
    </w:p>
    <w:p w14:paraId="679A30F5"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"https://curriculum.code.org/csd-18/unit6/1/#innovations-in-computing4" </w:instrText>
      </w:r>
      <w:r w:rsidRPr="009C7F70">
        <w:rPr>
          <w:rFonts w:eastAsia="DFKai-SB"/>
          <w:color w:val="000000" w:themeColor="text1"/>
        </w:rPr>
        <w:fldChar w:fldCharType="separate"/>
      </w:r>
      <w:r w:rsidRPr="009C7F70">
        <w:rPr>
          <w:rFonts w:eastAsia="DFKai-SB"/>
          <w:color w:val="000000" w:themeColor="text1"/>
        </w:rPr>
        <w:t>Wrap Up (2 min)</w:t>
      </w:r>
    </w:p>
    <w:p w14:paraId="21551C75"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"https://curriculum.code.org/csd-18/unit6/1/#innovations-in-computing5" </w:instrText>
      </w:r>
      <w:r w:rsidRPr="009C7F70">
        <w:rPr>
          <w:rFonts w:eastAsia="DFKai-SB"/>
          <w:color w:val="000000" w:themeColor="text1"/>
        </w:rPr>
        <w:fldChar w:fldCharType="separate"/>
      </w:r>
      <w:r w:rsidRPr="009C7F70">
        <w:rPr>
          <w:rFonts w:eastAsia="DFKai-SB"/>
          <w:color w:val="000000" w:themeColor="text1"/>
        </w:rPr>
        <w:t>Journaling</w:t>
      </w:r>
    </w:p>
    <w:p w14:paraId="59317072"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"https://curriculum.code.org/csd-18/unit6/1/#innovations-in-computing6" </w:instrText>
      </w:r>
      <w:r w:rsidRPr="009C7F70">
        <w:rPr>
          <w:rFonts w:eastAsia="DFKai-SB"/>
          <w:color w:val="000000" w:themeColor="text1"/>
        </w:rPr>
        <w:fldChar w:fldCharType="separate"/>
      </w:r>
      <w:r w:rsidRPr="009C7F70">
        <w:rPr>
          <w:rFonts w:eastAsia="DFKai-SB"/>
          <w:color w:val="000000" w:themeColor="text1"/>
        </w:rPr>
        <w:t>Extensions</w:t>
      </w:r>
    </w:p>
    <w:p w14:paraId="58B3AB3E"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"https://curriculum.code.org/csd-18/unit6/1/#innovations-in-computing7" </w:instrText>
      </w:r>
      <w:r w:rsidRPr="009C7F70">
        <w:rPr>
          <w:rFonts w:eastAsia="DFKai-SB"/>
          <w:color w:val="000000" w:themeColor="text1"/>
        </w:rPr>
        <w:fldChar w:fldCharType="separate"/>
      </w:r>
      <w:r w:rsidRPr="009C7F70">
        <w:rPr>
          <w:rFonts w:eastAsia="DFKai-SB"/>
          <w:color w:val="000000" w:themeColor="text1"/>
        </w:rPr>
        <w:t>Innovation Posters</w:t>
      </w:r>
    </w:p>
    <w:p w14:paraId="7FBD3D97"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"https://curriculum.code.org/csd-18/unit6/1/#innovations-in-computing8" </w:instrText>
      </w:r>
      <w:r w:rsidRPr="009C7F70">
        <w:rPr>
          <w:rFonts w:eastAsia="DFKai-SB"/>
          <w:color w:val="000000" w:themeColor="text1"/>
        </w:rPr>
        <w:fldChar w:fldCharType="separate"/>
      </w:r>
      <w:r w:rsidRPr="009C7F70">
        <w:rPr>
          <w:rFonts w:eastAsia="DFKai-SB"/>
          <w:color w:val="000000" w:themeColor="text1"/>
        </w:rPr>
        <w:t>Innovation Websites</w:t>
      </w:r>
    </w:p>
    <w:bookmarkStart w:id="3" w:name="_nlx2zyw9kdsn" w:colFirst="0" w:colLast="0"/>
    <w:bookmarkEnd w:id="3"/>
    <w:p w14:paraId="19F0C26B" w14:textId="77777777" w:rsidR="00A35065" w:rsidRPr="009C7F70" w:rsidRDefault="001A7831" w:rsidP="004F2630">
      <w:pPr>
        <w:pStyle w:val="Heading3"/>
        <w:keepNext w:val="0"/>
        <w:keepLines w:val="0"/>
        <w:spacing w:before="280"/>
        <w:rPr>
          <w:rFonts w:eastAsia="DFKai-SB"/>
          <w:color w:val="000000" w:themeColor="text1"/>
        </w:rPr>
      </w:pPr>
      <w:r w:rsidRPr="009C7F70">
        <w:rPr>
          <w:rFonts w:eastAsia="DFKai-SB"/>
          <w:color w:val="000000" w:themeColor="text1"/>
        </w:rPr>
        <w:fldChar w:fldCharType="end"/>
      </w:r>
    </w:p>
    <w:p w14:paraId="445F4063" w14:textId="77777777" w:rsidR="00A35065" w:rsidRPr="009C7F70" w:rsidRDefault="001A7831" w:rsidP="004F2630">
      <w:pPr>
        <w:pStyle w:val="Heading2"/>
        <w:keepNext w:val="0"/>
        <w:keepLines w:val="0"/>
        <w:spacing w:before="0" w:after="180" w:line="288" w:lineRule="auto"/>
        <w:ind w:left="-220" w:right="-220"/>
        <w:rPr>
          <w:rFonts w:eastAsia="DFKai-SB"/>
          <w:color w:val="000000" w:themeColor="text1"/>
        </w:rPr>
      </w:pPr>
      <w:bookmarkStart w:id="4" w:name="_4avtoapeux5v" w:colFirst="0" w:colLast="0"/>
      <w:bookmarkEnd w:id="4"/>
      <w:r w:rsidRPr="009C7F70">
        <w:rPr>
          <w:rFonts w:eastAsia="DFKai-SB"/>
          <w:b/>
          <w:color w:val="000000" w:themeColor="text1"/>
          <w:sz w:val="36"/>
          <w:szCs w:val="36"/>
        </w:rPr>
        <w:lastRenderedPageBreak/>
        <w:t>課程流程</w:t>
      </w:r>
    </w:p>
    <w:p w14:paraId="1535F4AD"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t>暖身</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"https://curriculum.code.org/csd-18/unit6/1/#innovations-in-computing0" </w:instrText>
      </w:r>
      <w:r w:rsidRPr="009C7F70">
        <w:rPr>
          <w:rFonts w:eastAsia="DFKai-SB"/>
          <w:color w:val="000000" w:themeColor="text1"/>
        </w:rPr>
        <w:fldChar w:fldCharType="separate"/>
      </w:r>
      <w:r w:rsidRPr="009C7F70">
        <w:rPr>
          <w:rFonts w:eastAsia="DFKai-SB"/>
          <w:color w:val="000000" w:themeColor="text1"/>
        </w:rPr>
        <w:t xml:space="preserve"> (10 min)</w:t>
      </w:r>
    </w:p>
    <w:p w14:paraId="51F85B1A"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發想</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"https://curriculum.code.org/csd-18/unit6/1/#innovations-in-computing1" </w:instrText>
      </w:r>
      <w:r w:rsidRPr="009C7F70">
        <w:rPr>
          <w:rFonts w:eastAsia="DFKai-SB"/>
          <w:color w:val="000000" w:themeColor="text1"/>
        </w:rPr>
        <w:fldChar w:fldCharType="separate"/>
      </w:r>
    </w:p>
    <w:p w14:paraId="3FCBCE82"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活動</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"https://curriculum.code.org/csd-18/unit6/1/#innovations-in-computing2" </w:instrText>
      </w:r>
      <w:r w:rsidRPr="009C7F70">
        <w:rPr>
          <w:rFonts w:eastAsia="DFKai-SB"/>
          <w:color w:val="000000" w:themeColor="text1"/>
        </w:rPr>
        <w:fldChar w:fldCharType="separate"/>
      </w:r>
      <w:r w:rsidRPr="009C7F70">
        <w:rPr>
          <w:rFonts w:eastAsia="DFKai-SB"/>
          <w:color w:val="000000" w:themeColor="text1"/>
        </w:rPr>
        <w:t xml:space="preserve"> (45 </w:t>
      </w:r>
      <w:r w:rsidRPr="009C7F70">
        <w:rPr>
          <w:rFonts w:eastAsia="DFKai-SB"/>
          <w:color w:val="000000" w:themeColor="text1"/>
        </w:rPr>
        <w:t>分鐘</w:t>
      </w:r>
      <w:r w:rsidRPr="009C7F70">
        <w:rPr>
          <w:rFonts w:eastAsia="DFKai-SB"/>
          <w:color w:val="000000" w:themeColor="text1"/>
        </w:rPr>
        <w:t>)</w:t>
      </w:r>
    </w:p>
    <w:p w14:paraId="08BE37CF"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創新研究</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"https://curriculum.code.org/csd-18/unit6/1/#innovations-in-computing3" </w:instrText>
      </w:r>
      <w:r w:rsidRPr="009C7F70">
        <w:rPr>
          <w:rFonts w:eastAsia="DFKai-SB"/>
          <w:color w:val="000000" w:themeColor="text1"/>
        </w:rPr>
        <w:fldChar w:fldCharType="separate"/>
      </w:r>
    </w:p>
    <w:p w14:paraId="046FA6DE"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總結</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"https://curriculum.code.org/csd-18/unit6/1/#innovations-in-computing4" </w:instrText>
      </w:r>
      <w:r w:rsidRPr="009C7F70">
        <w:rPr>
          <w:rFonts w:eastAsia="DFKai-SB"/>
          <w:color w:val="000000" w:themeColor="text1"/>
        </w:rPr>
        <w:fldChar w:fldCharType="separate"/>
      </w:r>
      <w:r w:rsidRPr="009C7F70">
        <w:rPr>
          <w:rFonts w:eastAsia="DFKai-SB"/>
          <w:color w:val="000000" w:themeColor="text1"/>
        </w:rPr>
        <w:t xml:space="preserve"> (2 </w:t>
      </w:r>
      <w:r w:rsidRPr="009C7F70">
        <w:rPr>
          <w:rFonts w:eastAsia="DFKai-SB"/>
          <w:color w:val="000000" w:themeColor="text1"/>
        </w:rPr>
        <w:t>分鐘</w:t>
      </w:r>
      <w:r w:rsidRPr="009C7F70">
        <w:rPr>
          <w:rFonts w:eastAsia="DFKai-SB"/>
          <w:color w:val="000000" w:themeColor="text1"/>
        </w:rPr>
        <w:t>)</w:t>
      </w:r>
    </w:p>
    <w:p w14:paraId="4A613BA2"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紀錄日誌</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"https://curriculum.code.org/csd-18/unit6/1/#innovations-in-computing5" </w:instrText>
      </w:r>
      <w:r w:rsidRPr="009C7F70">
        <w:rPr>
          <w:rFonts w:eastAsia="DFKai-SB"/>
          <w:color w:val="000000" w:themeColor="text1"/>
        </w:rPr>
        <w:fldChar w:fldCharType="separate"/>
      </w:r>
    </w:p>
    <w:p w14:paraId="0F399D68"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延伸討論</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"https://curriculum.code.org/csd-18/unit6/1/#innovations-in-computing6" </w:instrText>
      </w:r>
      <w:r w:rsidRPr="009C7F70">
        <w:rPr>
          <w:rFonts w:eastAsia="DFKai-SB"/>
          <w:color w:val="000000" w:themeColor="text1"/>
        </w:rPr>
        <w:fldChar w:fldCharType="separate"/>
      </w:r>
    </w:p>
    <w:p w14:paraId="3058534F" w14:textId="77777777" w:rsidR="00A35065" w:rsidRPr="009C7F70" w:rsidRDefault="001A7831" w:rsidP="004F2630">
      <w:pPr>
        <w:numPr>
          <w:ilvl w:val="0"/>
          <w:numId w:val="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創意網站</w:t>
      </w:r>
    </w:p>
    <w:bookmarkStart w:id="5" w:name="_hvyt045x1ot9" w:colFirst="0" w:colLast="0"/>
    <w:bookmarkEnd w:id="5"/>
    <w:p w14:paraId="4780BDD6" w14:textId="77777777" w:rsidR="00A35065" w:rsidRPr="009C7F70" w:rsidRDefault="001A7831" w:rsidP="004F2630">
      <w:pPr>
        <w:pStyle w:val="Heading3"/>
        <w:keepNext w:val="0"/>
        <w:keepLines w:val="0"/>
        <w:spacing w:before="280"/>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"https://studio.code.org/s/csd6-2018/stage/1/puzzle/1/" \h </w:instrText>
      </w:r>
      <w:r w:rsidRPr="009C7F70">
        <w:rPr>
          <w:rFonts w:eastAsia="DFKai-SB"/>
          <w:color w:val="000000" w:themeColor="text1"/>
        </w:rPr>
        <w:fldChar w:fldCharType="separate"/>
      </w:r>
      <w:r w:rsidRPr="009C7F70">
        <w:rPr>
          <w:rFonts w:eastAsia="DFKai-SB"/>
          <w:b/>
          <w:color w:val="000000" w:themeColor="text1"/>
          <w:sz w:val="26"/>
          <w:szCs w:val="26"/>
        </w:rPr>
        <w:t>View on Code Studio</w:t>
      </w:r>
      <w:r w:rsidRPr="009C7F70">
        <w:rPr>
          <w:rFonts w:eastAsia="DFKai-SB"/>
          <w:b/>
          <w:color w:val="000000" w:themeColor="text1"/>
          <w:sz w:val="26"/>
          <w:szCs w:val="26"/>
        </w:rPr>
        <w:fldChar w:fldCharType="end"/>
      </w:r>
    </w:p>
    <w:p w14:paraId="30FFA72A" w14:textId="581BDFA8" w:rsidR="004B11B4" w:rsidRPr="009C7F70" w:rsidRDefault="001A7831" w:rsidP="004B11B4">
      <w:pPr>
        <w:rPr>
          <w:rFonts w:eastAsia="DFKai-SB"/>
          <w:b/>
          <w:color w:val="000000" w:themeColor="text1"/>
          <w:sz w:val="34"/>
          <w:szCs w:val="34"/>
        </w:rPr>
      </w:pPr>
      <w:r w:rsidRPr="009C7F70">
        <w:rPr>
          <w:rFonts w:eastAsia="DFKai-SB"/>
          <w:color w:val="000000" w:themeColor="text1"/>
        </w:rPr>
        <w:t>逛逛程式碼工作室</w:t>
      </w:r>
    </w:p>
    <w:p w14:paraId="1793CBC0"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6" w:name="_farvldjbjlzu" w:colFirst="0" w:colLast="0"/>
      <w:bookmarkEnd w:id="6"/>
      <w:r w:rsidRPr="009C7F70">
        <w:rPr>
          <w:rFonts w:eastAsia="DFKai-SB"/>
          <w:b/>
          <w:color w:val="000000" w:themeColor="text1"/>
          <w:sz w:val="34"/>
          <w:szCs w:val="34"/>
        </w:rPr>
        <w:t>Objectives</w:t>
      </w:r>
    </w:p>
    <w:p w14:paraId="1BFC3CCD" w14:textId="77777777" w:rsidR="00A35065" w:rsidRPr="009C7F70" w:rsidRDefault="001A7831" w:rsidP="004F2630">
      <w:pPr>
        <w:pStyle w:val="Heading2"/>
        <w:keepNext w:val="0"/>
        <w:keepLines w:val="0"/>
        <w:spacing w:before="0" w:after="180" w:line="288" w:lineRule="auto"/>
        <w:ind w:left="-220" w:right="-220"/>
        <w:rPr>
          <w:rFonts w:eastAsia="DFKai-SB"/>
          <w:color w:val="000000" w:themeColor="text1"/>
        </w:rPr>
      </w:pPr>
      <w:bookmarkStart w:id="7" w:name="_8dz4mr7civsp" w:colFirst="0" w:colLast="0"/>
      <w:bookmarkEnd w:id="7"/>
      <w:r w:rsidRPr="009C7F70">
        <w:rPr>
          <w:rFonts w:eastAsia="DFKai-SB"/>
          <w:b/>
          <w:color w:val="000000" w:themeColor="text1"/>
          <w:sz w:val="36"/>
          <w:szCs w:val="36"/>
        </w:rPr>
        <w:t xml:space="preserve">  </w:t>
      </w:r>
      <w:r w:rsidRPr="009C7F70">
        <w:rPr>
          <w:rFonts w:eastAsia="DFKai-SB"/>
          <w:b/>
          <w:color w:val="000000" w:themeColor="text1"/>
          <w:sz w:val="36"/>
          <w:szCs w:val="36"/>
        </w:rPr>
        <w:t>課程目標</w:t>
      </w:r>
    </w:p>
    <w:p w14:paraId="36B532DB"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8" w:name="_yq5wgd2crr0g" w:colFirst="0" w:colLast="0"/>
      <w:bookmarkEnd w:id="8"/>
      <w:r w:rsidRPr="009C7F70">
        <w:rPr>
          <w:rFonts w:eastAsia="DFKai-SB"/>
          <w:b/>
          <w:color w:val="000000" w:themeColor="text1"/>
          <w:sz w:val="26"/>
          <w:szCs w:val="26"/>
        </w:rPr>
        <w:t>Students will be able to:</w:t>
      </w:r>
    </w:p>
    <w:p w14:paraId="606CBFBE" w14:textId="77777777" w:rsidR="00A35065" w:rsidRPr="009C7F70" w:rsidRDefault="001A7831" w:rsidP="004F2630">
      <w:pPr>
        <w:numPr>
          <w:ilvl w:val="0"/>
          <w:numId w:val="6"/>
        </w:numPr>
        <w:rPr>
          <w:rFonts w:eastAsia="DFKai-SB"/>
          <w:color w:val="000000" w:themeColor="text1"/>
        </w:rPr>
      </w:pPr>
      <w:r w:rsidRPr="009C7F70">
        <w:rPr>
          <w:rFonts w:eastAsia="DFKai-SB"/>
          <w:color w:val="000000" w:themeColor="text1"/>
        </w:rPr>
        <w:t>Identify computing innovations within a given field</w:t>
      </w:r>
    </w:p>
    <w:p w14:paraId="4704C11A" w14:textId="77777777" w:rsidR="00A35065" w:rsidRPr="009C7F70" w:rsidRDefault="001A7831" w:rsidP="004F2630">
      <w:pPr>
        <w:numPr>
          <w:ilvl w:val="0"/>
          <w:numId w:val="6"/>
        </w:numPr>
        <w:rPr>
          <w:rFonts w:eastAsia="DFKai-SB"/>
          <w:color w:val="000000" w:themeColor="text1"/>
        </w:rPr>
      </w:pPr>
      <w:r w:rsidRPr="009C7F70">
        <w:rPr>
          <w:rFonts w:eastAsia="DFKai-SB"/>
          <w:color w:val="000000" w:themeColor="text1"/>
        </w:rPr>
        <w:t>For a given device, articulate the likely inputs and outputs</w:t>
      </w:r>
    </w:p>
    <w:p w14:paraId="1C70DD90" w14:textId="77777777" w:rsidR="00A35065" w:rsidRPr="009C7F70" w:rsidRDefault="001A7831" w:rsidP="004F2630">
      <w:pPr>
        <w:numPr>
          <w:ilvl w:val="0"/>
          <w:numId w:val="6"/>
        </w:numPr>
        <w:rPr>
          <w:rFonts w:eastAsia="DFKai-SB"/>
          <w:color w:val="000000" w:themeColor="text1"/>
        </w:rPr>
      </w:pPr>
      <w:r w:rsidRPr="009C7F70">
        <w:rPr>
          <w:rFonts w:eastAsia="DFKai-SB"/>
          <w:color w:val="000000" w:themeColor="text1"/>
        </w:rPr>
        <w:t>Suggest improvements to help a device better solve a specific problem</w:t>
      </w:r>
    </w:p>
    <w:p w14:paraId="30F08BFE" w14:textId="77777777" w:rsidR="00A35065" w:rsidRPr="009C7F70" w:rsidRDefault="001A7831" w:rsidP="004F2630">
      <w:pPr>
        <w:pStyle w:val="Heading3"/>
        <w:keepNext w:val="0"/>
        <w:keepLines w:val="0"/>
        <w:spacing w:before="280" w:after="140" w:line="240" w:lineRule="auto"/>
        <w:ind w:left="-220" w:right="-220"/>
        <w:rPr>
          <w:rFonts w:eastAsia="DFKai-SB"/>
          <w:b/>
          <w:color w:val="000000" w:themeColor="text1"/>
          <w:sz w:val="26"/>
          <w:szCs w:val="26"/>
        </w:rPr>
      </w:pPr>
      <w:bookmarkStart w:id="9" w:name="_ysbf1cmkjnc0" w:colFirst="0" w:colLast="0"/>
      <w:bookmarkEnd w:id="9"/>
      <w:r w:rsidRPr="009C7F70">
        <w:rPr>
          <w:rFonts w:eastAsia="DFKai-SB"/>
          <w:b/>
          <w:color w:val="000000" w:themeColor="text1"/>
          <w:sz w:val="22"/>
          <w:szCs w:val="22"/>
        </w:rPr>
        <w:t xml:space="preserve">  </w:t>
      </w:r>
      <w:r w:rsidRPr="009C7F70">
        <w:rPr>
          <w:rFonts w:eastAsia="DFKai-SB"/>
          <w:b/>
          <w:color w:val="000000" w:themeColor="text1"/>
          <w:sz w:val="26"/>
          <w:szCs w:val="26"/>
        </w:rPr>
        <w:t xml:space="preserve"> </w:t>
      </w:r>
      <w:r w:rsidRPr="009C7F70">
        <w:rPr>
          <w:rFonts w:eastAsia="DFKai-SB"/>
          <w:b/>
          <w:color w:val="000000" w:themeColor="text1"/>
          <w:sz w:val="26"/>
          <w:szCs w:val="26"/>
        </w:rPr>
        <w:t>學生將具備以下能力</w:t>
      </w:r>
    </w:p>
    <w:p w14:paraId="17376F56" w14:textId="77777777" w:rsidR="00A35065" w:rsidRPr="009C7F70" w:rsidRDefault="001A7831" w:rsidP="004F2630">
      <w:pPr>
        <w:numPr>
          <w:ilvl w:val="0"/>
          <w:numId w:val="6"/>
        </w:numPr>
        <w:rPr>
          <w:rFonts w:eastAsia="DFKai-SB"/>
          <w:color w:val="000000" w:themeColor="text1"/>
        </w:rPr>
      </w:pPr>
      <w:r w:rsidRPr="009C7F70">
        <w:rPr>
          <w:rFonts w:eastAsia="DFKai-SB"/>
          <w:color w:val="000000" w:themeColor="text1"/>
        </w:rPr>
        <w:t>辨認在特定領域的電腦應用</w:t>
      </w:r>
    </w:p>
    <w:p w14:paraId="44B6E479" w14:textId="77777777" w:rsidR="00A35065" w:rsidRPr="009C7F70" w:rsidRDefault="001A7831" w:rsidP="004F2630">
      <w:pPr>
        <w:numPr>
          <w:ilvl w:val="0"/>
          <w:numId w:val="6"/>
        </w:numPr>
        <w:rPr>
          <w:rFonts w:eastAsia="DFKai-SB"/>
          <w:color w:val="000000" w:themeColor="text1"/>
        </w:rPr>
      </w:pPr>
      <w:r w:rsidRPr="009C7F70">
        <w:rPr>
          <w:rFonts w:eastAsia="DFKai-SB"/>
          <w:color w:val="000000" w:themeColor="text1"/>
        </w:rPr>
        <w:t>說出指定設備可能的輸入輸出</w:t>
      </w:r>
    </w:p>
    <w:p w14:paraId="3767D292" w14:textId="77777777" w:rsidR="00A35065" w:rsidRPr="009C7F70" w:rsidRDefault="001A7831" w:rsidP="004F2630">
      <w:pPr>
        <w:numPr>
          <w:ilvl w:val="0"/>
          <w:numId w:val="6"/>
        </w:numPr>
        <w:rPr>
          <w:rFonts w:eastAsia="DFKai-SB"/>
          <w:color w:val="000000" w:themeColor="text1"/>
        </w:rPr>
      </w:pPr>
      <w:r w:rsidRPr="009C7F70">
        <w:rPr>
          <w:rFonts w:eastAsia="DFKai-SB"/>
          <w:color w:val="000000" w:themeColor="text1"/>
        </w:rPr>
        <w:t>對一個設備要解決的問題提出更好的解決方案</w:t>
      </w:r>
    </w:p>
    <w:p w14:paraId="2505F200"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0" w:name="_h0p8ptj84bv7" w:colFirst="0" w:colLast="0"/>
      <w:bookmarkEnd w:id="10"/>
      <w:r w:rsidRPr="009C7F70">
        <w:rPr>
          <w:rFonts w:eastAsia="DFKai-SB"/>
          <w:b/>
          <w:color w:val="000000" w:themeColor="text1"/>
          <w:sz w:val="34"/>
          <w:szCs w:val="34"/>
        </w:rPr>
        <w:t>Preparation</w:t>
      </w:r>
    </w:p>
    <w:p w14:paraId="70219DFF" w14:textId="77777777" w:rsidR="00A35065" w:rsidRPr="009C7F70" w:rsidRDefault="001A7831" w:rsidP="004F2630">
      <w:pPr>
        <w:numPr>
          <w:ilvl w:val="0"/>
          <w:numId w:val="12"/>
        </w:numPr>
        <w:rPr>
          <w:rFonts w:eastAsia="DFKai-SB"/>
          <w:color w:val="000000" w:themeColor="text1"/>
        </w:rPr>
      </w:pPr>
      <w:r w:rsidRPr="009C7F70">
        <w:rPr>
          <w:rFonts w:eastAsia="DFKai-SB"/>
          <w:color w:val="000000" w:themeColor="text1"/>
        </w:rPr>
        <w:t>Review the resource pages linked in Code Studio</w:t>
      </w:r>
    </w:p>
    <w:p w14:paraId="54B74216" w14:textId="77777777" w:rsidR="00A35065" w:rsidRPr="009C7F70" w:rsidRDefault="001A7831" w:rsidP="004F2630">
      <w:pPr>
        <w:numPr>
          <w:ilvl w:val="0"/>
          <w:numId w:val="12"/>
        </w:numPr>
        <w:rPr>
          <w:rFonts w:eastAsia="DFKai-SB"/>
          <w:color w:val="000000" w:themeColor="text1"/>
        </w:rPr>
      </w:pPr>
      <w:r w:rsidRPr="009C7F70">
        <w:rPr>
          <w:rFonts w:eastAsia="DFKai-SB"/>
          <w:color w:val="000000" w:themeColor="text1"/>
        </w:rPr>
        <w:t>Cue up</w:t>
      </w:r>
      <w:hyperlink r:id="rId8">
        <w:r w:rsidRPr="009C7F70">
          <w:rPr>
            <w:rFonts w:eastAsia="DFKai-SB"/>
            <w:color w:val="000000" w:themeColor="text1"/>
          </w:rPr>
          <w:t xml:space="preserve"> </w:t>
        </w:r>
      </w:hyperlink>
      <w:hyperlink r:id="rId9">
        <w:r w:rsidRPr="009C7F70">
          <w:rPr>
            <w:rFonts w:eastAsia="DFKai-SB"/>
            <w:color w:val="000000" w:themeColor="text1"/>
          </w:rPr>
          <w:t>The Internet of Things - Video</w:t>
        </w:r>
      </w:hyperlink>
      <w:r w:rsidRPr="009C7F70">
        <w:rPr>
          <w:rFonts w:eastAsia="DFKai-SB"/>
          <w:color w:val="000000" w:themeColor="text1"/>
        </w:rPr>
        <w:t xml:space="preserve"> or</w:t>
      </w:r>
      <w:hyperlink r:id="rId10">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"https://youtu.be/1x54GqfL3UY" </w:instrText>
      </w:r>
      <w:r w:rsidRPr="009C7F70">
        <w:rPr>
          <w:rFonts w:eastAsia="DFKai-SB"/>
          <w:color w:val="000000" w:themeColor="text1"/>
        </w:rPr>
        <w:fldChar w:fldCharType="separate"/>
      </w:r>
      <w:r w:rsidRPr="009C7F70">
        <w:rPr>
          <w:rFonts w:eastAsia="DFKai-SB"/>
          <w:color w:val="000000" w:themeColor="text1"/>
        </w:rPr>
        <w:t>Computer Science is Changing Everything - Video</w:t>
      </w:r>
    </w:p>
    <w:p w14:paraId="156F28FA" w14:textId="77777777" w:rsidR="00A35065" w:rsidRPr="009C7F70" w:rsidRDefault="001A7831" w:rsidP="004F2630">
      <w:pPr>
        <w:numPr>
          <w:ilvl w:val="0"/>
          <w:numId w:val="12"/>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Print out a copy of</w:t>
      </w:r>
      <w:hyperlink r:id="rId11">
        <w:r w:rsidRPr="009C7F70">
          <w:rPr>
            <w:rFonts w:eastAsia="DFKai-SB"/>
            <w:color w:val="000000" w:themeColor="text1"/>
          </w:rPr>
          <w:t xml:space="preserve"> </w:t>
        </w:r>
      </w:hyperlink>
      <w:hyperlink r:id="rId12">
        <w:r w:rsidRPr="009C7F70">
          <w:rPr>
            <w:rFonts w:eastAsia="DFKai-SB"/>
            <w:color w:val="000000" w:themeColor="text1"/>
          </w:rPr>
          <w:t>Computing Innovations - Activity Guide</w:t>
        </w:r>
      </w:hyperlink>
      <w:r w:rsidRPr="009C7F70">
        <w:rPr>
          <w:rFonts w:eastAsia="DFKai-SB"/>
          <w:color w:val="000000" w:themeColor="text1"/>
        </w:rPr>
        <w:t xml:space="preserve"> for each student</w:t>
      </w:r>
    </w:p>
    <w:p w14:paraId="6483B045"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1" w:name="_a8977310tel5" w:colFirst="0" w:colLast="0"/>
      <w:bookmarkEnd w:id="11"/>
      <w:r w:rsidRPr="009C7F70">
        <w:rPr>
          <w:rFonts w:eastAsia="DFKai-SB"/>
          <w:b/>
          <w:color w:val="000000" w:themeColor="text1"/>
          <w:sz w:val="34"/>
          <w:szCs w:val="34"/>
        </w:rPr>
        <w:t>課程準備</w:t>
      </w:r>
    </w:p>
    <w:p w14:paraId="2B0E42C6" w14:textId="77777777" w:rsidR="00A35065" w:rsidRPr="009C7F70" w:rsidRDefault="001A7831" w:rsidP="004F2630">
      <w:pPr>
        <w:numPr>
          <w:ilvl w:val="0"/>
          <w:numId w:val="12"/>
        </w:numPr>
        <w:rPr>
          <w:rFonts w:eastAsia="DFKai-SB"/>
          <w:color w:val="000000" w:themeColor="text1"/>
        </w:rPr>
      </w:pPr>
      <w:r w:rsidRPr="009C7F70">
        <w:rPr>
          <w:rFonts w:eastAsia="DFKai-SB"/>
          <w:color w:val="000000" w:themeColor="text1"/>
        </w:rPr>
        <w:lastRenderedPageBreak/>
        <w:t>閱讀程式碼工作室裡的參考網頁連結</w:t>
      </w:r>
    </w:p>
    <w:p w14:paraId="5D247B7F" w14:textId="77777777" w:rsidR="00A35065" w:rsidRPr="009C7F70" w:rsidRDefault="001A7831" w:rsidP="004F2630">
      <w:pPr>
        <w:numPr>
          <w:ilvl w:val="0"/>
          <w:numId w:val="12"/>
        </w:numPr>
        <w:rPr>
          <w:rFonts w:eastAsia="DFKai-SB"/>
          <w:color w:val="000000" w:themeColor="text1"/>
        </w:rPr>
      </w:pPr>
      <w:r w:rsidRPr="009C7F70">
        <w:rPr>
          <w:rFonts w:eastAsia="DFKai-SB"/>
          <w:color w:val="000000" w:themeColor="text1"/>
        </w:rPr>
        <w:t>準備以下影片的播放連結</w:t>
      </w:r>
      <w:hyperlink r:id="rId13">
        <w:r w:rsidRPr="009C7F70">
          <w:rPr>
            <w:rFonts w:eastAsia="DFKai-SB"/>
            <w:color w:val="000000" w:themeColor="text1"/>
          </w:rPr>
          <w:t xml:space="preserve"> </w:t>
        </w:r>
      </w:hyperlink>
      <w:hyperlink r:id="rId14">
        <w:r w:rsidRPr="009C7F70">
          <w:rPr>
            <w:rFonts w:eastAsia="DFKai-SB"/>
            <w:color w:val="000000" w:themeColor="text1"/>
          </w:rPr>
          <w:t>物聯網影片</w:t>
        </w:r>
      </w:hyperlink>
      <w:r w:rsidRPr="009C7F70">
        <w:rPr>
          <w:rFonts w:eastAsia="DFKai-SB"/>
          <w:color w:val="000000" w:themeColor="text1"/>
        </w:rPr>
        <w:t xml:space="preserve"> </w:t>
      </w:r>
      <w:r w:rsidRPr="009C7F70">
        <w:rPr>
          <w:rFonts w:eastAsia="DFKai-SB"/>
          <w:color w:val="000000" w:themeColor="text1"/>
        </w:rPr>
        <w:t>、</w:t>
      </w:r>
      <w:hyperlink r:id="rId15">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"https://youtu.be/1x54GqfL3UY" </w:instrText>
      </w:r>
      <w:r w:rsidRPr="009C7F70">
        <w:rPr>
          <w:rFonts w:eastAsia="DFKai-SB"/>
          <w:color w:val="000000" w:themeColor="text1"/>
        </w:rPr>
        <w:fldChar w:fldCharType="separate"/>
      </w:r>
      <w:r w:rsidRPr="009C7F70">
        <w:rPr>
          <w:rFonts w:eastAsia="DFKai-SB"/>
          <w:color w:val="000000" w:themeColor="text1"/>
        </w:rPr>
        <w:t>電腦科學改變一切影片</w:t>
      </w:r>
    </w:p>
    <w:p w14:paraId="5BA2A19C" w14:textId="77777777" w:rsidR="00A35065" w:rsidRPr="009C7F70" w:rsidRDefault="001A7831" w:rsidP="004F2630">
      <w:pPr>
        <w:numPr>
          <w:ilvl w:val="0"/>
          <w:numId w:val="12"/>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列印每位學生一份</w:t>
      </w:r>
      <w:hyperlink r:id="rId16">
        <w:r w:rsidRPr="009C7F70">
          <w:rPr>
            <w:rFonts w:eastAsia="DFKai-SB"/>
            <w:color w:val="000000" w:themeColor="text1"/>
          </w:rPr>
          <w:t xml:space="preserve"> </w:t>
        </w:r>
      </w:hyperlink>
      <w:hyperlink r:id="rId17">
        <w:r w:rsidRPr="009C7F70">
          <w:rPr>
            <w:rFonts w:eastAsia="DFKai-SB"/>
            <w:color w:val="000000" w:themeColor="text1"/>
          </w:rPr>
          <w:t>Computing Innovations - Activity Guide</w:t>
        </w:r>
      </w:hyperlink>
    </w:p>
    <w:p w14:paraId="7B16C6E3"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2" w:name="_6v0r0hxbt1rg" w:colFirst="0" w:colLast="0"/>
      <w:bookmarkStart w:id="13" w:name="_1e1c8e5qhxm8" w:colFirst="0" w:colLast="0"/>
      <w:bookmarkEnd w:id="12"/>
      <w:bookmarkEnd w:id="13"/>
      <w:r w:rsidRPr="009C7F70">
        <w:rPr>
          <w:rFonts w:eastAsia="DFKai-SB"/>
          <w:b/>
          <w:color w:val="000000" w:themeColor="text1"/>
          <w:sz w:val="34"/>
          <w:szCs w:val="34"/>
        </w:rPr>
        <w:t>Links</w:t>
      </w:r>
    </w:p>
    <w:p w14:paraId="33D8ED80" w14:textId="77777777" w:rsidR="00A35065" w:rsidRPr="009C7F70" w:rsidRDefault="001A7831" w:rsidP="004F2630">
      <w:pPr>
        <w:rPr>
          <w:rFonts w:eastAsia="DFKai-SB"/>
          <w:color w:val="000000" w:themeColor="text1"/>
        </w:rPr>
      </w:pPr>
      <w:r w:rsidRPr="009C7F70">
        <w:rPr>
          <w:rFonts w:eastAsia="DFKai-SB"/>
          <w:b/>
          <w:color w:val="000000" w:themeColor="text1"/>
        </w:rPr>
        <w:t>Heads Up!</w:t>
      </w:r>
      <w:r w:rsidRPr="009C7F70">
        <w:rPr>
          <w:rFonts w:eastAsia="DFKai-SB"/>
          <w:color w:val="000000" w:themeColor="text1"/>
        </w:rPr>
        <w:t xml:space="preserve"> Please make a copy of any documents you plan to share with students.</w:t>
      </w:r>
    </w:p>
    <w:p w14:paraId="241C04DE"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4" w:name="_7fwaa5n3ilwh" w:colFirst="0" w:colLast="0"/>
      <w:bookmarkEnd w:id="14"/>
      <w:r w:rsidRPr="009C7F70">
        <w:rPr>
          <w:rFonts w:eastAsia="DFKai-SB"/>
          <w:b/>
          <w:color w:val="000000" w:themeColor="text1"/>
          <w:sz w:val="34"/>
          <w:szCs w:val="34"/>
        </w:rPr>
        <w:t>連結</w:t>
      </w:r>
    </w:p>
    <w:p w14:paraId="61F3896B" w14:textId="77777777" w:rsidR="00A35065" w:rsidRPr="009C7F70" w:rsidRDefault="001A7831" w:rsidP="004F2630">
      <w:pPr>
        <w:rPr>
          <w:rFonts w:eastAsia="DFKai-SB"/>
          <w:color w:val="000000" w:themeColor="text1"/>
        </w:rPr>
      </w:pPr>
      <w:r w:rsidRPr="009C7F70">
        <w:rPr>
          <w:rFonts w:eastAsia="DFKai-SB"/>
          <w:b/>
          <w:color w:val="000000" w:themeColor="text1"/>
        </w:rPr>
        <w:t>提醒</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請列印所有要分享給學生的文件</w:t>
      </w:r>
    </w:p>
    <w:p w14:paraId="56EBC6BB" w14:textId="77777777" w:rsidR="00A35065" w:rsidRPr="009C7F70" w:rsidRDefault="00A35065" w:rsidP="004F2630">
      <w:pPr>
        <w:rPr>
          <w:rFonts w:eastAsia="DFKai-SB"/>
          <w:color w:val="000000" w:themeColor="text1"/>
        </w:rPr>
      </w:pPr>
    </w:p>
    <w:p w14:paraId="2E33CD40" w14:textId="77777777" w:rsidR="00A35065" w:rsidRPr="009C7F70" w:rsidRDefault="001A7831" w:rsidP="004F2630">
      <w:pPr>
        <w:rPr>
          <w:rFonts w:eastAsia="DFKai-SB"/>
          <w:b/>
          <w:color w:val="000000" w:themeColor="text1"/>
          <w:sz w:val="26"/>
          <w:szCs w:val="26"/>
        </w:rPr>
      </w:pPr>
      <w:r w:rsidRPr="009C7F70">
        <w:rPr>
          <w:rFonts w:eastAsia="DFKai-SB"/>
          <w:b/>
          <w:color w:val="000000" w:themeColor="text1"/>
          <w:sz w:val="26"/>
          <w:szCs w:val="26"/>
        </w:rPr>
        <w:t>For the Students</w:t>
      </w:r>
    </w:p>
    <w:p w14:paraId="1455D783" w14:textId="77777777" w:rsidR="00A35065" w:rsidRPr="009C7F70" w:rsidRDefault="00AB68F6" w:rsidP="004F2630">
      <w:pPr>
        <w:numPr>
          <w:ilvl w:val="0"/>
          <w:numId w:val="16"/>
        </w:numPr>
        <w:rPr>
          <w:rFonts w:eastAsia="DFKai-SB"/>
          <w:color w:val="000000" w:themeColor="text1"/>
        </w:rPr>
      </w:pPr>
      <w:hyperlink r:id="rId18">
        <w:r w:rsidR="001A7831" w:rsidRPr="009C7F70">
          <w:rPr>
            <w:rFonts w:eastAsia="DFKai-SB"/>
            <w:color w:val="000000" w:themeColor="text1"/>
          </w:rPr>
          <w:t>Computing Innovations</w:t>
        </w:r>
      </w:hyperlink>
      <w:r w:rsidR="001A7831" w:rsidRPr="009C7F70">
        <w:rPr>
          <w:rFonts w:eastAsia="DFKai-SB"/>
          <w:color w:val="000000" w:themeColor="text1"/>
        </w:rPr>
        <w:t xml:space="preserve"> - Activity Guide Make a Copy</w:t>
      </w:r>
    </w:p>
    <w:p w14:paraId="3C39661A" w14:textId="77777777" w:rsidR="00A35065" w:rsidRPr="009C7F70" w:rsidRDefault="001A7831" w:rsidP="004F2630">
      <w:pPr>
        <w:numPr>
          <w:ilvl w:val="1"/>
          <w:numId w:val="1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"https://docs.google.com/document/d/1-fvLAoZcGopplA-0bwCFrCRoPFYPCPgSeb2ablNteCg/export?format=pdf" </w:instrText>
      </w:r>
      <w:r w:rsidRPr="009C7F70">
        <w:rPr>
          <w:rFonts w:eastAsia="DFKai-SB"/>
          <w:color w:val="000000" w:themeColor="text1"/>
        </w:rPr>
        <w:fldChar w:fldCharType="separate"/>
      </w:r>
      <w:r w:rsidRPr="009C7F70">
        <w:rPr>
          <w:rFonts w:eastAsia="DFKai-SB"/>
          <w:color w:val="000000" w:themeColor="text1"/>
        </w:rPr>
        <w:t>PDF</w:t>
      </w:r>
    </w:p>
    <w:p w14:paraId="010EBF0D" w14:textId="77777777" w:rsidR="00A35065" w:rsidRPr="009C7F70" w:rsidRDefault="001A7831" w:rsidP="004F2630">
      <w:pPr>
        <w:numPr>
          <w:ilvl w:val="1"/>
          <w:numId w:val="1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"https://docs.google.com/document/d/1-fvLAoZcGopplA-0bwCFrCRoPFYPCPgSeb2ablNteCg/export?format=doc" </w:instrText>
      </w:r>
      <w:r w:rsidRPr="009C7F70">
        <w:rPr>
          <w:rFonts w:eastAsia="DFKai-SB"/>
          <w:color w:val="000000" w:themeColor="text1"/>
        </w:rPr>
        <w:fldChar w:fldCharType="separate"/>
      </w:r>
      <w:r w:rsidRPr="009C7F70">
        <w:rPr>
          <w:rFonts w:eastAsia="DFKai-SB"/>
          <w:color w:val="000000" w:themeColor="text1"/>
        </w:rPr>
        <w:t>Microsoft Word</w:t>
      </w:r>
    </w:p>
    <w:p w14:paraId="2DC413C4" w14:textId="77777777" w:rsidR="00A35065" w:rsidRPr="009C7F70" w:rsidRDefault="001A7831" w:rsidP="004F2630">
      <w:pPr>
        <w:numPr>
          <w:ilvl w:val="1"/>
          <w:numId w:val="1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"https://docs.google.com/document/d/1-fvLAoZcGopplA-0bwCFrCRoPFYPCPgSeb2ablNteCg/copy" </w:instrText>
      </w:r>
      <w:r w:rsidRPr="009C7F70">
        <w:rPr>
          <w:rFonts w:eastAsia="DFKai-SB"/>
          <w:color w:val="000000" w:themeColor="text1"/>
        </w:rPr>
        <w:fldChar w:fldCharType="separate"/>
      </w:r>
      <w:r w:rsidRPr="009C7F70">
        <w:rPr>
          <w:rFonts w:eastAsia="DFKai-SB"/>
          <w:color w:val="000000" w:themeColor="text1"/>
        </w:rPr>
        <w:t>Google Docs</w:t>
      </w:r>
    </w:p>
    <w:p w14:paraId="563708F7" w14:textId="77777777" w:rsidR="00A35065" w:rsidRPr="009C7F70" w:rsidRDefault="00A35065" w:rsidP="004F2630">
      <w:pPr>
        <w:numPr>
          <w:ilvl w:val="0"/>
          <w:numId w:val="16"/>
        </w:numPr>
        <w:rPr>
          <w:rFonts w:eastAsia="DFKai-SB"/>
          <w:color w:val="000000" w:themeColor="text1"/>
        </w:rPr>
      </w:pPr>
    </w:p>
    <w:p w14:paraId="185FCB01" w14:textId="77777777" w:rsidR="00A35065" w:rsidRPr="009C7F70" w:rsidRDefault="001A7831" w:rsidP="004F2630">
      <w:pPr>
        <w:numPr>
          <w:ilvl w:val="0"/>
          <w:numId w:val="16"/>
        </w:numPr>
        <w:rPr>
          <w:rFonts w:eastAsia="DFKai-SB"/>
          <w:color w:val="000000" w:themeColor="text1"/>
        </w:rPr>
      </w:pPr>
      <w:r w:rsidRPr="009C7F70">
        <w:rPr>
          <w:rFonts w:eastAsia="DFKai-SB"/>
          <w:color w:val="000000" w:themeColor="text1"/>
        </w:rPr>
        <w:fldChar w:fldCharType="end"/>
      </w:r>
      <w:hyperlink r:id="rId19">
        <w:r w:rsidRPr="009C7F70">
          <w:rPr>
            <w:rFonts w:eastAsia="DFKai-SB"/>
            <w:color w:val="000000" w:themeColor="text1"/>
          </w:rPr>
          <w:t>The Internet of Things</w:t>
        </w:r>
      </w:hyperlink>
      <w:r w:rsidRPr="009C7F70">
        <w:rPr>
          <w:rFonts w:eastAsia="DFKai-SB"/>
          <w:color w:val="000000" w:themeColor="text1"/>
        </w:rPr>
        <w:t xml:space="preserve"> - Video</w:t>
      </w:r>
    </w:p>
    <w:p w14:paraId="2DFBAA4C" w14:textId="77777777" w:rsidR="00A35065" w:rsidRPr="009C7F70" w:rsidRDefault="00AB68F6" w:rsidP="004F2630">
      <w:pPr>
        <w:numPr>
          <w:ilvl w:val="0"/>
          <w:numId w:val="16"/>
        </w:numPr>
        <w:rPr>
          <w:rFonts w:eastAsia="DFKai-SB"/>
          <w:color w:val="000000" w:themeColor="text1"/>
        </w:rPr>
      </w:pPr>
      <w:hyperlink r:id="rId20">
        <w:r w:rsidR="001A7831" w:rsidRPr="009C7F70">
          <w:rPr>
            <w:rFonts w:eastAsia="DFKai-SB"/>
            <w:color w:val="000000" w:themeColor="text1"/>
          </w:rPr>
          <w:t>Computer Science is Changing Everything</w:t>
        </w:r>
      </w:hyperlink>
      <w:r w:rsidR="001A7831" w:rsidRPr="009C7F70">
        <w:rPr>
          <w:rFonts w:eastAsia="DFKai-SB"/>
          <w:color w:val="000000" w:themeColor="text1"/>
        </w:rPr>
        <w:t xml:space="preserve"> - Video (</w:t>
      </w:r>
      <w:hyperlink r:id="rId21">
        <w:r w:rsidR="001A7831" w:rsidRPr="009C7F70">
          <w:rPr>
            <w:rFonts w:eastAsia="DFKai-SB"/>
            <w:color w:val="000000" w:themeColor="text1"/>
          </w:rPr>
          <w:t>download</w:t>
        </w:r>
      </w:hyperlink>
      <w:r w:rsidR="001A7831" w:rsidRPr="009C7F70">
        <w:rPr>
          <w:rFonts w:eastAsia="DFKai-SB"/>
          <w:color w:val="000000" w:themeColor="text1"/>
        </w:rPr>
        <w:t>)</w:t>
      </w:r>
    </w:p>
    <w:p w14:paraId="2AC103A5" w14:textId="77777777" w:rsidR="00A35065" w:rsidRPr="009C7F70" w:rsidRDefault="00A35065" w:rsidP="004F2630">
      <w:pPr>
        <w:rPr>
          <w:rFonts w:eastAsia="DFKai-SB"/>
          <w:b/>
          <w:color w:val="000000" w:themeColor="text1"/>
          <w:sz w:val="26"/>
          <w:szCs w:val="26"/>
        </w:rPr>
      </w:pPr>
    </w:p>
    <w:p w14:paraId="49B5A935" w14:textId="77777777" w:rsidR="00A35065" w:rsidRPr="009C7F70" w:rsidRDefault="001A7831" w:rsidP="004F2630">
      <w:pPr>
        <w:rPr>
          <w:rFonts w:eastAsia="DFKai-SB"/>
          <w:b/>
          <w:color w:val="000000" w:themeColor="text1"/>
          <w:sz w:val="26"/>
          <w:szCs w:val="26"/>
        </w:rPr>
      </w:pPr>
      <w:r w:rsidRPr="009C7F70">
        <w:rPr>
          <w:rFonts w:eastAsia="DFKai-SB"/>
          <w:b/>
          <w:color w:val="000000" w:themeColor="text1"/>
          <w:sz w:val="26"/>
          <w:szCs w:val="26"/>
        </w:rPr>
        <w:t>給學生</w:t>
      </w:r>
    </w:p>
    <w:p w14:paraId="59292F0B" w14:textId="77777777" w:rsidR="00A35065" w:rsidRPr="009C7F70" w:rsidRDefault="001A7831" w:rsidP="004F2630">
      <w:pPr>
        <w:numPr>
          <w:ilvl w:val="0"/>
          <w:numId w:val="16"/>
        </w:numPr>
        <w:rPr>
          <w:rFonts w:eastAsia="DFKai-SB"/>
          <w:color w:val="000000" w:themeColor="text1"/>
        </w:rPr>
      </w:pPr>
      <w:r w:rsidRPr="009C7F70">
        <w:rPr>
          <w:rFonts w:eastAsia="DFKai-SB"/>
          <w:color w:val="000000" w:themeColor="text1"/>
        </w:rPr>
        <w:t>創新電腦</w:t>
      </w:r>
      <w:r w:rsidRPr="009C7F70">
        <w:rPr>
          <w:rFonts w:eastAsia="DFKai-SB"/>
          <w:color w:val="000000" w:themeColor="text1"/>
        </w:rPr>
        <w:t xml:space="preserve"> - </w:t>
      </w:r>
      <w:r w:rsidRPr="009C7F70">
        <w:rPr>
          <w:rFonts w:eastAsia="DFKai-SB"/>
          <w:color w:val="000000" w:themeColor="text1"/>
        </w:rPr>
        <w:t>請列印活動指南</w:t>
      </w:r>
    </w:p>
    <w:p w14:paraId="1BFE9C34" w14:textId="77777777" w:rsidR="00A35065" w:rsidRPr="009C7F70" w:rsidRDefault="001A7831" w:rsidP="004F2630">
      <w:pPr>
        <w:numPr>
          <w:ilvl w:val="1"/>
          <w:numId w:val="1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"https://docs.google.com/document/d/1-fvLAoZcGopplA-0bwCFrCRoPFYPCPgSeb2ablNteCg/export?format=pdf" </w:instrText>
      </w:r>
      <w:r w:rsidRPr="009C7F70">
        <w:rPr>
          <w:rFonts w:eastAsia="DFKai-SB"/>
          <w:color w:val="000000" w:themeColor="text1"/>
        </w:rPr>
        <w:fldChar w:fldCharType="separate"/>
      </w:r>
      <w:r w:rsidRPr="009C7F70">
        <w:rPr>
          <w:rFonts w:eastAsia="DFKai-SB"/>
          <w:color w:val="000000" w:themeColor="text1"/>
        </w:rPr>
        <w:t>PDF</w:t>
      </w:r>
    </w:p>
    <w:p w14:paraId="11BB3D40" w14:textId="77777777" w:rsidR="00A35065" w:rsidRPr="009C7F70" w:rsidRDefault="001A7831" w:rsidP="004F2630">
      <w:pPr>
        <w:numPr>
          <w:ilvl w:val="1"/>
          <w:numId w:val="1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"https://docs.google.com/document/d/1-fvLAoZcGopplA-0bwCFrCRoPFYPCPgSeb2ablNteCg/export?format=doc" </w:instrText>
      </w:r>
      <w:r w:rsidRPr="009C7F70">
        <w:rPr>
          <w:rFonts w:eastAsia="DFKai-SB"/>
          <w:color w:val="000000" w:themeColor="text1"/>
        </w:rPr>
        <w:fldChar w:fldCharType="separate"/>
      </w:r>
      <w:r w:rsidRPr="009C7F70">
        <w:rPr>
          <w:rFonts w:eastAsia="DFKai-SB"/>
          <w:color w:val="000000" w:themeColor="text1"/>
        </w:rPr>
        <w:t>Microsoft Word</w:t>
      </w:r>
    </w:p>
    <w:p w14:paraId="5729893B" w14:textId="77777777" w:rsidR="00A35065" w:rsidRPr="009C7F70" w:rsidRDefault="001A7831" w:rsidP="004F2630">
      <w:pPr>
        <w:numPr>
          <w:ilvl w:val="1"/>
          <w:numId w:val="1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"https://docs.google.com/document/d/1-fvLAoZcGopplA-0bwCFrCRoPFYPCPgSeb2ablNteCg/copy" </w:instrText>
      </w:r>
      <w:r w:rsidRPr="009C7F70">
        <w:rPr>
          <w:rFonts w:eastAsia="DFKai-SB"/>
          <w:color w:val="000000" w:themeColor="text1"/>
        </w:rPr>
        <w:fldChar w:fldCharType="separate"/>
      </w:r>
      <w:r w:rsidRPr="009C7F70">
        <w:rPr>
          <w:rFonts w:eastAsia="DFKai-SB"/>
          <w:color w:val="000000" w:themeColor="text1"/>
        </w:rPr>
        <w:t>Google Docs</w:t>
      </w:r>
    </w:p>
    <w:p w14:paraId="6F827320" w14:textId="77777777" w:rsidR="00A35065" w:rsidRPr="009C7F70" w:rsidRDefault="00A35065" w:rsidP="004F2630">
      <w:pPr>
        <w:numPr>
          <w:ilvl w:val="0"/>
          <w:numId w:val="16"/>
        </w:numPr>
        <w:rPr>
          <w:rFonts w:eastAsia="DFKai-SB"/>
          <w:color w:val="000000" w:themeColor="text1"/>
        </w:rPr>
      </w:pPr>
    </w:p>
    <w:p w14:paraId="7A877288" w14:textId="77777777" w:rsidR="00A35065" w:rsidRPr="009C7F70" w:rsidRDefault="001A7831" w:rsidP="004F2630">
      <w:pPr>
        <w:numPr>
          <w:ilvl w:val="0"/>
          <w:numId w:val="16"/>
        </w:numPr>
        <w:rPr>
          <w:rFonts w:eastAsia="DFKai-SB"/>
          <w:color w:val="000000" w:themeColor="text1"/>
        </w:rPr>
      </w:pPr>
      <w:r w:rsidRPr="009C7F70">
        <w:rPr>
          <w:rFonts w:eastAsia="DFKai-SB"/>
          <w:color w:val="000000" w:themeColor="text1"/>
        </w:rPr>
        <w:fldChar w:fldCharType="end"/>
      </w:r>
      <w:hyperlink r:id="rId22">
        <w:r w:rsidRPr="009C7F70">
          <w:rPr>
            <w:rFonts w:eastAsia="DFKai-SB"/>
            <w:color w:val="000000" w:themeColor="text1"/>
          </w:rPr>
          <w:t>物聯網影片</w:t>
        </w:r>
      </w:hyperlink>
      <w:r w:rsidRPr="009C7F70">
        <w:rPr>
          <w:rFonts w:eastAsia="DFKai-SB"/>
          <w:color w:val="000000" w:themeColor="text1"/>
        </w:rPr>
        <w:t xml:space="preserve"> </w:t>
      </w:r>
    </w:p>
    <w:p w14:paraId="3941B86D" w14:textId="77777777" w:rsidR="00A35065" w:rsidRPr="009C7F70" w:rsidRDefault="00AB68F6" w:rsidP="004F2630">
      <w:pPr>
        <w:numPr>
          <w:ilvl w:val="0"/>
          <w:numId w:val="16"/>
        </w:numPr>
        <w:rPr>
          <w:rFonts w:eastAsia="DFKai-SB"/>
          <w:color w:val="000000" w:themeColor="text1"/>
        </w:rPr>
      </w:pPr>
      <w:hyperlink r:id="rId23">
        <w:r w:rsidR="001A7831" w:rsidRPr="009C7F70">
          <w:rPr>
            <w:rFonts w:eastAsia="DFKai-SB"/>
            <w:color w:val="000000" w:themeColor="text1"/>
          </w:rPr>
          <w:t>電腦科學改變一切影片</w:t>
        </w:r>
      </w:hyperlink>
      <w:r w:rsidR="001A7831" w:rsidRPr="009C7F70">
        <w:rPr>
          <w:rFonts w:eastAsia="DFKai-SB"/>
          <w:color w:val="000000" w:themeColor="text1"/>
        </w:rPr>
        <w:t xml:space="preserve"> (</w:t>
      </w:r>
      <w:r w:rsidR="001A7831" w:rsidRPr="009C7F70">
        <w:rPr>
          <w:rFonts w:eastAsia="DFKai-SB"/>
          <w:color w:val="000000" w:themeColor="text1"/>
        </w:rPr>
        <w:t>下載</w:t>
      </w:r>
      <w:r w:rsidR="001A7831" w:rsidRPr="009C7F70">
        <w:rPr>
          <w:rFonts w:eastAsia="DFKai-SB"/>
          <w:color w:val="000000" w:themeColor="text1"/>
        </w:rPr>
        <w:t>)</w:t>
      </w:r>
    </w:p>
    <w:p w14:paraId="294D1287" w14:textId="77777777" w:rsidR="00A35065" w:rsidRPr="009C7F70" w:rsidRDefault="00A35065" w:rsidP="004F2630">
      <w:pPr>
        <w:rPr>
          <w:rFonts w:eastAsia="DFKai-SB"/>
          <w:color w:val="000000" w:themeColor="text1"/>
        </w:rPr>
      </w:pPr>
    </w:p>
    <w:p w14:paraId="0CCC9239"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5" w:name="_lj2sfeuka35x" w:colFirst="0" w:colLast="0"/>
      <w:bookmarkEnd w:id="15"/>
      <w:r w:rsidRPr="009C7F70">
        <w:rPr>
          <w:rFonts w:eastAsia="DFKai-SB"/>
          <w:b/>
          <w:color w:val="000000" w:themeColor="text1"/>
          <w:sz w:val="34"/>
          <w:szCs w:val="34"/>
        </w:rPr>
        <w:t>Vocabulary</w:t>
      </w:r>
    </w:p>
    <w:p w14:paraId="1F124BA2" w14:textId="77777777" w:rsidR="00A35065" w:rsidRPr="009C7F70" w:rsidRDefault="001A7831" w:rsidP="004F2630">
      <w:pPr>
        <w:numPr>
          <w:ilvl w:val="0"/>
          <w:numId w:val="7"/>
        </w:numPr>
        <w:rPr>
          <w:rFonts w:eastAsia="DFKai-SB"/>
          <w:color w:val="000000" w:themeColor="text1"/>
        </w:rPr>
      </w:pPr>
      <w:r w:rsidRPr="009C7F70">
        <w:rPr>
          <w:rFonts w:eastAsia="DFKai-SB"/>
          <w:b/>
          <w:color w:val="000000" w:themeColor="text1"/>
        </w:rPr>
        <w:t>Innovation</w:t>
      </w:r>
      <w:r w:rsidRPr="009C7F70">
        <w:rPr>
          <w:rFonts w:eastAsia="DFKai-SB"/>
          <w:color w:val="000000" w:themeColor="text1"/>
        </w:rPr>
        <w:t xml:space="preserve"> - A new or improved idea, device, product, etc, or the development thereo</w:t>
      </w:r>
    </w:p>
    <w:p w14:paraId="1BEC3ECD"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6" w:name="_t19rapjt8gld" w:colFirst="0" w:colLast="0"/>
      <w:bookmarkEnd w:id="16"/>
      <w:r w:rsidRPr="009C7F70">
        <w:rPr>
          <w:rFonts w:eastAsia="DFKai-SB"/>
          <w:b/>
          <w:color w:val="000000" w:themeColor="text1"/>
          <w:sz w:val="34"/>
          <w:szCs w:val="34"/>
        </w:rPr>
        <w:t>詞彙</w:t>
      </w:r>
    </w:p>
    <w:p w14:paraId="5131F3BF" w14:textId="77777777" w:rsidR="00A35065" w:rsidRPr="009C7F70" w:rsidRDefault="001A7831" w:rsidP="004F2630">
      <w:pPr>
        <w:rPr>
          <w:rFonts w:eastAsia="DFKai-SB"/>
          <w:color w:val="000000" w:themeColor="text1"/>
        </w:rPr>
      </w:pPr>
      <w:r w:rsidRPr="009C7F70">
        <w:rPr>
          <w:rFonts w:eastAsia="DFKai-SB"/>
          <w:b/>
          <w:color w:val="000000" w:themeColor="text1"/>
        </w:rPr>
        <w:t>創新</w:t>
      </w:r>
      <w:r w:rsidRPr="009C7F70">
        <w:rPr>
          <w:rFonts w:eastAsia="DFKai-SB"/>
          <w:color w:val="000000" w:themeColor="text1"/>
        </w:rPr>
        <w:t xml:space="preserve">- </w:t>
      </w:r>
      <w:r w:rsidRPr="009C7F70">
        <w:rPr>
          <w:rFonts w:eastAsia="DFKai-SB"/>
          <w:color w:val="000000" w:themeColor="text1"/>
        </w:rPr>
        <w:t>一個新的想法</w:t>
      </w:r>
      <w:r w:rsidRPr="009C7F70">
        <w:rPr>
          <w:rFonts w:eastAsia="DFKai-SB"/>
          <w:color w:val="000000" w:themeColor="text1"/>
        </w:rPr>
        <w:t xml:space="preserve">, </w:t>
      </w:r>
      <w:r w:rsidRPr="009C7F70">
        <w:rPr>
          <w:rFonts w:eastAsia="DFKai-SB"/>
          <w:color w:val="000000" w:themeColor="text1"/>
        </w:rPr>
        <w:t>新的設備</w:t>
      </w:r>
      <w:r w:rsidRPr="009C7F70">
        <w:rPr>
          <w:rFonts w:eastAsia="DFKai-SB"/>
          <w:color w:val="000000" w:themeColor="text1"/>
        </w:rPr>
        <w:t xml:space="preserve">, </w:t>
      </w:r>
      <w:r w:rsidRPr="009C7F70">
        <w:rPr>
          <w:rFonts w:eastAsia="DFKai-SB"/>
          <w:color w:val="000000" w:themeColor="text1"/>
        </w:rPr>
        <w:t>新的產品</w:t>
      </w:r>
      <w:r w:rsidRPr="009C7F70">
        <w:rPr>
          <w:rFonts w:eastAsia="DFKai-SB"/>
          <w:color w:val="000000" w:themeColor="text1"/>
        </w:rPr>
        <w:t xml:space="preserve">, </w:t>
      </w:r>
      <w:r w:rsidRPr="009C7F70">
        <w:rPr>
          <w:rFonts w:eastAsia="DFKai-SB"/>
          <w:color w:val="000000" w:themeColor="text1"/>
        </w:rPr>
        <w:t>或是改善</w:t>
      </w:r>
      <w:r w:rsidRPr="009C7F70">
        <w:rPr>
          <w:rFonts w:eastAsia="DFKai-SB"/>
          <w:color w:val="000000" w:themeColor="text1"/>
        </w:rPr>
        <w:t xml:space="preserve">, </w:t>
      </w:r>
      <w:r w:rsidRPr="009C7F70">
        <w:rPr>
          <w:rFonts w:eastAsia="DFKai-SB"/>
          <w:color w:val="000000" w:themeColor="text1"/>
        </w:rPr>
        <w:t>發展出想法</w:t>
      </w:r>
      <w:r w:rsidRPr="009C7F70">
        <w:rPr>
          <w:rFonts w:eastAsia="DFKai-SB"/>
          <w:color w:val="000000" w:themeColor="text1"/>
        </w:rPr>
        <w:t xml:space="preserve">, </w:t>
      </w:r>
      <w:r w:rsidRPr="009C7F70">
        <w:rPr>
          <w:rFonts w:eastAsia="DFKai-SB"/>
          <w:color w:val="000000" w:themeColor="text1"/>
        </w:rPr>
        <w:t>設備</w:t>
      </w:r>
      <w:r w:rsidRPr="009C7F70">
        <w:rPr>
          <w:rFonts w:eastAsia="DFKai-SB"/>
          <w:color w:val="000000" w:themeColor="text1"/>
        </w:rPr>
        <w:t xml:space="preserve">, </w:t>
      </w:r>
      <w:r w:rsidRPr="009C7F70">
        <w:rPr>
          <w:rFonts w:eastAsia="DFKai-SB"/>
          <w:color w:val="000000" w:themeColor="text1"/>
        </w:rPr>
        <w:t>產品</w:t>
      </w:r>
    </w:p>
    <w:p w14:paraId="0460C5D9" w14:textId="77777777" w:rsidR="00A35065" w:rsidRPr="009C7F70" w:rsidRDefault="00A35065" w:rsidP="004F2630">
      <w:pPr>
        <w:rPr>
          <w:rFonts w:eastAsia="DFKai-SB"/>
          <w:color w:val="000000" w:themeColor="text1"/>
        </w:rPr>
      </w:pPr>
    </w:p>
    <w:p w14:paraId="0F92D90C"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17" w:name="_9ywo99nqzkh5" w:colFirst="0" w:colLast="0"/>
      <w:bookmarkEnd w:id="17"/>
      <w:r w:rsidRPr="009C7F70">
        <w:rPr>
          <w:rFonts w:eastAsia="DFKai-SB"/>
          <w:b/>
          <w:color w:val="000000" w:themeColor="text1"/>
          <w:sz w:val="34"/>
          <w:szCs w:val="34"/>
        </w:rPr>
        <w:lastRenderedPageBreak/>
        <w:t>Support</w:t>
      </w:r>
    </w:p>
    <w:bookmarkStart w:id="18" w:name="_jnks89yx7h7i" w:colFirst="0" w:colLast="0"/>
    <w:bookmarkEnd w:id="18"/>
    <w:p w14:paraId="0F9D5237"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b/>
          <w:color w:val="000000" w:themeColor="text1"/>
          <w:sz w:val="26"/>
          <w:szCs w:val="26"/>
        </w:rPr>
        <w:t>Lesson Forum</w:t>
      </w:r>
    </w:p>
    <w:bookmarkStart w:id="19" w:name="_lp781n7icsrl" w:colFirst="0" w:colLast="0"/>
    <w:bookmarkEnd w:id="19"/>
    <w:p w14:paraId="2167CBF1" w14:textId="77777777" w:rsidR="00A35065" w:rsidRPr="009C7F70" w:rsidRDefault="001A7831" w:rsidP="004F2630">
      <w:pPr>
        <w:pStyle w:val="Heading3"/>
        <w:keepNext w:val="0"/>
        <w:keepLines w:val="0"/>
        <w:spacing w:before="280"/>
        <w:rPr>
          <w:rFonts w:eastAsia="DFKai-SB"/>
          <w:color w:val="000000" w:themeColor="text1"/>
        </w:rPr>
      </w:pPr>
      <w:r w:rsidRPr="009C7F70">
        <w:rPr>
          <w:rFonts w:eastAsia="DFKai-SB"/>
          <w:color w:val="000000" w:themeColor="text1"/>
        </w:rPr>
        <w:fldChar w:fldCharType="end"/>
      </w:r>
      <w:hyperlink r:id="rId24">
        <w:r w:rsidRPr="009C7F70">
          <w:rPr>
            <w:rFonts w:eastAsia="DFKai-SB"/>
            <w:b/>
            <w:color w:val="000000" w:themeColor="text1"/>
            <w:sz w:val="26"/>
            <w:szCs w:val="26"/>
          </w:rPr>
          <w:t>Report a Bug</w:t>
        </w:r>
      </w:hyperlink>
    </w:p>
    <w:p w14:paraId="2607ACBA" w14:textId="77777777" w:rsidR="00A35065" w:rsidRPr="009C7F70" w:rsidRDefault="00A35065" w:rsidP="004F2630">
      <w:pPr>
        <w:rPr>
          <w:rFonts w:eastAsia="DFKai-SB"/>
          <w:color w:val="000000" w:themeColor="text1"/>
        </w:rPr>
      </w:pPr>
    </w:p>
    <w:p w14:paraId="0F7A1CB0" w14:textId="77777777" w:rsidR="00A35065" w:rsidRPr="009C7F70" w:rsidRDefault="001A7831" w:rsidP="004F2630">
      <w:pPr>
        <w:pStyle w:val="Heading2"/>
        <w:keepNext w:val="0"/>
        <w:keepLines w:val="0"/>
        <w:spacing w:after="80"/>
        <w:rPr>
          <w:rFonts w:eastAsia="DFKai-SB"/>
          <w:b/>
          <w:color w:val="000000" w:themeColor="text1"/>
          <w:sz w:val="36"/>
          <w:szCs w:val="36"/>
        </w:rPr>
      </w:pPr>
      <w:bookmarkStart w:id="20" w:name="_uiua2qsf7n25" w:colFirst="0" w:colLast="0"/>
      <w:bookmarkEnd w:id="20"/>
      <w:r w:rsidRPr="009C7F70">
        <w:rPr>
          <w:rFonts w:eastAsia="DFKai-SB"/>
          <w:b/>
          <w:color w:val="000000" w:themeColor="text1"/>
          <w:sz w:val="36"/>
          <w:szCs w:val="36"/>
        </w:rPr>
        <w:t>課</w:t>
      </w:r>
      <w:r w:rsidRPr="009C7F70">
        <w:rPr>
          <w:rFonts w:eastAsia="DFKai-SB"/>
          <w:b/>
          <w:color w:val="000000" w:themeColor="text1"/>
          <w:sz w:val="34"/>
          <w:szCs w:val="34"/>
        </w:rPr>
        <w:t>外</w:t>
      </w:r>
      <w:r w:rsidRPr="009C7F70">
        <w:rPr>
          <w:rFonts w:eastAsia="DFKai-SB"/>
          <w:b/>
          <w:color w:val="000000" w:themeColor="text1"/>
          <w:sz w:val="36"/>
          <w:szCs w:val="36"/>
        </w:rPr>
        <w:t>資源</w:t>
      </w:r>
    </w:p>
    <w:bookmarkStart w:id="21" w:name="_j0yioyo2dgb3" w:colFirst="0" w:colLast="0"/>
    <w:bookmarkEnd w:id="21"/>
    <w:p w14:paraId="5AAB397E"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b/>
          <w:color w:val="000000" w:themeColor="text1"/>
          <w:sz w:val="26"/>
          <w:szCs w:val="26"/>
        </w:rPr>
        <w:t>討論區</w:t>
      </w:r>
    </w:p>
    <w:bookmarkStart w:id="22" w:name="_ds84rjxs2su4" w:colFirst="0" w:colLast="0"/>
    <w:bookmarkEnd w:id="22"/>
    <w:p w14:paraId="75C98165" w14:textId="77777777" w:rsidR="00A35065" w:rsidRPr="009C7F70" w:rsidRDefault="001A7831" w:rsidP="004F2630">
      <w:pPr>
        <w:pStyle w:val="Heading3"/>
        <w:keepNext w:val="0"/>
        <w:keepLines w:val="0"/>
        <w:spacing w:before="280"/>
        <w:rPr>
          <w:rFonts w:eastAsia="DFKai-SB"/>
          <w:color w:val="000000" w:themeColor="text1"/>
        </w:rPr>
      </w:pPr>
      <w:r w:rsidRPr="009C7F70">
        <w:rPr>
          <w:rFonts w:eastAsia="DFKai-SB"/>
          <w:color w:val="000000" w:themeColor="text1"/>
        </w:rPr>
        <w:fldChar w:fldCharType="end"/>
      </w:r>
      <w:hyperlink r:id="rId25">
        <w:r w:rsidRPr="009C7F70">
          <w:rPr>
            <w:rFonts w:eastAsia="DFKai-SB"/>
            <w:b/>
            <w:color w:val="000000" w:themeColor="text1"/>
            <w:sz w:val="26"/>
            <w:szCs w:val="26"/>
          </w:rPr>
          <w:t>問題回報</w:t>
        </w:r>
      </w:hyperlink>
      <w:r w:rsidRPr="009C7F70">
        <w:rPr>
          <w:rFonts w:eastAsia="DFKai-SB"/>
          <w:color w:val="000000" w:themeColor="text1"/>
        </w:rPr>
        <w:fldChar w:fldCharType="begin"/>
      </w:r>
      <w:r w:rsidRPr="009C7F70">
        <w:rPr>
          <w:rFonts w:eastAsia="DFKai-SB"/>
          <w:color w:val="000000" w:themeColor="text1"/>
        </w:rPr>
        <w:instrText xml:space="preserve"> HYPERLINK "https://support.code.org/hc/en-us/requests/new?description=Bug%20in%20CS%20Discoveries%202018%20unit%206%20lesson%201%20curriculum.code.org/csd-18/unit6/1/" </w:instrText>
      </w:r>
      <w:r w:rsidRPr="009C7F70">
        <w:rPr>
          <w:rFonts w:eastAsia="DFKai-SB"/>
          <w:color w:val="000000" w:themeColor="text1"/>
        </w:rPr>
        <w:fldChar w:fldCharType="separate"/>
      </w:r>
    </w:p>
    <w:bookmarkStart w:id="23" w:name="_t1r7ejznvei" w:colFirst="0" w:colLast="0"/>
    <w:bookmarkEnd w:id="23"/>
    <w:p w14:paraId="4E75EBBD" w14:textId="77777777" w:rsidR="00A35065" w:rsidRPr="009C7F70" w:rsidRDefault="001A7831"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Teaching Guide</w:t>
      </w:r>
    </w:p>
    <w:p w14:paraId="134A03D5" w14:textId="0AA51CA1" w:rsidR="00A35065" w:rsidRPr="009C7F70" w:rsidRDefault="001A7831" w:rsidP="004B11B4">
      <w:pPr>
        <w:pStyle w:val="Heading1"/>
        <w:keepNext w:val="0"/>
        <w:keepLines w:val="0"/>
        <w:spacing w:before="240" w:after="240" w:line="240" w:lineRule="auto"/>
        <w:rPr>
          <w:rFonts w:eastAsia="DFKai-SB"/>
          <w:b/>
          <w:color w:val="000000" w:themeColor="text1"/>
          <w:sz w:val="48"/>
          <w:szCs w:val="48"/>
        </w:rPr>
      </w:pPr>
      <w:bookmarkStart w:id="24" w:name="_5ldnv61xc4p8" w:colFirst="0" w:colLast="0"/>
      <w:bookmarkEnd w:id="24"/>
      <w:r w:rsidRPr="009C7F70">
        <w:rPr>
          <w:rFonts w:eastAsia="DFKai-SB"/>
          <w:b/>
          <w:color w:val="000000" w:themeColor="text1"/>
          <w:sz w:val="48"/>
          <w:szCs w:val="48"/>
        </w:rPr>
        <w:t>教學指南</w:t>
      </w:r>
    </w:p>
    <w:p w14:paraId="1981B050"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25" w:name="_ss3kaps9kkuq" w:colFirst="0" w:colLast="0"/>
      <w:bookmarkEnd w:id="25"/>
      <w:r w:rsidRPr="009C7F70">
        <w:rPr>
          <w:rFonts w:eastAsia="DFKai-SB"/>
          <w:b/>
          <w:color w:val="000000" w:themeColor="text1"/>
          <w:sz w:val="34"/>
          <w:szCs w:val="34"/>
        </w:rPr>
        <w:t>Warm Up (10 min)</w:t>
      </w:r>
    </w:p>
    <w:p w14:paraId="1F55ADCE" w14:textId="77777777" w:rsidR="00A35065" w:rsidRPr="009C7F70" w:rsidRDefault="001A7831" w:rsidP="004F2630">
      <w:pPr>
        <w:rPr>
          <w:rFonts w:eastAsia="DFKai-SB"/>
          <w:color w:val="000000" w:themeColor="text1"/>
        </w:rPr>
      </w:pPr>
      <w:r w:rsidRPr="009C7F70">
        <w:rPr>
          <w:rFonts w:eastAsia="DFKai-SB"/>
          <w:color w:val="000000" w:themeColor="text1"/>
        </w:rPr>
        <w:t>Teaching Tip</w:t>
      </w:r>
    </w:p>
    <w:p w14:paraId="34F968EA" w14:textId="77777777" w:rsidR="00A35065" w:rsidRPr="009C7F70" w:rsidRDefault="001A7831" w:rsidP="004F2630">
      <w:pPr>
        <w:rPr>
          <w:rFonts w:eastAsia="DFKai-SB"/>
          <w:color w:val="000000" w:themeColor="text1"/>
        </w:rPr>
      </w:pPr>
      <w:r w:rsidRPr="009C7F70">
        <w:rPr>
          <w:rFonts w:eastAsia="DFKai-SB"/>
          <w:color w:val="000000" w:themeColor="text1"/>
        </w:rPr>
        <w:t>This unit requires the Adafruit Circuit Playground. You can read more about this microcontroller board at</w:t>
      </w:r>
      <w:hyperlink r:id="rId26">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"https://code.org/circuitplayground" </w:instrText>
      </w:r>
      <w:r w:rsidRPr="009C7F70">
        <w:rPr>
          <w:rFonts w:eastAsia="DFKai-SB"/>
          <w:color w:val="000000" w:themeColor="text1"/>
        </w:rPr>
        <w:fldChar w:fldCharType="separate"/>
      </w:r>
      <w:r w:rsidRPr="009C7F70">
        <w:rPr>
          <w:rFonts w:eastAsia="DFKai-SB"/>
          <w:color w:val="000000" w:themeColor="text1"/>
        </w:rPr>
        <w:t>https://code.org/circuitplayground</w:t>
      </w:r>
    </w:p>
    <w:bookmarkStart w:id="26" w:name="_gvw58ku7gbrg" w:colFirst="0" w:colLast="0"/>
    <w:bookmarkEnd w:id="26"/>
    <w:p w14:paraId="5F3AB1DF" w14:textId="77777777" w:rsidR="00A35065" w:rsidRPr="009C7F70" w:rsidRDefault="001A7831" w:rsidP="004F2630">
      <w:pPr>
        <w:pStyle w:val="Heading2"/>
        <w:keepNext w:val="0"/>
        <w:keepLines w:val="0"/>
        <w:spacing w:after="360" w:line="288" w:lineRule="auto"/>
        <w:rPr>
          <w:rFonts w:eastAsia="DFKai-SB"/>
          <w:b/>
          <w:color w:val="000000" w:themeColor="text1"/>
          <w:sz w:val="34"/>
          <w:szCs w:val="34"/>
        </w:rPr>
      </w:pPr>
      <w:r w:rsidRPr="009C7F70">
        <w:rPr>
          <w:rFonts w:eastAsia="DFKai-SB"/>
          <w:color w:val="000000" w:themeColor="text1"/>
        </w:rPr>
        <w:fldChar w:fldCharType="end"/>
      </w:r>
      <w:hyperlink r:id="rId27" w:anchor="designing-screens-with-code0">
        <w:r w:rsidRPr="009C7F70">
          <w:rPr>
            <w:rFonts w:eastAsia="DFKai-SB"/>
            <w:b/>
            <w:color w:val="000000" w:themeColor="text1"/>
            <w:sz w:val="34"/>
            <w:szCs w:val="34"/>
          </w:rPr>
          <w:t>暖身活動</w:t>
        </w:r>
        <w:r w:rsidRPr="009C7F70">
          <w:rPr>
            <w:rFonts w:eastAsia="DFKai-SB"/>
            <w:b/>
            <w:color w:val="000000" w:themeColor="text1"/>
            <w:sz w:val="34"/>
            <w:szCs w:val="34"/>
          </w:rPr>
          <w:t>(5</w:t>
        </w:r>
        <w:r w:rsidRPr="009C7F70">
          <w:rPr>
            <w:rFonts w:eastAsia="DFKai-SB"/>
            <w:b/>
            <w:color w:val="000000" w:themeColor="text1"/>
            <w:sz w:val="34"/>
            <w:szCs w:val="34"/>
          </w:rPr>
          <w:t>分鐘</w:t>
        </w:r>
        <w:r w:rsidRPr="009C7F70">
          <w:rPr>
            <w:rFonts w:eastAsia="DFKai-SB"/>
            <w:b/>
            <w:color w:val="000000" w:themeColor="text1"/>
            <w:sz w:val="34"/>
            <w:szCs w:val="34"/>
          </w:rPr>
          <w:t>)</w:t>
        </w:r>
      </w:hyperlink>
    </w:p>
    <w:p w14:paraId="69C6A22F" w14:textId="77777777" w:rsidR="00A35065" w:rsidRPr="009C7F70" w:rsidRDefault="001A7831" w:rsidP="004F2630">
      <w:pPr>
        <w:rPr>
          <w:rFonts w:eastAsia="DFKai-SB"/>
          <w:color w:val="000000" w:themeColor="text1"/>
        </w:rPr>
      </w:pPr>
      <w:r w:rsidRPr="009C7F70">
        <w:rPr>
          <w:rFonts w:eastAsia="DFKai-SB"/>
          <w:color w:val="000000" w:themeColor="text1"/>
        </w:rPr>
        <w:t>教學技巧</w:t>
      </w:r>
    </w:p>
    <w:p w14:paraId="0448CDAE" w14:textId="77777777" w:rsidR="00A35065" w:rsidRPr="009C7F70" w:rsidRDefault="001A7831" w:rsidP="004F2630">
      <w:pPr>
        <w:rPr>
          <w:rFonts w:eastAsia="DFKai-SB"/>
          <w:color w:val="000000" w:themeColor="text1"/>
        </w:rPr>
      </w:pPr>
      <w:r w:rsidRPr="009C7F70">
        <w:rPr>
          <w:rFonts w:eastAsia="DFKai-SB"/>
          <w:color w:val="000000" w:themeColor="text1"/>
        </w:rPr>
        <w:t>這個單元需要用到開源電路板玩具</w:t>
      </w:r>
      <w:r w:rsidRPr="009C7F70">
        <w:rPr>
          <w:rFonts w:eastAsia="DFKai-SB"/>
          <w:color w:val="000000" w:themeColor="text1"/>
        </w:rPr>
        <w:t xml:space="preserve">Adafruit Circuit Playground, </w:t>
      </w:r>
      <w:r w:rsidRPr="009C7F70">
        <w:rPr>
          <w:rFonts w:eastAsia="DFKai-SB"/>
          <w:color w:val="000000" w:themeColor="text1"/>
        </w:rPr>
        <w:t>你可以從以下連結學到更多官</w:t>
      </w:r>
      <w:r w:rsidRPr="009C7F70">
        <w:rPr>
          <w:rFonts w:eastAsia="DFKai-SB"/>
          <w:color w:val="000000" w:themeColor="text1"/>
        </w:rPr>
        <w:t xml:space="preserve"> </w:t>
      </w:r>
      <w:r w:rsidRPr="009C7F70">
        <w:rPr>
          <w:rFonts w:eastAsia="DFKai-SB"/>
          <w:color w:val="000000" w:themeColor="text1"/>
        </w:rPr>
        <w:t>於這個微控制器電路板</w:t>
      </w:r>
      <w:hyperlink r:id="rId28">
        <w:r w:rsidRPr="009C7F70">
          <w:rPr>
            <w:rFonts w:eastAsia="DFKai-SB"/>
            <w:color w:val="000000" w:themeColor="text1"/>
          </w:rPr>
          <w:t>https://code.org/circuitplayground</w:t>
        </w:r>
      </w:hyperlink>
    </w:p>
    <w:p w14:paraId="78072F33" w14:textId="77777777" w:rsidR="00A35065" w:rsidRPr="009C7F70" w:rsidRDefault="00A35065" w:rsidP="004F2630">
      <w:pPr>
        <w:rPr>
          <w:rFonts w:eastAsia="DFKai-SB"/>
          <w:b/>
          <w:color w:val="000000" w:themeColor="text1"/>
          <w:sz w:val="26"/>
          <w:szCs w:val="26"/>
        </w:rPr>
      </w:pPr>
    </w:p>
    <w:p w14:paraId="46AAB110"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27" w:name="_u0g9qaf0sxi2" w:colFirst="0" w:colLast="0"/>
      <w:bookmarkEnd w:id="27"/>
      <w:r w:rsidRPr="009C7F70">
        <w:rPr>
          <w:rFonts w:eastAsia="DFKai-SB"/>
          <w:b/>
          <w:color w:val="000000" w:themeColor="text1"/>
          <w:sz w:val="26"/>
          <w:szCs w:val="26"/>
        </w:rPr>
        <w:t>Get Inspired</w:t>
      </w:r>
    </w:p>
    <w:p w14:paraId="1D577E45" w14:textId="77777777" w:rsidR="00A35065" w:rsidRPr="009C7F70" w:rsidRDefault="001A7831" w:rsidP="004F2630">
      <w:pPr>
        <w:rPr>
          <w:rFonts w:eastAsia="DFKai-SB"/>
          <w:color w:val="000000" w:themeColor="text1"/>
        </w:rPr>
      </w:pPr>
      <w:r w:rsidRPr="009C7F70">
        <w:rPr>
          <w:rFonts w:eastAsia="DFKai-SB"/>
          <w:b/>
          <w:color w:val="000000" w:themeColor="text1"/>
        </w:rPr>
        <w:t>Video:</w:t>
      </w:r>
      <w:r w:rsidRPr="009C7F70">
        <w:rPr>
          <w:rFonts w:eastAsia="DFKai-SB"/>
          <w:color w:val="000000" w:themeColor="text1"/>
        </w:rPr>
        <w:t xml:space="preserve"> Watch either</w:t>
      </w:r>
      <w:hyperlink r:id="rId29">
        <w:r w:rsidRPr="009C7F70">
          <w:rPr>
            <w:rFonts w:eastAsia="DFKai-SB"/>
            <w:color w:val="000000" w:themeColor="text1"/>
          </w:rPr>
          <w:t xml:space="preserve"> </w:t>
        </w:r>
      </w:hyperlink>
      <w:hyperlink r:id="rId30">
        <w:r w:rsidRPr="009C7F70">
          <w:rPr>
            <w:rFonts w:eastAsia="DFKai-SB"/>
            <w:color w:val="000000" w:themeColor="text1"/>
          </w:rPr>
          <w:t>The Internet of Things - Video</w:t>
        </w:r>
      </w:hyperlink>
      <w:r w:rsidRPr="009C7F70">
        <w:rPr>
          <w:rFonts w:eastAsia="DFKai-SB"/>
          <w:color w:val="000000" w:themeColor="text1"/>
        </w:rPr>
        <w:t xml:space="preserve"> or</w:t>
      </w:r>
      <w:hyperlink r:id="rId31">
        <w:r w:rsidRPr="009C7F70">
          <w:rPr>
            <w:rFonts w:eastAsia="DFKai-SB"/>
            <w:color w:val="000000" w:themeColor="text1"/>
          </w:rPr>
          <w:t xml:space="preserve"> </w:t>
        </w:r>
      </w:hyperlink>
      <w:hyperlink r:id="rId32">
        <w:r w:rsidRPr="009C7F70">
          <w:rPr>
            <w:rFonts w:eastAsia="DFKai-SB"/>
            <w:color w:val="000000" w:themeColor="text1"/>
          </w:rPr>
          <w:t>Computer Science is Changing Everything - Video</w:t>
        </w:r>
      </w:hyperlink>
      <w:r w:rsidRPr="009C7F70">
        <w:rPr>
          <w:rFonts w:eastAsia="DFKai-SB"/>
          <w:color w:val="000000" w:themeColor="text1"/>
        </w:rPr>
        <w:t xml:space="preserve"> as a class.</w:t>
      </w:r>
    </w:p>
    <w:p w14:paraId="4093CD2C" w14:textId="77777777" w:rsidR="00A35065" w:rsidRPr="009C7F70" w:rsidRDefault="00A35065" w:rsidP="004F2630">
      <w:pPr>
        <w:rPr>
          <w:rFonts w:eastAsia="DFKai-SB"/>
          <w:b/>
          <w:color w:val="000000" w:themeColor="text1"/>
          <w:sz w:val="26"/>
          <w:szCs w:val="26"/>
        </w:rPr>
      </w:pPr>
    </w:p>
    <w:p w14:paraId="0132DBFE" w14:textId="77777777" w:rsidR="00A35065" w:rsidRPr="009C7F70" w:rsidRDefault="001A7831" w:rsidP="004F2630">
      <w:pPr>
        <w:rPr>
          <w:rFonts w:eastAsia="DFKai-SB"/>
          <w:b/>
          <w:color w:val="000000" w:themeColor="text1"/>
          <w:sz w:val="26"/>
          <w:szCs w:val="26"/>
        </w:rPr>
      </w:pPr>
      <w:r w:rsidRPr="009C7F70">
        <w:rPr>
          <w:rFonts w:eastAsia="DFKai-SB"/>
          <w:b/>
          <w:color w:val="000000" w:themeColor="text1"/>
          <w:sz w:val="26"/>
          <w:szCs w:val="26"/>
        </w:rPr>
        <w:t>發想</w:t>
      </w:r>
    </w:p>
    <w:p w14:paraId="172E4BEF" w14:textId="77777777" w:rsidR="00A35065" w:rsidRPr="009C7F70" w:rsidRDefault="001A7831" w:rsidP="004F2630">
      <w:pPr>
        <w:rPr>
          <w:rFonts w:eastAsia="DFKai-SB"/>
          <w:b/>
          <w:color w:val="000000" w:themeColor="text1"/>
          <w:sz w:val="26"/>
          <w:szCs w:val="26"/>
        </w:rPr>
      </w:pPr>
      <w:r w:rsidRPr="009C7F70">
        <w:rPr>
          <w:rFonts w:eastAsia="DFKai-SB"/>
          <w:b/>
          <w:color w:val="000000" w:themeColor="text1"/>
        </w:rPr>
        <w:lastRenderedPageBreak/>
        <w:t>影片</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觀看</w:t>
      </w:r>
      <w:r w:rsidRPr="009C7F70">
        <w:rPr>
          <w:rFonts w:eastAsia="DFKai-SB"/>
          <w:color w:val="000000" w:themeColor="text1"/>
        </w:rPr>
        <w:t xml:space="preserve"> </w:t>
      </w:r>
      <w:hyperlink r:id="rId33">
        <w:r w:rsidRPr="009C7F70">
          <w:rPr>
            <w:rFonts w:eastAsia="DFKai-SB"/>
            <w:color w:val="000000" w:themeColor="text1"/>
          </w:rPr>
          <w:t>物聯網影片</w:t>
        </w:r>
      </w:hyperlink>
      <w:r w:rsidRPr="009C7F70">
        <w:rPr>
          <w:rFonts w:eastAsia="DFKai-SB"/>
          <w:color w:val="000000" w:themeColor="text1"/>
        </w:rPr>
        <w:t xml:space="preserve"> </w:t>
      </w:r>
      <w:r w:rsidRPr="009C7F70">
        <w:rPr>
          <w:rFonts w:eastAsia="DFKai-SB"/>
          <w:color w:val="000000" w:themeColor="text1"/>
        </w:rPr>
        <w:t>、</w:t>
      </w:r>
      <w:hyperlink r:id="rId34">
        <w:r w:rsidRPr="009C7F70">
          <w:rPr>
            <w:rFonts w:eastAsia="DFKai-SB"/>
            <w:color w:val="000000" w:themeColor="text1"/>
          </w:rPr>
          <w:t xml:space="preserve"> </w:t>
        </w:r>
      </w:hyperlink>
      <w:hyperlink r:id="rId35">
        <w:r w:rsidRPr="009C7F70">
          <w:rPr>
            <w:rFonts w:eastAsia="DFKai-SB"/>
            <w:color w:val="000000" w:themeColor="text1"/>
          </w:rPr>
          <w:t>電腦科學改變一切影片</w:t>
        </w:r>
      </w:hyperlink>
    </w:p>
    <w:p w14:paraId="6623CD31"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28" w:name="_83il28rjei0h" w:colFirst="0" w:colLast="0"/>
      <w:bookmarkEnd w:id="28"/>
      <w:r w:rsidRPr="009C7F70">
        <w:rPr>
          <w:rFonts w:eastAsia="DFKai-SB"/>
          <w:b/>
          <w:color w:val="000000" w:themeColor="text1"/>
          <w:sz w:val="34"/>
          <w:szCs w:val="34"/>
        </w:rPr>
        <w:t>Activity (45 min)</w:t>
      </w:r>
    </w:p>
    <w:p w14:paraId="0683AD14" w14:textId="77777777" w:rsidR="00A35065" w:rsidRPr="009C7F70" w:rsidRDefault="001A7831" w:rsidP="004F2630">
      <w:pPr>
        <w:rPr>
          <w:rFonts w:eastAsia="DFKai-SB"/>
          <w:color w:val="000000" w:themeColor="text1"/>
        </w:rPr>
      </w:pPr>
      <w:r w:rsidRPr="009C7F70">
        <w:rPr>
          <w:rFonts w:eastAsia="DFKai-SB"/>
          <w:b/>
          <w:color w:val="000000" w:themeColor="text1"/>
          <w:sz w:val="34"/>
          <w:szCs w:val="34"/>
        </w:rPr>
        <w:t>活動</w:t>
      </w:r>
      <w:r w:rsidRPr="009C7F70">
        <w:rPr>
          <w:rFonts w:eastAsia="DFKai-SB"/>
          <w:b/>
          <w:color w:val="000000" w:themeColor="text1"/>
          <w:sz w:val="34"/>
          <w:szCs w:val="34"/>
        </w:rPr>
        <w:t xml:space="preserve"> (45 </w:t>
      </w:r>
      <w:r w:rsidRPr="009C7F70">
        <w:rPr>
          <w:rFonts w:eastAsia="DFKai-SB"/>
          <w:b/>
          <w:color w:val="000000" w:themeColor="text1"/>
          <w:sz w:val="34"/>
          <w:szCs w:val="34"/>
        </w:rPr>
        <w:t>分鐘</w:t>
      </w:r>
      <w:r w:rsidRPr="009C7F70">
        <w:rPr>
          <w:rFonts w:eastAsia="DFKai-SB"/>
          <w:b/>
          <w:color w:val="000000" w:themeColor="text1"/>
          <w:sz w:val="34"/>
          <w:szCs w:val="34"/>
        </w:rPr>
        <w:t>)</w:t>
      </w:r>
    </w:p>
    <w:p w14:paraId="04939303"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29" w:name="_ike6dbyylxt2" w:colFirst="0" w:colLast="0"/>
      <w:bookmarkEnd w:id="29"/>
      <w:r w:rsidRPr="009C7F70">
        <w:rPr>
          <w:rFonts w:eastAsia="DFKai-SB"/>
          <w:b/>
          <w:color w:val="000000" w:themeColor="text1"/>
          <w:sz w:val="26"/>
          <w:szCs w:val="26"/>
        </w:rPr>
        <w:t>Innovation Research</w:t>
      </w:r>
    </w:p>
    <w:p w14:paraId="2C7B9D27" w14:textId="77777777" w:rsidR="00A35065" w:rsidRPr="009C7F70" w:rsidRDefault="001A7831" w:rsidP="004F2630">
      <w:pPr>
        <w:rPr>
          <w:rFonts w:eastAsia="DFKai-SB"/>
          <w:color w:val="000000" w:themeColor="text1"/>
        </w:rPr>
      </w:pPr>
      <w:r w:rsidRPr="009C7F70">
        <w:rPr>
          <w:rFonts w:eastAsia="DFKai-SB"/>
          <w:b/>
          <w:color w:val="000000" w:themeColor="text1"/>
          <w:sz w:val="26"/>
          <w:szCs w:val="26"/>
        </w:rPr>
        <w:t>創新研究</w:t>
      </w:r>
    </w:p>
    <w:p w14:paraId="1D48AA73" w14:textId="77777777" w:rsidR="00A35065" w:rsidRPr="009C7F70" w:rsidRDefault="001A7831" w:rsidP="004F2630">
      <w:pPr>
        <w:rPr>
          <w:rFonts w:eastAsia="DFKai-SB"/>
          <w:color w:val="000000" w:themeColor="text1"/>
        </w:rPr>
      </w:pPr>
      <w:r w:rsidRPr="009C7F70">
        <w:rPr>
          <w:rFonts w:eastAsia="DFKai-SB"/>
          <w:b/>
          <w:color w:val="000000" w:themeColor="text1"/>
        </w:rPr>
        <w:t>Group:</w:t>
      </w:r>
      <w:r w:rsidRPr="009C7F70">
        <w:rPr>
          <w:rFonts w:eastAsia="DFKai-SB"/>
          <w:color w:val="000000" w:themeColor="text1"/>
        </w:rPr>
        <w:t xml:space="preserve"> Place students in groups of 3-4</w:t>
      </w:r>
    </w:p>
    <w:p w14:paraId="07BFC9FC" w14:textId="77777777" w:rsidR="00A35065" w:rsidRPr="009C7F70" w:rsidRDefault="001A7831" w:rsidP="004F2630">
      <w:pPr>
        <w:rPr>
          <w:rFonts w:eastAsia="DFKai-SB"/>
          <w:color w:val="000000" w:themeColor="text1"/>
        </w:rPr>
      </w:pPr>
      <w:r w:rsidRPr="009C7F70">
        <w:rPr>
          <w:rFonts w:eastAsia="DFKai-SB"/>
          <w:b/>
          <w:color w:val="000000" w:themeColor="text1"/>
        </w:rPr>
        <w:t>Distribute:</w:t>
      </w:r>
      <w:r w:rsidRPr="009C7F70">
        <w:rPr>
          <w:rFonts w:eastAsia="DFKai-SB"/>
          <w:color w:val="000000" w:themeColor="text1"/>
        </w:rPr>
        <w:t xml:space="preserve"> Hand out copies of</w:t>
      </w:r>
      <w:hyperlink r:id="rId36">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"https://docs.google.com/document/d/1-fvLAoZcGopplA-0bwCFrCRoPFYPCPgSeb2ablNteCg/edit" </w:instrText>
      </w:r>
      <w:r w:rsidRPr="009C7F70">
        <w:rPr>
          <w:rFonts w:eastAsia="DFKai-SB"/>
          <w:color w:val="000000" w:themeColor="text1"/>
        </w:rPr>
        <w:fldChar w:fldCharType="separate"/>
      </w:r>
      <w:r w:rsidRPr="009C7F70">
        <w:rPr>
          <w:rFonts w:eastAsia="DFKai-SB"/>
          <w:color w:val="000000" w:themeColor="text1"/>
        </w:rPr>
        <w:t>Computing Innovations - Activity Guide</w:t>
      </w:r>
    </w:p>
    <w:p w14:paraId="63B4719B"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Discussion Goal</w:t>
      </w:r>
    </w:p>
    <w:p w14:paraId="1C7735D5" w14:textId="77777777" w:rsidR="00A35065" w:rsidRPr="009C7F70" w:rsidRDefault="001A7831" w:rsidP="004F2630">
      <w:pPr>
        <w:rPr>
          <w:rFonts w:eastAsia="DFKai-SB"/>
          <w:color w:val="000000" w:themeColor="text1"/>
        </w:rPr>
      </w:pPr>
      <w:r w:rsidRPr="009C7F70">
        <w:rPr>
          <w:rFonts w:eastAsia="DFKai-SB"/>
          <w:color w:val="000000" w:themeColor="text1"/>
        </w:rPr>
        <w:t xml:space="preserve">This should be a quick discussion. The primary goal is for the class to come to a common understanding of what it means for something to be innovative. That it's not enough for a product to look sleeker than the last version, but that innovation means to really do something better than it's been done before, or to do things that have </w:t>
      </w:r>
      <w:r w:rsidRPr="009C7F70">
        <w:rPr>
          <w:rFonts w:eastAsia="DFKai-SB"/>
          <w:i/>
          <w:color w:val="000000" w:themeColor="text1"/>
        </w:rPr>
        <w:t>never</w:t>
      </w:r>
      <w:r w:rsidRPr="009C7F70">
        <w:rPr>
          <w:rFonts w:eastAsia="DFKai-SB"/>
          <w:color w:val="000000" w:themeColor="text1"/>
        </w:rPr>
        <w:t xml:space="preserve"> been done before.</w:t>
      </w:r>
    </w:p>
    <w:p w14:paraId="2458DCC9" w14:textId="77777777" w:rsidR="00A35065" w:rsidRPr="009C7F70" w:rsidRDefault="001A7831" w:rsidP="004F2630">
      <w:pPr>
        <w:rPr>
          <w:rFonts w:eastAsia="DFKai-SB"/>
          <w:color w:val="000000" w:themeColor="text1"/>
        </w:rPr>
      </w:pPr>
      <w:r w:rsidRPr="009C7F70">
        <w:rPr>
          <w:rFonts w:eastAsia="DFKai-SB"/>
          <w:b/>
          <w:color w:val="000000" w:themeColor="text1"/>
        </w:rPr>
        <w:t>Discuss:</w:t>
      </w:r>
      <w:r w:rsidRPr="009C7F70">
        <w:rPr>
          <w:rFonts w:eastAsia="DFKai-SB"/>
          <w:color w:val="000000" w:themeColor="text1"/>
        </w:rPr>
        <w:t xml:space="preserve"> What is an innovation? What does it mean for something to be innovative?</w:t>
      </w:r>
    </w:p>
    <w:p w14:paraId="001ACB89" w14:textId="77777777" w:rsidR="00A35065" w:rsidRPr="009C7F70" w:rsidRDefault="00A35065" w:rsidP="004F2630">
      <w:pPr>
        <w:rPr>
          <w:rFonts w:eastAsia="DFKai-SB"/>
          <w:b/>
          <w:color w:val="000000" w:themeColor="text1"/>
          <w:sz w:val="26"/>
          <w:szCs w:val="26"/>
        </w:rPr>
      </w:pPr>
    </w:p>
    <w:p w14:paraId="1EFF094F" w14:textId="77777777" w:rsidR="00A35065" w:rsidRPr="009C7F70" w:rsidRDefault="001A7831" w:rsidP="004F2630">
      <w:pPr>
        <w:rPr>
          <w:rFonts w:eastAsia="DFKai-SB"/>
          <w:color w:val="000000" w:themeColor="text1"/>
        </w:rPr>
      </w:pPr>
      <w:r w:rsidRPr="009C7F70">
        <w:rPr>
          <w:rFonts w:eastAsia="DFKai-SB"/>
          <w:b/>
          <w:color w:val="000000" w:themeColor="text1"/>
        </w:rPr>
        <w:t>分組</w:t>
      </w:r>
      <w:r w:rsidRPr="009C7F70">
        <w:rPr>
          <w:rFonts w:eastAsia="DFKai-SB"/>
          <w:b/>
          <w:color w:val="000000" w:themeColor="text1"/>
        </w:rPr>
        <w:t>:</w:t>
      </w:r>
      <w:r w:rsidRPr="009C7F70">
        <w:rPr>
          <w:rFonts w:eastAsia="DFKai-SB"/>
          <w:color w:val="000000" w:themeColor="text1"/>
        </w:rPr>
        <w:t xml:space="preserve"> 3-4</w:t>
      </w:r>
      <w:r w:rsidRPr="009C7F70">
        <w:rPr>
          <w:rFonts w:eastAsia="DFKai-SB"/>
          <w:color w:val="000000" w:themeColor="text1"/>
        </w:rPr>
        <w:t>個學生一組</w:t>
      </w:r>
    </w:p>
    <w:p w14:paraId="3914DA91" w14:textId="77777777" w:rsidR="00A35065" w:rsidRPr="009C7F70" w:rsidRDefault="001A7831" w:rsidP="004F2630">
      <w:pPr>
        <w:rPr>
          <w:rFonts w:eastAsia="DFKai-SB"/>
          <w:color w:val="000000" w:themeColor="text1"/>
        </w:rPr>
      </w:pPr>
      <w:r w:rsidRPr="009C7F70">
        <w:rPr>
          <w:rFonts w:eastAsia="DFKai-SB"/>
          <w:b/>
          <w:color w:val="000000" w:themeColor="text1"/>
        </w:rPr>
        <w:t>講義</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分發創新電腦</w:t>
      </w:r>
      <w:r w:rsidRPr="009C7F70">
        <w:rPr>
          <w:rFonts w:eastAsia="DFKai-SB"/>
          <w:color w:val="000000" w:themeColor="text1"/>
        </w:rPr>
        <w:t xml:space="preserve"> </w:t>
      </w:r>
      <w:r w:rsidRPr="009C7F70">
        <w:rPr>
          <w:rFonts w:eastAsia="DFKai-SB"/>
          <w:color w:val="000000" w:themeColor="text1"/>
        </w:rPr>
        <w:t>活動指南</w:t>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"https://docs.google.com/document/d/1-fvLAoZcGopplA-0bwCFrCRoPFYPCPgSeb2ablNteCg/edit" </w:instrText>
      </w:r>
      <w:r w:rsidRPr="009C7F70">
        <w:rPr>
          <w:rFonts w:eastAsia="DFKai-SB"/>
          <w:color w:val="000000" w:themeColor="text1"/>
        </w:rPr>
        <w:fldChar w:fldCharType="separate"/>
      </w:r>
    </w:p>
    <w:p w14:paraId="7011BDBF"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討論目標</w:t>
      </w:r>
    </w:p>
    <w:p w14:paraId="73A936C1" w14:textId="77777777" w:rsidR="00A35065" w:rsidRPr="009C7F70" w:rsidRDefault="001A7831" w:rsidP="004F2630">
      <w:pPr>
        <w:rPr>
          <w:rFonts w:eastAsia="DFKai-SB"/>
          <w:color w:val="000000" w:themeColor="text1"/>
        </w:rPr>
      </w:pPr>
      <w:r w:rsidRPr="009C7F70">
        <w:rPr>
          <w:rFonts w:eastAsia="DFKai-SB"/>
          <w:color w:val="000000" w:themeColor="text1"/>
        </w:rPr>
        <w:t>這應該是一個很快速的討論</w:t>
      </w:r>
      <w:r w:rsidRPr="009C7F70">
        <w:rPr>
          <w:rFonts w:eastAsia="DFKai-SB"/>
          <w:color w:val="000000" w:themeColor="text1"/>
        </w:rPr>
        <w:t xml:space="preserve">, </w:t>
      </w:r>
      <w:r w:rsidRPr="009C7F70">
        <w:rPr>
          <w:rFonts w:eastAsia="DFKai-SB"/>
          <w:color w:val="000000" w:themeColor="text1"/>
        </w:rPr>
        <w:t>主要目標是要讓班上同學理解什麼是創新</w:t>
      </w:r>
      <w:r w:rsidRPr="009C7F70">
        <w:rPr>
          <w:rFonts w:eastAsia="DFKai-SB"/>
          <w:color w:val="000000" w:themeColor="text1"/>
        </w:rPr>
        <w:t xml:space="preserve">, </w:t>
      </w:r>
      <w:r w:rsidRPr="009C7F70">
        <w:rPr>
          <w:rFonts w:eastAsia="DFKai-SB"/>
          <w:color w:val="000000" w:themeColor="text1"/>
        </w:rPr>
        <w:t>創新不只是讓產品看起來比舊版本更有時尚感</w:t>
      </w:r>
      <w:r w:rsidRPr="009C7F70">
        <w:rPr>
          <w:rFonts w:eastAsia="DFKai-SB"/>
          <w:color w:val="000000" w:themeColor="text1"/>
        </w:rPr>
        <w:t xml:space="preserve">, </w:t>
      </w:r>
      <w:r w:rsidRPr="009C7F70">
        <w:rPr>
          <w:rFonts w:eastAsia="DFKai-SB"/>
          <w:color w:val="000000" w:themeColor="text1"/>
        </w:rPr>
        <w:t>創新是比過去做得更好</w:t>
      </w:r>
      <w:r w:rsidRPr="009C7F70">
        <w:rPr>
          <w:rFonts w:eastAsia="DFKai-SB"/>
          <w:color w:val="000000" w:themeColor="text1"/>
        </w:rPr>
        <w:t xml:space="preserve">, </w:t>
      </w:r>
      <w:r w:rsidRPr="009C7F70">
        <w:rPr>
          <w:rFonts w:eastAsia="DFKai-SB"/>
          <w:color w:val="000000" w:themeColor="text1"/>
        </w:rPr>
        <w:t>或是之前</w:t>
      </w:r>
      <w:r w:rsidRPr="009C7F70">
        <w:rPr>
          <w:rFonts w:eastAsia="DFKai-SB"/>
          <w:i/>
          <w:color w:val="000000" w:themeColor="text1"/>
        </w:rPr>
        <w:t>從未</w:t>
      </w:r>
      <w:r w:rsidRPr="009C7F70">
        <w:rPr>
          <w:rFonts w:eastAsia="DFKai-SB"/>
          <w:color w:val="000000" w:themeColor="text1"/>
        </w:rPr>
        <w:t>做過的事情</w:t>
      </w:r>
    </w:p>
    <w:p w14:paraId="3DA67962" w14:textId="77777777" w:rsidR="00A35065" w:rsidRPr="009C7F70" w:rsidRDefault="001A7831" w:rsidP="004F2630">
      <w:pPr>
        <w:rPr>
          <w:rFonts w:eastAsia="DFKai-SB"/>
          <w:color w:val="000000" w:themeColor="text1"/>
        </w:rPr>
      </w:pPr>
      <w:r w:rsidRPr="009C7F70">
        <w:rPr>
          <w:rFonts w:eastAsia="DFKai-SB"/>
          <w:b/>
          <w:color w:val="000000" w:themeColor="text1"/>
        </w:rPr>
        <w:t>討論</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什麼是創新</w:t>
      </w:r>
      <w:r w:rsidRPr="009C7F70">
        <w:rPr>
          <w:rFonts w:eastAsia="DFKai-SB"/>
          <w:color w:val="000000" w:themeColor="text1"/>
        </w:rPr>
        <w:t xml:space="preserve">? </w:t>
      </w:r>
      <w:r w:rsidRPr="009C7F70">
        <w:rPr>
          <w:rFonts w:eastAsia="DFKai-SB"/>
          <w:color w:val="000000" w:themeColor="text1"/>
        </w:rPr>
        <w:t>當我們說創新的時候是什麼意思</w:t>
      </w:r>
      <w:r w:rsidRPr="009C7F70">
        <w:rPr>
          <w:rFonts w:eastAsia="DFKai-SB"/>
          <w:color w:val="000000" w:themeColor="text1"/>
        </w:rPr>
        <w:t>?</w:t>
      </w:r>
    </w:p>
    <w:p w14:paraId="368B7467" w14:textId="77777777" w:rsidR="00A35065" w:rsidRPr="009C7F70" w:rsidRDefault="00A35065" w:rsidP="004F2630">
      <w:pPr>
        <w:rPr>
          <w:rFonts w:eastAsia="DFKai-SB"/>
          <w:color w:val="000000" w:themeColor="text1"/>
        </w:rPr>
      </w:pPr>
    </w:p>
    <w:p w14:paraId="1EFD580E" w14:textId="77777777" w:rsidR="00A35065" w:rsidRPr="009C7F70" w:rsidRDefault="001A7831" w:rsidP="004F2630">
      <w:pPr>
        <w:pStyle w:val="Heading4"/>
        <w:keepNext w:val="0"/>
        <w:keepLines w:val="0"/>
        <w:spacing w:before="240" w:after="40"/>
        <w:rPr>
          <w:rFonts w:eastAsia="DFKai-SB"/>
          <w:b/>
          <w:color w:val="000000" w:themeColor="text1"/>
          <w:sz w:val="22"/>
          <w:szCs w:val="22"/>
        </w:rPr>
      </w:pPr>
      <w:bookmarkStart w:id="30" w:name="_f1csiuv44nww" w:colFirst="0" w:colLast="0"/>
      <w:bookmarkEnd w:id="30"/>
      <w:r w:rsidRPr="009C7F70">
        <w:rPr>
          <w:rFonts w:eastAsia="DFKai-SB"/>
          <w:b/>
          <w:color w:val="000000" w:themeColor="text1"/>
          <w:sz w:val="22"/>
          <w:szCs w:val="22"/>
        </w:rPr>
        <w:t>Computing Innovations</w:t>
      </w:r>
    </w:p>
    <w:p w14:paraId="7827D33F" w14:textId="77777777" w:rsidR="00A35065" w:rsidRPr="009C7F70" w:rsidRDefault="001A7831" w:rsidP="004F2630">
      <w:pPr>
        <w:rPr>
          <w:rFonts w:eastAsia="DFKai-SB"/>
          <w:color w:val="000000" w:themeColor="text1"/>
        </w:rPr>
      </w:pPr>
      <w:r w:rsidRPr="009C7F70">
        <w:rPr>
          <w:rFonts w:eastAsia="DFKai-SB"/>
          <w:color w:val="000000" w:themeColor="text1"/>
        </w:rPr>
        <w:t>During this activity student groups will research the recent technological innovations related to a chosen topic. Once they have identified a few interesting innovations, they will choose one to analyze in greater depths and report back to the class about.</w:t>
      </w:r>
    </w:p>
    <w:p w14:paraId="2AE000A3" w14:textId="77777777" w:rsidR="00A35065" w:rsidRPr="009C7F70" w:rsidRDefault="001A7831" w:rsidP="004F2630">
      <w:pPr>
        <w:pStyle w:val="Heading4"/>
        <w:keepNext w:val="0"/>
        <w:keepLines w:val="0"/>
        <w:spacing w:before="240" w:after="40"/>
        <w:rPr>
          <w:rFonts w:eastAsia="DFKai-SB"/>
          <w:b/>
          <w:color w:val="000000" w:themeColor="text1"/>
          <w:sz w:val="22"/>
          <w:szCs w:val="22"/>
        </w:rPr>
      </w:pPr>
      <w:bookmarkStart w:id="31" w:name="_msn8rlcrrvau" w:colFirst="0" w:colLast="0"/>
      <w:bookmarkEnd w:id="31"/>
      <w:r w:rsidRPr="009C7F70">
        <w:rPr>
          <w:rFonts w:eastAsia="DFKai-SB"/>
          <w:b/>
          <w:color w:val="000000" w:themeColor="text1"/>
          <w:sz w:val="22"/>
          <w:szCs w:val="22"/>
        </w:rPr>
        <w:t>電腦創新</w:t>
      </w:r>
    </w:p>
    <w:p w14:paraId="6E8544A7" w14:textId="77777777" w:rsidR="00A35065" w:rsidRPr="009C7F70" w:rsidRDefault="00A35065" w:rsidP="004F2630">
      <w:pPr>
        <w:rPr>
          <w:rFonts w:eastAsia="DFKai-SB"/>
          <w:color w:val="000000" w:themeColor="text1"/>
        </w:rPr>
      </w:pPr>
    </w:p>
    <w:p w14:paraId="09A7B9E6" w14:textId="77777777" w:rsidR="00A35065" w:rsidRPr="009C7F70" w:rsidRDefault="001A7831" w:rsidP="004F2630">
      <w:pPr>
        <w:rPr>
          <w:rFonts w:eastAsia="DFKai-SB"/>
          <w:color w:val="000000" w:themeColor="text1"/>
        </w:rPr>
      </w:pPr>
      <w:r w:rsidRPr="009C7F70">
        <w:rPr>
          <w:rFonts w:eastAsia="DFKai-SB"/>
          <w:color w:val="000000" w:themeColor="text1"/>
        </w:rPr>
        <w:t>在這個活動裡</w:t>
      </w:r>
      <w:r w:rsidRPr="009C7F70">
        <w:rPr>
          <w:rFonts w:eastAsia="DFKai-SB"/>
          <w:color w:val="000000" w:themeColor="text1"/>
        </w:rPr>
        <w:t xml:space="preserve">, </w:t>
      </w:r>
      <w:r w:rsidRPr="009C7F70">
        <w:rPr>
          <w:rFonts w:eastAsia="DFKai-SB"/>
          <w:color w:val="000000" w:themeColor="text1"/>
        </w:rPr>
        <w:t>學生小組會選擇一個討論話題</w:t>
      </w:r>
      <w:r w:rsidRPr="009C7F70">
        <w:rPr>
          <w:rFonts w:eastAsia="DFKai-SB"/>
          <w:color w:val="000000" w:themeColor="text1"/>
        </w:rPr>
        <w:t xml:space="preserve">, </w:t>
      </w:r>
      <w:r w:rsidRPr="009C7F70">
        <w:rPr>
          <w:rFonts w:eastAsia="DFKai-SB"/>
          <w:color w:val="000000" w:themeColor="text1"/>
        </w:rPr>
        <w:t>研究一個新的科技產品</w:t>
      </w:r>
      <w:r w:rsidRPr="009C7F70">
        <w:rPr>
          <w:rFonts w:eastAsia="DFKai-SB"/>
          <w:color w:val="000000" w:themeColor="text1"/>
        </w:rPr>
        <w:t xml:space="preserve">, </w:t>
      </w:r>
      <w:r w:rsidRPr="009C7F70">
        <w:rPr>
          <w:rFonts w:eastAsia="DFKai-SB"/>
          <w:color w:val="000000" w:themeColor="text1"/>
        </w:rPr>
        <w:t>等他們選定一個有趣的科技產品</w:t>
      </w:r>
      <w:r w:rsidRPr="009C7F70">
        <w:rPr>
          <w:rFonts w:eastAsia="DFKai-SB"/>
          <w:color w:val="000000" w:themeColor="text1"/>
        </w:rPr>
        <w:t xml:space="preserve">, </w:t>
      </w:r>
      <w:r w:rsidRPr="009C7F70">
        <w:rPr>
          <w:rFonts w:eastAsia="DFKai-SB"/>
          <w:color w:val="000000" w:themeColor="text1"/>
        </w:rPr>
        <w:t>要深入研究這項產品並在班上報告分享。</w:t>
      </w:r>
    </w:p>
    <w:p w14:paraId="02937085" w14:textId="77777777" w:rsidR="00A35065" w:rsidRPr="009C7F70" w:rsidRDefault="00A35065" w:rsidP="004F2630">
      <w:pPr>
        <w:rPr>
          <w:rFonts w:eastAsia="DFKai-SB"/>
          <w:color w:val="000000" w:themeColor="text1"/>
        </w:rPr>
      </w:pPr>
    </w:p>
    <w:p w14:paraId="6D504820" w14:textId="77777777" w:rsidR="00A35065" w:rsidRPr="009C7F70" w:rsidRDefault="001A7831" w:rsidP="004F2630">
      <w:pPr>
        <w:pStyle w:val="Heading4"/>
        <w:keepNext w:val="0"/>
        <w:keepLines w:val="0"/>
        <w:spacing w:before="240" w:after="40"/>
        <w:rPr>
          <w:rFonts w:eastAsia="DFKai-SB"/>
          <w:b/>
          <w:color w:val="000000" w:themeColor="text1"/>
          <w:sz w:val="22"/>
          <w:szCs w:val="22"/>
        </w:rPr>
      </w:pPr>
      <w:bookmarkStart w:id="32" w:name="_p7yii81n5ky7" w:colFirst="0" w:colLast="0"/>
      <w:bookmarkEnd w:id="32"/>
      <w:r w:rsidRPr="009C7F70">
        <w:rPr>
          <w:rFonts w:eastAsia="DFKai-SB"/>
          <w:b/>
          <w:color w:val="000000" w:themeColor="text1"/>
          <w:sz w:val="22"/>
          <w:szCs w:val="22"/>
        </w:rPr>
        <w:t>Innovation Research</w:t>
      </w:r>
    </w:p>
    <w:p w14:paraId="3BEBDB1B" w14:textId="77777777" w:rsidR="00A35065" w:rsidRPr="009C7F70" w:rsidRDefault="001A7831" w:rsidP="004F2630">
      <w:pPr>
        <w:rPr>
          <w:rFonts w:eastAsia="DFKai-SB"/>
          <w:color w:val="000000" w:themeColor="text1"/>
        </w:rPr>
      </w:pPr>
      <w:r w:rsidRPr="009C7F70">
        <w:rPr>
          <w:rFonts w:eastAsia="DFKai-SB"/>
          <w:color w:val="000000" w:themeColor="text1"/>
        </w:rPr>
        <w:t>創新研究</w:t>
      </w:r>
    </w:p>
    <w:p w14:paraId="62415F5E" w14:textId="77777777" w:rsidR="00A35065" w:rsidRPr="009C7F70" w:rsidRDefault="001A7831" w:rsidP="004F2630">
      <w:pPr>
        <w:numPr>
          <w:ilvl w:val="0"/>
          <w:numId w:val="18"/>
        </w:numPr>
        <w:rPr>
          <w:rFonts w:eastAsia="DFKai-SB"/>
          <w:color w:val="000000" w:themeColor="text1"/>
        </w:rPr>
      </w:pPr>
      <w:r w:rsidRPr="009C7F70">
        <w:rPr>
          <w:rFonts w:eastAsia="DFKai-SB"/>
          <w:b/>
          <w:color w:val="000000" w:themeColor="text1"/>
        </w:rPr>
        <w:lastRenderedPageBreak/>
        <w:t>Introduce the topics</w:t>
      </w:r>
      <w:r w:rsidRPr="009C7F70">
        <w:rPr>
          <w:rFonts w:eastAsia="DFKai-SB"/>
          <w:color w:val="000000" w:themeColor="text1"/>
        </w:rPr>
        <w:t>: Make sure that students understand the scope of each of the potential topics.</w:t>
      </w:r>
    </w:p>
    <w:p w14:paraId="00F47AB6"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Wearable Technology (eg. clothing, jewelry, or accessories with built-in computers)</w:t>
      </w:r>
    </w:p>
    <w:p w14:paraId="3E143843"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Health and Safety (eg. devices that treat disease, track your health, or protect users from danger)</w:t>
      </w:r>
    </w:p>
    <w:p w14:paraId="28BF3942"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Agriculture (eg. technology to improve the effectiveness, sustainability, or efficiency of farming)</w:t>
      </w:r>
    </w:p>
    <w:p w14:paraId="4B0472E4"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Manufacturing (eg. advancements in rapid prototyping, industrial robotics, and the production of goods)</w:t>
      </w:r>
    </w:p>
    <w:p w14:paraId="04B86D79"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Art and Design (eg. interactive art or public installations)</w:t>
      </w:r>
    </w:p>
    <w:p w14:paraId="324C69DD"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Smart Home (eg. devices that allow you to interact with your thermostat, locks, or lights using computers)</w:t>
      </w:r>
    </w:p>
    <w:p w14:paraId="388611E3" w14:textId="77777777" w:rsidR="00A35065" w:rsidRPr="009C7F70" w:rsidRDefault="001A7831" w:rsidP="004F2630">
      <w:pPr>
        <w:numPr>
          <w:ilvl w:val="0"/>
          <w:numId w:val="18"/>
        </w:numPr>
        <w:rPr>
          <w:rFonts w:eastAsia="DFKai-SB"/>
          <w:color w:val="000000" w:themeColor="text1"/>
        </w:rPr>
      </w:pPr>
      <w:r w:rsidRPr="009C7F70">
        <w:rPr>
          <w:rFonts w:eastAsia="DFKai-SB"/>
          <w:b/>
          <w:color w:val="000000" w:themeColor="text1"/>
        </w:rPr>
        <w:t>介紹主題</w:t>
      </w:r>
      <w:r w:rsidRPr="009C7F70">
        <w:rPr>
          <w:rFonts w:eastAsia="DFKai-SB"/>
          <w:color w:val="000000" w:themeColor="text1"/>
        </w:rPr>
        <w:t xml:space="preserve">: </w:t>
      </w:r>
      <w:r w:rsidRPr="009C7F70">
        <w:rPr>
          <w:rFonts w:eastAsia="DFKai-SB"/>
          <w:color w:val="000000" w:themeColor="text1"/>
        </w:rPr>
        <w:t>確保學生了解相關主題的範疇</w:t>
      </w:r>
      <w:r w:rsidRPr="009C7F70">
        <w:rPr>
          <w:rFonts w:eastAsia="DFKai-SB"/>
          <w:color w:val="000000" w:themeColor="text1"/>
        </w:rPr>
        <w:t>.</w:t>
      </w:r>
    </w:p>
    <w:p w14:paraId="0A68F9B3"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穿戴式裝置</w:t>
      </w:r>
      <w:r w:rsidRPr="009C7F70">
        <w:rPr>
          <w:rFonts w:eastAsia="DFKai-SB"/>
          <w:color w:val="000000" w:themeColor="text1"/>
        </w:rPr>
        <w:t xml:space="preserve"> (</w:t>
      </w:r>
      <w:r w:rsidRPr="009C7F70">
        <w:rPr>
          <w:rFonts w:eastAsia="DFKai-SB"/>
          <w:color w:val="000000" w:themeColor="text1"/>
        </w:rPr>
        <w:t>例</w:t>
      </w:r>
      <w:r w:rsidRPr="009C7F70">
        <w:rPr>
          <w:rFonts w:eastAsia="DFKai-SB"/>
          <w:color w:val="000000" w:themeColor="text1"/>
        </w:rPr>
        <w:t xml:space="preserve">. </w:t>
      </w:r>
      <w:r w:rsidRPr="009C7F70">
        <w:rPr>
          <w:rFonts w:eastAsia="DFKai-SB"/>
          <w:color w:val="000000" w:themeColor="text1"/>
        </w:rPr>
        <w:t>有電子產品的衣服</w:t>
      </w:r>
      <w:r w:rsidRPr="009C7F70">
        <w:rPr>
          <w:rFonts w:eastAsia="DFKai-SB"/>
          <w:color w:val="000000" w:themeColor="text1"/>
        </w:rPr>
        <w:t xml:space="preserve">, </w:t>
      </w:r>
      <w:r w:rsidRPr="009C7F70">
        <w:rPr>
          <w:rFonts w:eastAsia="DFKai-SB"/>
          <w:color w:val="000000" w:themeColor="text1"/>
        </w:rPr>
        <w:t>珠寶</w:t>
      </w:r>
      <w:r w:rsidRPr="009C7F70">
        <w:rPr>
          <w:rFonts w:eastAsia="DFKai-SB"/>
          <w:color w:val="000000" w:themeColor="text1"/>
        </w:rPr>
        <w:t xml:space="preserve">, </w:t>
      </w:r>
      <w:r w:rsidRPr="009C7F70">
        <w:rPr>
          <w:rFonts w:eastAsia="DFKai-SB"/>
          <w:color w:val="000000" w:themeColor="text1"/>
        </w:rPr>
        <w:t>裝飾品等</w:t>
      </w:r>
      <w:r w:rsidRPr="009C7F70">
        <w:rPr>
          <w:rFonts w:eastAsia="DFKai-SB"/>
          <w:color w:val="000000" w:themeColor="text1"/>
        </w:rPr>
        <w:t>)</w:t>
      </w:r>
    </w:p>
    <w:p w14:paraId="783FFF65"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健康與安全產品</w:t>
      </w:r>
      <w:r w:rsidRPr="009C7F70">
        <w:rPr>
          <w:rFonts w:eastAsia="DFKai-SB"/>
          <w:color w:val="000000" w:themeColor="text1"/>
        </w:rPr>
        <w:t xml:space="preserve"> (</w:t>
      </w:r>
      <w:r w:rsidRPr="009C7F70">
        <w:rPr>
          <w:rFonts w:eastAsia="DFKai-SB"/>
          <w:color w:val="000000" w:themeColor="text1"/>
        </w:rPr>
        <w:t>例</w:t>
      </w:r>
      <w:r w:rsidRPr="009C7F70">
        <w:rPr>
          <w:rFonts w:eastAsia="DFKai-SB"/>
          <w:color w:val="000000" w:themeColor="text1"/>
        </w:rPr>
        <w:t xml:space="preserve">. </w:t>
      </w:r>
      <w:r w:rsidRPr="009C7F70">
        <w:rPr>
          <w:rFonts w:eastAsia="DFKai-SB"/>
          <w:color w:val="000000" w:themeColor="text1"/>
        </w:rPr>
        <w:t>對抗疾病的產品</w:t>
      </w:r>
      <w:r w:rsidRPr="009C7F70">
        <w:rPr>
          <w:rFonts w:eastAsia="DFKai-SB"/>
          <w:color w:val="000000" w:themeColor="text1"/>
        </w:rPr>
        <w:t xml:space="preserve">, </w:t>
      </w:r>
      <w:r w:rsidRPr="009C7F70">
        <w:rPr>
          <w:rFonts w:eastAsia="DFKai-SB"/>
          <w:color w:val="000000" w:themeColor="text1"/>
        </w:rPr>
        <w:t>健康追蹤</w:t>
      </w:r>
      <w:r w:rsidRPr="009C7F70">
        <w:rPr>
          <w:rFonts w:eastAsia="DFKai-SB"/>
          <w:color w:val="000000" w:themeColor="text1"/>
        </w:rPr>
        <w:t xml:space="preserve">, </w:t>
      </w:r>
      <w:r w:rsidRPr="009C7F70">
        <w:rPr>
          <w:rFonts w:eastAsia="DFKai-SB"/>
          <w:color w:val="000000" w:themeColor="text1"/>
        </w:rPr>
        <w:t>保護使用者遠離危險</w:t>
      </w:r>
      <w:r w:rsidRPr="009C7F70">
        <w:rPr>
          <w:rFonts w:eastAsia="DFKai-SB"/>
          <w:color w:val="000000" w:themeColor="text1"/>
        </w:rPr>
        <w:t>)</w:t>
      </w:r>
    </w:p>
    <w:p w14:paraId="4A35CECF"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農業產品</w:t>
      </w:r>
      <w:r w:rsidRPr="009C7F70">
        <w:rPr>
          <w:rFonts w:eastAsia="DFKai-SB"/>
          <w:color w:val="000000" w:themeColor="text1"/>
        </w:rPr>
        <w:t xml:space="preserve"> (</w:t>
      </w:r>
      <w:r w:rsidRPr="009C7F70">
        <w:rPr>
          <w:rFonts w:eastAsia="DFKai-SB"/>
          <w:color w:val="000000" w:themeColor="text1"/>
        </w:rPr>
        <w:t>例</w:t>
      </w:r>
      <w:r w:rsidRPr="009C7F70">
        <w:rPr>
          <w:rFonts w:eastAsia="DFKai-SB"/>
          <w:color w:val="000000" w:themeColor="text1"/>
        </w:rPr>
        <w:t xml:space="preserve">. </w:t>
      </w:r>
      <w:r w:rsidRPr="009C7F70">
        <w:rPr>
          <w:rFonts w:eastAsia="DFKai-SB"/>
          <w:color w:val="000000" w:themeColor="text1"/>
        </w:rPr>
        <w:t>提升產能的產品</w:t>
      </w:r>
      <w:r w:rsidRPr="009C7F70">
        <w:rPr>
          <w:rFonts w:eastAsia="DFKai-SB"/>
          <w:color w:val="000000" w:themeColor="text1"/>
        </w:rPr>
        <w:t xml:space="preserve">, </w:t>
      </w:r>
      <w:r w:rsidRPr="009C7F70">
        <w:rPr>
          <w:rFonts w:eastAsia="DFKai-SB"/>
          <w:color w:val="000000" w:themeColor="text1"/>
        </w:rPr>
        <w:t>永續經營</w:t>
      </w:r>
      <w:r w:rsidRPr="009C7F70">
        <w:rPr>
          <w:rFonts w:eastAsia="DFKai-SB"/>
          <w:color w:val="000000" w:themeColor="text1"/>
        </w:rPr>
        <w:t xml:space="preserve">, </w:t>
      </w:r>
      <w:r w:rsidRPr="009C7F70">
        <w:rPr>
          <w:rFonts w:eastAsia="DFKai-SB"/>
          <w:color w:val="000000" w:themeColor="text1"/>
        </w:rPr>
        <w:t>提升效率的產品</w:t>
      </w:r>
      <w:r w:rsidRPr="009C7F70">
        <w:rPr>
          <w:rFonts w:eastAsia="DFKai-SB"/>
          <w:color w:val="000000" w:themeColor="text1"/>
        </w:rPr>
        <w:t>)</w:t>
      </w:r>
    </w:p>
    <w:p w14:paraId="0D4BC4A0"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生產製造</w:t>
      </w:r>
      <w:r w:rsidRPr="009C7F70">
        <w:rPr>
          <w:rFonts w:eastAsia="DFKai-SB"/>
          <w:color w:val="000000" w:themeColor="text1"/>
        </w:rPr>
        <w:t xml:space="preserve"> (</w:t>
      </w:r>
      <w:r w:rsidRPr="009C7F70">
        <w:rPr>
          <w:rFonts w:eastAsia="DFKai-SB"/>
          <w:color w:val="000000" w:themeColor="text1"/>
        </w:rPr>
        <w:t>例</w:t>
      </w:r>
      <w:r w:rsidRPr="009C7F70">
        <w:rPr>
          <w:rFonts w:eastAsia="DFKai-SB"/>
          <w:color w:val="000000" w:themeColor="text1"/>
        </w:rPr>
        <w:t xml:space="preserve">. </w:t>
      </w:r>
      <w:r w:rsidRPr="009C7F70">
        <w:rPr>
          <w:rFonts w:eastAsia="DFKai-SB"/>
          <w:color w:val="000000" w:themeColor="text1"/>
        </w:rPr>
        <w:t>快速成型製造的技術</w:t>
      </w:r>
      <w:r w:rsidRPr="009C7F70">
        <w:rPr>
          <w:rFonts w:eastAsia="DFKai-SB"/>
          <w:color w:val="000000" w:themeColor="text1"/>
        </w:rPr>
        <w:t xml:space="preserve">, </w:t>
      </w:r>
      <w:r w:rsidRPr="009C7F70">
        <w:rPr>
          <w:rFonts w:eastAsia="DFKai-SB"/>
          <w:color w:val="000000" w:themeColor="text1"/>
        </w:rPr>
        <w:t>工業用機器人</w:t>
      </w:r>
      <w:r w:rsidRPr="009C7F70">
        <w:rPr>
          <w:rFonts w:eastAsia="DFKai-SB"/>
          <w:color w:val="000000" w:themeColor="text1"/>
        </w:rPr>
        <w:t xml:space="preserve">, </w:t>
      </w:r>
      <w:r w:rsidRPr="009C7F70">
        <w:rPr>
          <w:rFonts w:eastAsia="DFKai-SB"/>
          <w:color w:val="000000" w:themeColor="text1"/>
        </w:rPr>
        <w:t>生產產品</w:t>
      </w:r>
      <w:r w:rsidRPr="009C7F70">
        <w:rPr>
          <w:rFonts w:eastAsia="DFKai-SB"/>
          <w:color w:val="000000" w:themeColor="text1"/>
        </w:rPr>
        <w:t>)</w:t>
      </w:r>
    </w:p>
    <w:p w14:paraId="2EC2F768"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藝術與設計</w:t>
      </w:r>
      <w:r w:rsidRPr="009C7F70">
        <w:rPr>
          <w:rFonts w:eastAsia="DFKai-SB"/>
          <w:color w:val="000000" w:themeColor="text1"/>
        </w:rPr>
        <w:t xml:space="preserve"> (</w:t>
      </w:r>
      <w:r w:rsidRPr="009C7F70">
        <w:rPr>
          <w:rFonts w:eastAsia="DFKai-SB"/>
          <w:color w:val="000000" w:themeColor="text1"/>
        </w:rPr>
        <w:t>例</w:t>
      </w:r>
      <w:r w:rsidRPr="009C7F70">
        <w:rPr>
          <w:rFonts w:eastAsia="DFKai-SB"/>
          <w:color w:val="000000" w:themeColor="text1"/>
        </w:rPr>
        <w:t xml:space="preserve">. </w:t>
      </w:r>
      <w:r w:rsidRPr="009C7F70">
        <w:rPr>
          <w:rFonts w:eastAsia="DFKai-SB"/>
          <w:color w:val="000000" w:themeColor="text1"/>
        </w:rPr>
        <w:t>互動式藝術</w:t>
      </w:r>
      <w:r w:rsidRPr="009C7F70">
        <w:rPr>
          <w:rFonts w:eastAsia="DFKai-SB"/>
          <w:color w:val="000000" w:themeColor="text1"/>
        </w:rPr>
        <w:t xml:space="preserve"> </w:t>
      </w:r>
      <w:r w:rsidRPr="009C7F70">
        <w:rPr>
          <w:rFonts w:eastAsia="DFKai-SB"/>
          <w:color w:val="000000" w:themeColor="text1"/>
        </w:rPr>
        <w:t>或是</w:t>
      </w:r>
      <w:r w:rsidRPr="009C7F70">
        <w:rPr>
          <w:rFonts w:eastAsia="DFKai-SB"/>
          <w:color w:val="000000" w:themeColor="text1"/>
        </w:rPr>
        <w:t xml:space="preserve"> </w:t>
      </w:r>
      <w:r w:rsidRPr="009C7F70">
        <w:rPr>
          <w:rFonts w:eastAsia="DFKai-SB"/>
          <w:color w:val="000000" w:themeColor="text1"/>
        </w:rPr>
        <w:t>公共裝置</w:t>
      </w:r>
      <w:r w:rsidRPr="009C7F70">
        <w:rPr>
          <w:rFonts w:eastAsia="DFKai-SB"/>
          <w:color w:val="000000" w:themeColor="text1"/>
        </w:rPr>
        <w:t>)</w:t>
      </w:r>
    </w:p>
    <w:p w14:paraId="089A1CFD"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智慧家庭</w:t>
      </w:r>
      <w:r w:rsidRPr="009C7F70">
        <w:rPr>
          <w:rFonts w:eastAsia="DFKai-SB"/>
          <w:color w:val="000000" w:themeColor="text1"/>
        </w:rPr>
        <w:t xml:space="preserve"> (</w:t>
      </w:r>
      <w:r w:rsidRPr="009C7F70">
        <w:rPr>
          <w:rFonts w:eastAsia="DFKai-SB"/>
          <w:color w:val="000000" w:themeColor="text1"/>
        </w:rPr>
        <w:t>例</w:t>
      </w:r>
      <w:r w:rsidRPr="009C7F70">
        <w:rPr>
          <w:rFonts w:eastAsia="DFKai-SB"/>
          <w:color w:val="000000" w:themeColor="text1"/>
        </w:rPr>
        <w:t xml:space="preserve">. </w:t>
      </w:r>
      <w:r w:rsidRPr="009C7F70">
        <w:rPr>
          <w:rFonts w:eastAsia="DFKai-SB"/>
          <w:color w:val="000000" w:themeColor="text1"/>
        </w:rPr>
        <w:t>可以與家裡的電子裝置互動的設備</w:t>
      </w:r>
      <w:r w:rsidRPr="009C7F70">
        <w:rPr>
          <w:rFonts w:eastAsia="DFKai-SB"/>
          <w:color w:val="000000" w:themeColor="text1"/>
        </w:rPr>
        <w:t xml:space="preserve">, </w:t>
      </w:r>
      <w:r w:rsidRPr="009C7F70">
        <w:rPr>
          <w:rFonts w:eastAsia="DFKai-SB"/>
          <w:color w:val="000000" w:themeColor="text1"/>
        </w:rPr>
        <w:t>比如說控制冷暖氣</w:t>
      </w:r>
      <w:r w:rsidRPr="009C7F70">
        <w:rPr>
          <w:rFonts w:eastAsia="DFKai-SB"/>
          <w:color w:val="000000" w:themeColor="text1"/>
        </w:rPr>
        <w:t xml:space="preserve">, </w:t>
      </w:r>
      <w:r w:rsidRPr="009C7F70">
        <w:rPr>
          <w:rFonts w:eastAsia="DFKai-SB"/>
          <w:color w:val="000000" w:themeColor="text1"/>
        </w:rPr>
        <w:t>門鎖</w:t>
      </w:r>
      <w:r w:rsidRPr="009C7F70">
        <w:rPr>
          <w:rFonts w:eastAsia="DFKai-SB"/>
          <w:color w:val="000000" w:themeColor="text1"/>
        </w:rPr>
        <w:t xml:space="preserve">, </w:t>
      </w:r>
      <w:r w:rsidRPr="009C7F70">
        <w:rPr>
          <w:rFonts w:eastAsia="DFKai-SB"/>
          <w:color w:val="000000" w:themeColor="text1"/>
        </w:rPr>
        <w:t>燈光控制等</w:t>
      </w:r>
      <w:r w:rsidRPr="009C7F70">
        <w:rPr>
          <w:rFonts w:eastAsia="DFKai-SB"/>
          <w:color w:val="000000" w:themeColor="text1"/>
        </w:rPr>
        <w:t>)</w:t>
      </w:r>
    </w:p>
    <w:p w14:paraId="1B56BEF9" w14:textId="77777777" w:rsidR="00A35065" w:rsidRPr="009C7F70" w:rsidRDefault="00A35065" w:rsidP="004F2630">
      <w:pPr>
        <w:ind w:left="720"/>
        <w:rPr>
          <w:rFonts w:eastAsia="DFKai-SB"/>
          <w:color w:val="000000" w:themeColor="text1"/>
        </w:rPr>
      </w:pPr>
    </w:p>
    <w:p w14:paraId="69E91E9C" w14:textId="77777777" w:rsidR="00A35065" w:rsidRPr="009C7F70" w:rsidRDefault="001A7831" w:rsidP="004F2630">
      <w:pPr>
        <w:numPr>
          <w:ilvl w:val="0"/>
          <w:numId w:val="18"/>
        </w:numPr>
        <w:rPr>
          <w:rFonts w:eastAsia="DFKai-SB"/>
          <w:color w:val="000000" w:themeColor="text1"/>
        </w:rPr>
      </w:pPr>
      <w:r w:rsidRPr="009C7F70">
        <w:rPr>
          <w:rFonts w:eastAsia="DFKai-SB"/>
          <w:b/>
          <w:color w:val="000000" w:themeColor="text1"/>
        </w:rPr>
        <w:t>Explain the research task</w:t>
      </w:r>
      <w:r w:rsidRPr="009C7F70">
        <w:rPr>
          <w:rFonts w:eastAsia="DFKai-SB"/>
          <w:color w:val="000000" w:themeColor="text1"/>
        </w:rPr>
        <w:t>: The goal of this research is twofold:</w:t>
      </w:r>
    </w:p>
    <w:p w14:paraId="2F4843CE"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First, develop a deeper understanding of your chosen topic. How is computer technology changing this field, what are some of the problems that people are trying to solve with technology?</w:t>
      </w:r>
    </w:p>
    <w:p w14:paraId="025DF65A"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 xml:space="preserve">Second, identify a handful of innovative devices within this topic. Students should focus on finding </w:t>
      </w:r>
      <w:r w:rsidRPr="009C7F70">
        <w:rPr>
          <w:rFonts w:eastAsia="DFKai-SB"/>
          <w:i/>
          <w:color w:val="000000" w:themeColor="text1"/>
        </w:rPr>
        <w:t>hardware</w:t>
      </w:r>
      <w:r w:rsidRPr="009C7F70">
        <w:rPr>
          <w:rFonts w:eastAsia="DFKai-SB"/>
          <w:color w:val="000000" w:themeColor="text1"/>
        </w:rPr>
        <w:t xml:space="preserve"> devices that demonstrate unique or novel </w:t>
      </w:r>
      <w:r w:rsidRPr="009C7F70">
        <w:rPr>
          <w:rFonts w:eastAsia="DFKai-SB"/>
          <w:i/>
          <w:color w:val="000000" w:themeColor="text1"/>
        </w:rPr>
        <w:t>form factors</w:t>
      </w:r>
      <w:r w:rsidRPr="009C7F70">
        <w:rPr>
          <w:rFonts w:eastAsia="DFKai-SB"/>
          <w:color w:val="000000" w:themeColor="text1"/>
        </w:rPr>
        <w:t xml:space="preserve">. That is to say, computers that don't </w:t>
      </w:r>
      <w:r w:rsidRPr="009C7F70">
        <w:rPr>
          <w:rFonts w:eastAsia="DFKai-SB"/>
          <w:i/>
          <w:color w:val="000000" w:themeColor="text1"/>
        </w:rPr>
        <w:t>look</w:t>
      </w:r>
      <w:r w:rsidRPr="009C7F70">
        <w:rPr>
          <w:rFonts w:eastAsia="DFKai-SB"/>
          <w:color w:val="000000" w:themeColor="text1"/>
        </w:rPr>
        <w:t xml:space="preserve"> like computers.</w:t>
      </w:r>
    </w:p>
    <w:p w14:paraId="69C09D3B" w14:textId="77777777" w:rsidR="00A35065" w:rsidRPr="009C7F70" w:rsidRDefault="001A7831" w:rsidP="004F2630">
      <w:pPr>
        <w:numPr>
          <w:ilvl w:val="0"/>
          <w:numId w:val="18"/>
        </w:numPr>
        <w:rPr>
          <w:rFonts w:eastAsia="DFKai-SB"/>
          <w:color w:val="000000" w:themeColor="text1"/>
        </w:rPr>
      </w:pPr>
      <w:r w:rsidRPr="009C7F70">
        <w:rPr>
          <w:rFonts w:eastAsia="DFKai-SB"/>
          <w:b/>
          <w:color w:val="000000" w:themeColor="text1"/>
        </w:rPr>
        <w:t>解釋研究工作</w:t>
      </w:r>
      <w:r w:rsidRPr="009C7F70">
        <w:rPr>
          <w:rFonts w:eastAsia="DFKai-SB"/>
          <w:color w:val="000000" w:themeColor="text1"/>
        </w:rPr>
        <w:t xml:space="preserve">: </w:t>
      </w:r>
      <w:r w:rsidRPr="009C7F70">
        <w:rPr>
          <w:rFonts w:eastAsia="DFKai-SB"/>
          <w:color w:val="000000" w:themeColor="text1"/>
        </w:rPr>
        <w:t>這個研究的目標有兩項</w:t>
      </w:r>
      <w:r w:rsidRPr="009C7F70">
        <w:rPr>
          <w:rFonts w:eastAsia="DFKai-SB"/>
          <w:color w:val="000000" w:themeColor="text1"/>
        </w:rPr>
        <w:t>:</w:t>
      </w:r>
    </w:p>
    <w:p w14:paraId="1D5CC5AB"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第一</w:t>
      </w:r>
      <w:r w:rsidRPr="009C7F70">
        <w:rPr>
          <w:rFonts w:eastAsia="DFKai-SB"/>
          <w:color w:val="000000" w:themeColor="text1"/>
        </w:rPr>
        <w:t xml:space="preserve">, </w:t>
      </w:r>
      <w:r w:rsidRPr="009C7F70">
        <w:rPr>
          <w:rFonts w:eastAsia="DFKai-SB"/>
          <w:color w:val="000000" w:themeColor="text1"/>
        </w:rPr>
        <w:t>深入的研究所選的目標</w:t>
      </w:r>
      <w:r w:rsidRPr="009C7F70">
        <w:rPr>
          <w:rFonts w:eastAsia="DFKai-SB"/>
          <w:color w:val="000000" w:themeColor="text1"/>
        </w:rPr>
        <w:t xml:space="preserve">, </w:t>
      </w:r>
      <w:r w:rsidRPr="009C7F70">
        <w:rPr>
          <w:rFonts w:eastAsia="DFKai-SB"/>
          <w:color w:val="000000" w:themeColor="text1"/>
        </w:rPr>
        <w:t>電腦怎麼樣改變這個領域的行為</w:t>
      </w:r>
      <w:r w:rsidRPr="009C7F70">
        <w:rPr>
          <w:rFonts w:eastAsia="DFKai-SB"/>
          <w:color w:val="000000" w:themeColor="text1"/>
        </w:rPr>
        <w:t xml:space="preserve">, </w:t>
      </w:r>
      <w:r w:rsidRPr="009C7F70">
        <w:rPr>
          <w:rFonts w:eastAsia="DFKai-SB"/>
          <w:color w:val="000000" w:themeColor="text1"/>
        </w:rPr>
        <w:t>人們試著用電腦解決什麼問題</w:t>
      </w:r>
      <w:r w:rsidRPr="009C7F70">
        <w:rPr>
          <w:rFonts w:eastAsia="DFKai-SB"/>
          <w:color w:val="000000" w:themeColor="text1"/>
        </w:rPr>
        <w:t>?</w:t>
      </w:r>
    </w:p>
    <w:p w14:paraId="0B17E473" w14:textId="77777777" w:rsidR="00A35065" w:rsidRPr="009C7F70" w:rsidRDefault="001A7831" w:rsidP="004F2630">
      <w:pPr>
        <w:numPr>
          <w:ilvl w:val="1"/>
          <w:numId w:val="18"/>
        </w:numPr>
        <w:rPr>
          <w:rFonts w:eastAsia="DFKai-SB"/>
          <w:color w:val="000000" w:themeColor="text1"/>
        </w:rPr>
      </w:pPr>
      <w:r w:rsidRPr="009C7F70">
        <w:rPr>
          <w:rFonts w:eastAsia="DFKai-SB"/>
          <w:color w:val="000000" w:themeColor="text1"/>
        </w:rPr>
        <w:t>第二</w:t>
      </w:r>
      <w:r w:rsidRPr="009C7F70">
        <w:rPr>
          <w:rFonts w:eastAsia="DFKai-SB"/>
          <w:color w:val="000000" w:themeColor="text1"/>
        </w:rPr>
        <w:t xml:space="preserve">, </w:t>
      </w:r>
      <w:r w:rsidRPr="009C7F70">
        <w:rPr>
          <w:rFonts w:eastAsia="DFKai-SB"/>
          <w:color w:val="000000" w:themeColor="text1"/>
        </w:rPr>
        <w:t>選定一個研究目標內可取得的創新設備</w:t>
      </w:r>
      <w:r w:rsidRPr="009C7F70">
        <w:rPr>
          <w:rFonts w:eastAsia="DFKai-SB"/>
          <w:color w:val="000000" w:themeColor="text1"/>
        </w:rPr>
        <w:t xml:space="preserve">. </w:t>
      </w:r>
      <w:r w:rsidRPr="009C7F70">
        <w:rPr>
          <w:rFonts w:eastAsia="DFKai-SB"/>
          <w:color w:val="000000" w:themeColor="text1"/>
        </w:rPr>
        <w:t>學生應該探索這個設備的硬體設計</w:t>
      </w:r>
      <w:r w:rsidRPr="009C7F70">
        <w:rPr>
          <w:rFonts w:eastAsia="DFKai-SB"/>
          <w:color w:val="000000" w:themeColor="text1"/>
        </w:rPr>
        <w:t xml:space="preserve">, </w:t>
      </w:r>
      <w:r w:rsidRPr="009C7F70">
        <w:rPr>
          <w:rFonts w:eastAsia="DFKai-SB"/>
          <w:color w:val="000000" w:themeColor="text1"/>
        </w:rPr>
        <w:t>展示分享不同型態的電腦</w:t>
      </w:r>
      <w:r w:rsidRPr="009C7F70">
        <w:rPr>
          <w:rFonts w:eastAsia="DFKai-SB"/>
          <w:color w:val="000000" w:themeColor="text1"/>
        </w:rPr>
        <w:t xml:space="preserve">, </w:t>
      </w:r>
      <w:r w:rsidRPr="009C7F70">
        <w:rPr>
          <w:rFonts w:eastAsia="DFKai-SB"/>
          <w:color w:val="000000" w:themeColor="text1"/>
        </w:rPr>
        <w:t>電腦不一定是長得像電腦的形狀</w:t>
      </w:r>
      <w:r w:rsidRPr="009C7F70">
        <w:rPr>
          <w:rFonts w:eastAsia="DFKai-SB"/>
          <w:color w:val="000000" w:themeColor="text1"/>
        </w:rPr>
        <w:t>.</w:t>
      </w:r>
    </w:p>
    <w:p w14:paraId="2EA3D384" w14:textId="77777777" w:rsidR="00A35065" w:rsidRPr="009C7F70" w:rsidRDefault="001A7831" w:rsidP="004F2630">
      <w:pPr>
        <w:numPr>
          <w:ilvl w:val="0"/>
          <w:numId w:val="18"/>
        </w:numPr>
        <w:rPr>
          <w:rFonts w:eastAsia="DFKai-SB"/>
          <w:color w:val="000000" w:themeColor="text1"/>
        </w:rPr>
      </w:pPr>
      <w:r w:rsidRPr="009C7F70">
        <w:rPr>
          <w:rFonts w:eastAsia="DFKai-SB"/>
          <w:b/>
          <w:color w:val="000000" w:themeColor="text1"/>
        </w:rPr>
        <w:t>Send to Code Studio for resource links</w:t>
      </w:r>
      <w:r w:rsidRPr="009C7F70">
        <w:rPr>
          <w:rFonts w:eastAsia="DFKai-SB"/>
          <w:color w:val="000000" w:themeColor="text1"/>
        </w:rPr>
        <w:t>: On Code Studio we have compiled more detailed descriptions of the topics as well as couple of recommended sites to learn more about each topic. Use this as a jumping off point for student research.</w:t>
      </w:r>
    </w:p>
    <w:p w14:paraId="5DF62A38" w14:textId="77777777" w:rsidR="00A35065" w:rsidRPr="009C7F70" w:rsidRDefault="001A7831" w:rsidP="004F2630">
      <w:pPr>
        <w:numPr>
          <w:ilvl w:val="0"/>
          <w:numId w:val="18"/>
        </w:numPr>
        <w:rPr>
          <w:rFonts w:eastAsia="DFKai-SB"/>
          <w:color w:val="000000" w:themeColor="text1"/>
        </w:rPr>
      </w:pPr>
      <w:r w:rsidRPr="009C7F70">
        <w:rPr>
          <w:rFonts w:eastAsia="DFKai-SB"/>
          <w:b/>
          <w:color w:val="000000" w:themeColor="text1"/>
        </w:rPr>
        <w:t>到程式碼工作室得到參考連結</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在程式碼工作室</w:t>
      </w:r>
      <w:r w:rsidRPr="009C7F70">
        <w:rPr>
          <w:rFonts w:eastAsia="DFKai-SB"/>
          <w:color w:val="000000" w:themeColor="text1"/>
        </w:rPr>
        <w:t xml:space="preserve">, </w:t>
      </w:r>
      <w:r w:rsidRPr="009C7F70">
        <w:rPr>
          <w:rFonts w:eastAsia="DFKai-SB"/>
          <w:color w:val="000000" w:themeColor="text1"/>
        </w:rPr>
        <w:t>我們有編輯相關主題的詳細描述</w:t>
      </w:r>
      <w:r w:rsidRPr="009C7F70">
        <w:rPr>
          <w:rFonts w:eastAsia="DFKai-SB"/>
          <w:color w:val="000000" w:themeColor="text1"/>
        </w:rPr>
        <w:t xml:space="preserve">, </w:t>
      </w:r>
      <w:r w:rsidRPr="009C7F70">
        <w:rPr>
          <w:rFonts w:eastAsia="DFKai-SB"/>
          <w:color w:val="000000" w:themeColor="text1"/>
        </w:rPr>
        <w:t>以及一些推薦網站</w:t>
      </w:r>
      <w:r w:rsidRPr="009C7F70">
        <w:rPr>
          <w:rFonts w:eastAsia="DFKai-SB"/>
          <w:color w:val="000000" w:themeColor="text1"/>
        </w:rPr>
        <w:t xml:space="preserve">, </w:t>
      </w:r>
      <w:r w:rsidRPr="009C7F70">
        <w:rPr>
          <w:rFonts w:eastAsia="DFKai-SB"/>
          <w:color w:val="000000" w:themeColor="text1"/>
        </w:rPr>
        <w:t>學生可以使用這些參考連結做進一步的研究</w:t>
      </w:r>
      <w:r w:rsidRPr="009C7F70">
        <w:rPr>
          <w:rFonts w:eastAsia="DFKai-SB"/>
          <w:color w:val="000000" w:themeColor="text1"/>
        </w:rPr>
        <w:t>.</w:t>
      </w:r>
    </w:p>
    <w:p w14:paraId="47BE9A2F"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33" w:name="_nygv586offj6" w:colFirst="0" w:colLast="0"/>
      <w:bookmarkEnd w:id="33"/>
      <w:r w:rsidRPr="009C7F70">
        <w:rPr>
          <w:rFonts w:eastAsia="DFKai-SB"/>
          <w:b/>
          <w:color w:val="000000" w:themeColor="text1"/>
          <w:sz w:val="26"/>
          <w:szCs w:val="26"/>
        </w:rPr>
        <w:lastRenderedPageBreak/>
        <w:t>Code Studio levels</w:t>
      </w:r>
    </w:p>
    <w:p w14:paraId="762DCFDE" w14:textId="77777777" w:rsidR="00A35065" w:rsidRPr="009C7F70" w:rsidRDefault="001A7831" w:rsidP="004F2630">
      <w:pPr>
        <w:rPr>
          <w:rFonts w:eastAsia="DFKai-SB"/>
          <w:color w:val="000000" w:themeColor="text1"/>
        </w:rPr>
      </w:pPr>
      <w:r w:rsidRPr="009C7F70">
        <w:rPr>
          <w:rFonts w:eastAsia="DFKai-SB"/>
          <w:color w:val="000000" w:themeColor="text1"/>
        </w:rPr>
        <w:t>程式碼工作室方面</w:t>
      </w:r>
    </w:p>
    <w:p w14:paraId="568C6CD6" w14:textId="77777777" w:rsidR="00A35065" w:rsidRPr="009C7F70" w:rsidRDefault="001A7831" w:rsidP="004F2630">
      <w:pPr>
        <w:numPr>
          <w:ilvl w:val="0"/>
          <w:numId w:val="2"/>
        </w:numPr>
        <w:rPr>
          <w:rFonts w:eastAsia="DFKai-SB"/>
          <w:color w:val="000000" w:themeColor="text1"/>
        </w:rPr>
      </w:pPr>
      <w:r w:rsidRPr="009C7F70">
        <w:rPr>
          <w:rFonts w:eastAsia="DFKai-SB"/>
          <w:color w:val="000000" w:themeColor="text1"/>
        </w:rPr>
        <w:t>Lesson Overview</w:t>
      </w:r>
    </w:p>
    <w:p w14:paraId="64382AE0" w14:textId="77777777" w:rsidR="00A35065" w:rsidRPr="009C7F70" w:rsidRDefault="001A7831" w:rsidP="004F2630">
      <w:pPr>
        <w:numPr>
          <w:ilvl w:val="0"/>
          <w:numId w:val="2"/>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"https://curriculum.code.org/csd-18/unit6/1/#level-expando-1-1-sfmd" </w:instrText>
      </w:r>
      <w:r w:rsidRPr="009C7F70">
        <w:rPr>
          <w:rFonts w:eastAsia="DFKai-SB"/>
          <w:color w:val="000000" w:themeColor="text1"/>
        </w:rPr>
        <w:fldChar w:fldCharType="separate"/>
      </w:r>
      <w:r w:rsidRPr="009C7F70">
        <w:rPr>
          <w:rFonts w:eastAsia="DFKai-SB"/>
          <w:color w:val="000000" w:themeColor="text1"/>
        </w:rPr>
        <w:t>Student Overview</w:t>
      </w:r>
    </w:p>
    <w:p w14:paraId="59D1CB1C"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"https://studio.code.org/s/csd6-2018/stage/1/puzzle/1" </w:instrText>
      </w:r>
      <w:r w:rsidRPr="009C7F70">
        <w:rPr>
          <w:rFonts w:eastAsia="DFKai-SB"/>
          <w:color w:val="000000" w:themeColor="text1"/>
        </w:rPr>
        <w:fldChar w:fldCharType="separate"/>
      </w:r>
      <w:r w:rsidRPr="009C7F70">
        <w:rPr>
          <w:rFonts w:eastAsia="DFKai-SB"/>
          <w:color w:val="000000" w:themeColor="text1"/>
        </w:rPr>
        <w:t>View on Code Studio</w:t>
      </w:r>
    </w:p>
    <w:p w14:paraId="6069D50D" w14:textId="77777777" w:rsidR="00A35065" w:rsidRPr="009C7F70" w:rsidRDefault="001A7831" w:rsidP="004F2630">
      <w:pPr>
        <w:numPr>
          <w:ilvl w:val="0"/>
          <w:numId w:val="1"/>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Innovation Research</w:t>
      </w:r>
    </w:p>
    <w:p w14:paraId="571F326E" w14:textId="77777777" w:rsidR="00A35065" w:rsidRPr="009C7F70" w:rsidRDefault="001A7831" w:rsidP="004F2630">
      <w:pPr>
        <w:numPr>
          <w:ilvl w:val="0"/>
          <w:numId w:val="1"/>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"https://curriculum.code.org/csd-18/unit6/1/#level-expando-1-2" </w:instrText>
      </w:r>
      <w:r w:rsidRPr="009C7F70">
        <w:rPr>
          <w:rFonts w:eastAsia="DFKai-SB"/>
          <w:color w:val="000000" w:themeColor="text1"/>
        </w:rPr>
        <w:fldChar w:fldCharType="separate"/>
      </w:r>
      <w:r w:rsidRPr="009C7F70">
        <w:rPr>
          <w:rFonts w:eastAsia="DFKai-SB"/>
          <w:color w:val="000000" w:themeColor="text1"/>
        </w:rPr>
        <w:t>Teacher Overview</w:t>
      </w:r>
    </w:p>
    <w:p w14:paraId="62DE9694" w14:textId="77777777" w:rsidR="00A35065" w:rsidRPr="009C7F70" w:rsidRDefault="001A7831" w:rsidP="004F2630">
      <w:pPr>
        <w:numPr>
          <w:ilvl w:val="0"/>
          <w:numId w:val="1"/>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"https://curriculum.code.org/csd-18/unit6/1/#level-expando-1-2-sfmd" </w:instrText>
      </w:r>
      <w:r w:rsidRPr="009C7F70">
        <w:rPr>
          <w:rFonts w:eastAsia="DFKai-SB"/>
          <w:color w:val="000000" w:themeColor="text1"/>
        </w:rPr>
        <w:fldChar w:fldCharType="separate"/>
      </w:r>
      <w:r w:rsidRPr="009C7F70">
        <w:rPr>
          <w:rFonts w:eastAsia="DFKai-SB"/>
          <w:color w:val="000000" w:themeColor="text1"/>
        </w:rPr>
        <w:t>Student Overview</w:t>
      </w:r>
    </w:p>
    <w:p w14:paraId="104385D5"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hyperlink r:id="rId37">
        <w:r w:rsidRPr="009C7F70">
          <w:rPr>
            <w:rFonts w:eastAsia="DFKai-SB"/>
            <w:color w:val="000000" w:themeColor="text1"/>
          </w:rPr>
          <w:t>View on Code Studio</w:t>
        </w:r>
      </w:hyperlink>
    </w:p>
    <w:p w14:paraId="0971FC99" w14:textId="77777777" w:rsidR="00A35065" w:rsidRPr="009C7F70" w:rsidRDefault="00A35065" w:rsidP="004F2630">
      <w:pPr>
        <w:rPr>
          <w:rFonts w:eastAsia="DFKai-SB"/>
          <w:color w:val="000000" w:themeColor="text1"/>
        </w:rPr>
      </w:pPr>
    </w:p>
    <w:p w14:paraId="74F4203E" w14:textId="77777777" w:rsidR="00A35065" w:rsidRPr="009C7F70" w:rsidRDefault="001A7831" w:rsidP="004F2630">
      <w:pPr>
        <w:numPr>
          <w:ilvl w:val="0"/>
          <w:numId w:val="2"/>
        </w:numPr>
        <w:rPr>
          <w:rFonts w:eastAsia="DFKai-SB"/>
          <w:color w:val="000000" w:themeColor="text1"/>
        </w:rPr>
      </w:pPr>
      <w:r w:rsidRPr="009C7F70">
        <w:rPr>
          <w:rFonts w:eastAsia="DFKai-SB"/>
          <w:color w:val="000000" w:themeColor="text1"/>
        </w:rPr>
        <w:t>課程總覽</w:t>
      </w:r>
    </w:p>
    <w:p w14:paraId="5485E03C" w14:textId="77777777" w:rsidR="00A35065" w:rsidRPr="009C7F70" w:rsidRDefault="001A7831" w:rsidP="004F2630">
      <w:pPr>
        <w:numPr>
          <w:ilvl w:val="0"/>
          <w:numId w:val="2"/>
        </w:numPr>
        <w:rPr>
          <w:rFonts w:eastAsia="DFKai-SB"/>
          <w:color w:val="000000" w:themeColor="text1"/>
        </w:rPr>
      </w:pPr>
      <w:r w:rsidRPr="009C7F70">
        <w:rPr>
          <w:rFonts w:eastAsia="DFKai-SB"/>
          <w:color w:val="000000" w:themeColor="text1"/>
        </w:rPr>
        <w:t>學生總覽</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"https://curriculum.code.org/csd-18/unit6/1/#level-expando-1-1-sfmd" </w:instrText>
      </w:r>
      <w:r w:rsidRPr="009C7F70">
        <w:rPr>
          <w:rFonts w:eastAsia="DFKai-SB"/>
          <w:color w:val="000000" w:themeColor="text1"/>
        </w:rPr>
        <w:fldChar w:fldCharType="separate"/>
      </w:r>
    </w:p>
    <w:p w14:paraId="2EF8456D"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在程式碼工作室觀看</w:t>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"https://studio.code.org/s/csd6-2018/stage/1/puzzle/1" </w:instrText>
      </w:r>
      <w:r w:rsidRPr="009C7F70">
        <w:rPr>
          <w:rFonts w:eastAsia="DFKai-SB"/>
          <w:color w:val="000000" w:themeColor="text1"/>
        </w:rPr>
        <w:fldChar w:fldCharType="separate"/>
      </w:r>
    </w:p>
    <w:p w14:paraId="058C2218" w14:textId="77777777" w:rsidR="00A35065" w:rsidRPr="009C7F70" w:rsidRDefault="001A7831" w:rsidP="004F2630">
      <w:pPr>
        <w:numPr>
          <w:ilvl w:val="0"/>
          <w:numId w:val="1"/>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創新研究</w:t>
      </w:r>
    </w:p>
    <w:p w14:paraId="6C04AEBC" w14:textId="77777777" w:rsidR="00A35065" w:rsidRPr="009C7F70" w:rsidRDefault="001A7831" w:rsidP="004F2630">
      <w:pPr>
        <w:numPr>
          <w:ilvl w:val="0"/>
          <w:numId w:val="1"/>
        </w:numPr>
        <w:rPr>
          <w:rFonts w:eastAsia="DFKai-SB"/>
          <w:color w:val="000000" w:themeColor="text1"/>
        </w:rPr>
      </w:pPr>
      <w:r w:rsidRPr="009C7F70">
        <w:rPr>
          <w:rFonts w:eastAsia="DFKai-SB"/>
          <w:color w:val="000000" w:themeColor="text1"/>
        </w:rPr>
        <w:t>教師總覽</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"https://curriculum.code.org/csd-18/unit6/1/#level-expando-1-2" </w:instrText>
      </w:r>
      <w:r w:rsidRPr="009C7F70">
        <w:rPr>
          <w:rFonts w:eastAsia="DFKai-SB"/>
          <w:color w:val="000000" w:themeColor="text1"/>
        </w:rPr>
        <w:fldChar w:fldCharType="separate"/>
      </w:r>
    </w:p>
    <w:p w14:paraId="0AB04F19" w14:textId="77777777" w:rsidR="00A35065" w:rsidRPr="009C7F70" w:rsidRDefault="001A7831" w:rsidP="004F2630">
      <w:pPr>
        <w:numPr>
          <w:ilvl w:val="0"/>
          <w:numId w:val="1"/>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學生總覽</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"https://curriculum.code.org/csd-18/unit6/1/#level-expando-1-2-sfmd" </w:instrText>
      </w:r>
      <w:r w:rsidRPr="009C7F70">
        <w:rPr>
          <w:rFonts w:eastAsia="DFKai-SB"/>
          <w:color w:val="000000" w:themeColor="text1"/>
        </w:rPr>
        <w:fldChar w:fldCharType="separate"/>
      </w:r>
    </w:p>
    <w:p w14:paraId="28D71BAB"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在程式碼工作室觀看</w:t>
      </w:r>
    </w:p>
    <w:p w14:paraId="5F4D41B1" w14:textId="77777777" w:rsidR="00A35065" w:rsidRPr="009C7F70" w:rsidRDefault="001A7831"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"https://studio.code.org/s/csd6-2018/stage/1/puzzle/2" </w:instrText>
      </w:r>
      <w:r w:rsidRPr="009C7F70">
        <w:rPr>
          <w:rFonts w:eastAsia="DFKai-SB"/>
          <w:color w:val="000000" w:themeColor="text1"/>
        </w:rPr>
        <w:fldChar w:fldCharType="separate"/>
      </w:r>
    </w:p>
    <w:p w14:paraId="31DE0396"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以下有一些推薦網站</w:t>
      </w:r>
      <w:r w:rsidRPr="009C7F70">
        <w:rPr>
          <w:rFonts w:eastAsia="DFKai-SB"/>
          <w:color w:val="000000" w:themeColor="text1"/>
        </w:rPr>
        <w:t xml:space="preserve">, </w:t>
      </w:r>
      <w:r w:rsidRPr="009C7F70">
        <w:rPr>
          <w:rFonts w:eastAsia="DFKai-SB"/>
          <w:color w:val="000000" w:themeColor="text1"/>
        </w:rPr>
        <w:t>可以讓學生開始做研究</w:t>
      </w:r>
      <w:r w:rsidRPr="009C7F70">
        <w:rPr>
          <w:rFonts w:eastAsia="DFKai-SB"/>
          <w:color w:val="000000" w:themeColor="text1"/>
        </w:rPr>
        <w:t xml:space="preserve">, </w:t>
      </w:r>
      <w:r w:rsidRPr="009C7F70">
        <w:rPr>
          <w:rFonts w:eastAsia="DFKai-SB"/>
          <w:color w:val="000000" w:themeColor="text1"/>
        </w:rPr>
        <w:t>雖然這些網站的內容通常是適合學生閱讀</w:t>
      </w:r>
      <w:r w:rsidRPr="009C7F70">
        <w:rPr>
          <w:rFonts w:eastAsia="DFKai-SB"/>
          <w:color w:val="000000" w:themeColor="text1"/>
        </w:rPr>
        <w:t xml:space="preserve">, </w:t>
      </w:r>
      <w:r w:rsidRPr="009C7F70">
        <w:rPr>
          <w:rFonts w:eastAsia="DFKai-SB"/>
          <w:color w:val="000000" w:themeColor="text1"/>
        </w:rPr>
        <w:t>但網站資料更新快速</w:t>
      </w:r>
      <w:r w:rsidRPr="009C7F70">
        <w:rPr>
          <w:rFonts w:eastAsia="DFKai-SB"/>
          <w:color w:val="000000" w:themeColor="text1"/>
        </w:rPr>
        <w:t xml:space="preserve">, </w:t>
      </w:r>
      <w:r w:rsidRPr="009C7F70">
        <w:rPr>
          <w:rFonts w:eastAsia="DFKai-SB"/>
          <w:b/>
          <w:color w:val="000000" w:themeColor="text1"/>
        </w:rPr>
        <w:t>強烈建議教師在提供給學生參考之前</w:t>
      </w:r>
      <w:r w:rsidRPr="009C7F70">
        <w:rPr>
          <w:rFonts w:eastAsia="DFKai-SB"/>
          <w:b/>
          <w:color w:val="000000" w:themeColor="text1"/>
        </w:rPr>
        <w:t xml:space="preserve">, </w:t>
      </w:r>
      <w:r w:rsidRPr="009C7F70">
        <w:rPr>
          <w:rFonts w:eastAsia="DFKai-SB"/>
          <w:b/>
          <w:color w:val="000000" w:themeColor="text1"/>
        </w:rPr>
        <w:t>檢查所有的推薦網站是否有不適合的</w:t>
      </w:r>
      <w:r w:rsidRPr="009C7F70">
        <w:rPr>
          <w:rFonts w:eastAsia="DFKai-SB"/>
          <w:color w:val="000000" w:themeColor="text1"/>
        </w:rPr>
        <w:t>內容</w:t>
      </w:r>
      <w:r w:rsidRPr="009C7F70">
        <w:rPr>
          <w:rFonts w:eastAsia="DFKai-SB"/>
          <w:color w:val="000000" w:themeColor="text1"/>
        </w:rPr>
        <w:t>.</w:t>
      </w:r>
    </w:p>
    <w:p w14:paraId="2D3C54A1"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34" w:name="_84r2bxql3f2s" w:colFirst="0" w:colLast="0"/>
      <w:bookmarkEnd w:id="34"/>
      <w:r w:rsidRPr="009C7F70">
        <w:rPr>
          <w:rFonts w:eastAsia="DFKai-SB"/>
          <w:b/>
          <w:color w:val="000000" w:themeColor="text1"/>
          <w:sz w:val="26"/>
          <w:szCs w:val="26"/>
        </w:rPr>
        <w:t>Wearable Technology</w:t>
      </w:r>
    </w:p>
    <w:p w14:paraId="7E8774BC" w14:textId="77777777" w:rsidR="00A35065" w:rsidRPr="009C7F70" w:rsidRDefault="001A7831" w:rsidP="004F2630">
      <w:pPr>
        <w:numPr>
          <w:ilvl w:val="0"/>
          <w:numId w:val="10"/>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"https://www.wareable.com/" </w:instrText>
      </w:r>
      <w:r w:rsidRPr="009C7F70">
        <w:rPr>
          <w:rFonts w:eastAsia="DFKai-SB"/>
          <w:color w:val="000000" w:themeColor="text1"/>
        </w:rPr>
        <w:fldChar w:fldCharType="separate"/>
      </w:r>
      <w:r w:rsidRPr="009C7F70">
        <w:rPr>
          <w:rFonts w:eastAsia="DFKai-SB"/>
          <w:color w:val="000000" w:themeColor="text1"/>
        </w:rPr>
        <w:t>Warable.com</w:t>
      </w:r>
    </w:p>
    <w:bookmarkStart w:id="35" w:name="_ynpgdqv650qg" w:colFirst="0" w:colLast="0"/>
    <w:bookmarkEnd w:id="35"/>
    <w:p w14:paraId="2D963EBE"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穿戴裝置</w:t>
      </w:r>
    </w:p>
    <w:p w14:paraId="77F1CEF8" w14:textId="77777777" w:rsidR="00A35065" w:rsidRPr="009C7F70" w:rsidRDefault="00AB68F6" w:rsidP="004F2630">
      <w:pPr>
        <w:numPr>
          <w:ilvl w:val="0"/>
          <w:numId w:val="10"/>
        </w:numPr>
        <w:rPr>
          <w:rFonts w:eastAsia="DFKai-SB"/>
          <w:color w:val="000000" w:themeColor="text1"/>
        </w:rPr>
      </w:pPr>
      <w:hyperlink r:id="rId38">
        <w:r w:rsidR="001A7831" w:rsidRPr="009C7F70">
          <w:rPr>
            <w:rFonts w:eastAsia="DFKai-SB"/>
            <w:color w:val="000000" w:themeColor="text1"/>
          </w:rPr>
          <w:t>Warable.com</w:t>
        </w:r>
      </w:hyperlink>
    </w:p>
    <w:p w14:paraId="129DF908"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36" w:name="_uximr7u6baoj" w:colFirst="0" w:colLast="0"/>
      <w:bookmarkEnd w:id="36"/>
      <w:r w:rsidRPr="009C7F70">
        <w:rPr>
          <w:rFonts w:eastAsia="DFKai-SB"/>
          <w:b/>
          <w:color w:val="000000" w:themeColor="text1"/>
          <w:sz w:val="26"/>
          <w:szCs w:val="26"/>
        </w:rPr>
        <w:t>Health and Safety</w:t>
      </w:r>
    </w:p>
    <w:p w14:paraId="516761FA" w14:textId="77777777" w:rsidR="00A35065" w:rsidRPr="009C7F70" w:rsidRDefault="001A7831" w:rsidP="004F2630">
      <w:pPr>
        <w:numPr>
          <w:ilvl w:val="0"/>
          <w:numId w:val="1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"http://www.modernhealthcare.com/section/medical-devices" </w:instrText>
      </w:r>
      <w:r w:rsidRPr="009C7F70">
        <w:rPr>
          <w:rFonts w:eastAsia="DFKai-SB"/>
          <w:color w:val="000000" w:themeColor="text1"/>
        </w:rPr>
        <w:fldChar w:fldCharType="separate"/>
      </w:r>
      <w:r w:rsidRPr="009C7F70">
        <w:rPr>
          <w:rFonts w:eastAsia="DFKai-SB"/>
          <w:color w:val="000000" w:themeColor="text1"/>
        </w:rPr>
        <w:t>Modern Healthcare</w:t>
      </w:r>
    </w:p>
    <w:p w14:paraId="062684E6" w14:textId="77777777" w:rsidR="00A35065" w:rsidRPr="009C7F70" w:rsidRDefault="001A7831" w:rsidP="004F2630">
      <w:pPr>
        <w:numPr>
          <w:ilvl w:val="0"/>
          <w:numId w:val="1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"http://www.medstartr.com/" </w:instrText>
      </w:r>
      <w:r w:rsidRPr="009C7F70">
        <w:rPr>
          <w:rFonts w:eastAsia="DFKai-SB"/>
          <w:color w:val="000000" w:themeColor="text1"/>
        </w:rPr>
        <w:fldChar w:fldCharType="separate"/>
      </w:r>
      <w:r w:rsidRPr="009C7F70">
        <w:rPr>
          <w:rFonts w:eastAsia="DFKai-SB"/>
          <w:color w:val="000000" w:themeColor="text1"/>
        </w:rPr>
        <w:t>Medstartr</w:t>
      </w:r>
    </w:p>
    <w:bookmarkStart w:id="37" w:name="_xkv4v4wcypoy" w:colFirst="0" w:colLast="0"/>
    <w:bookmarkEnd w:id="37"/>
    <w:p w14:paraId="0EC50D33"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健康與安全</w:t>
      </w:r>
    </w:p>
    <w:p w14:paraId="3898265C" w14:textId="77777777" w:rsidR="00A35065" w:rsidRPr="009C7F70" w:rsidRDefault="001A7831" w:rsidP="004F2630">
      <w:pPr>
        <w:numPr>
          <w:ilvl w:val="0"/>
          <w:numId w:val="15"/>
        </w:numPr>
        <w:rPr>
          <w:rFonts w:eastAsia="DFKai-SB"/>
          <w:color w:val="000000" w:themeColor="text1"/>
        </w:rPr>
      </w:pPr>
      <w:r w:rsidRPr="009C7F70">
        <w:rPr>
          <w:rFonts w:eastAsia="DFKai-SB"/>
          <w:color w:val="000000" w:themeColor="text1"/>
        </w:rPr>
        <w:t>現代健康照護</w:t>
      </w:r>
      <w:r w:rsidRPr="009C7F70">
        <w:rPr>
          <w:rFonts w:eastAsia="DFKai-SB"/>
          <w:color w:val="000000" w:themeColor="text1"/>
        </w:rPr>
        <w:fldChar w:fldCharType="begin"/>
      </w:r>
      <w:r w:rsidRPr="009C7F70">
        <w:rPr>
          <w:rFonts w:eastAsia="DFKai-SB"/>
          <w:color w:val="000000" w:themeColor="text1"/>
        </w:rPr>
        <w:instrText xml:space="preserve"> HYPERLINK "http://www.modernhealthcare.com/section/medical-devices" </w:instrText>
      </w:r>
      <w:r w:rsidRPr="009C7F70">
        <w:rPr>
          <w:rFonts w:eastAsia="DFKai-SB"/>
          <w:color w:val="000000" w:themeColor="text1"/>
        </w:rPr>
        <w:fldChar w:fldCharType="separate"/>
      </w:r>
    </w:p>
    <w:p w14:paraId="4004602D" w14:textId="77777777" w:rsidR="00A35065" w:rsidRPr="009C7F70" w:rsidRDefault="001A7831" w:rsidP="004F2630">
      <w:pPr>
        <w:numPr>
          <w:ilvl w:val="0"/>
          <w:numId w:val="1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"http://www.medstartr.com/" </w:instrText>
      </w:r>
      <w:r w:rsidRPr="009C7F70">
        <w:rPr>
          <w:rFonts w:eastAsia="DFKai-SB"/>
          <w:color w:val="000000" w:themeColor="text1"/>
        </w:rPr>
        <w:fldChar w:fldCharType="separate"/>
      </w:r>
      <w:r w:rsidRPr="009C7F70">
        <w:rPr>
          <w:rFonts w:eastAsia="DFKai-SB"/>
          <w:color w:val="000000" w:themeColor="text1"/>
        </w:rPr>
        <w:t>Medstartr</w:t>
      </w:r>
    </w:p>
    <w:bookmarkStart w:id="38" w:name="_38nurwl4706k" w:colFirst="0" w:colLast="0"/>
    <w:bookmarkEnd w:id="38"/>
    <w:p w14:paraId="02EA8681"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Agriculture</w:t>
      </w:r>
    </w:p>
    <w:p w14:paraId="7A36A268" w14:textId="77777777" w:rsidR="00A35065" w:rsidRPr="009C7F70" w:rsidRDefault="001A7831" w:rsidP="004F2630">
      <w:pPr>
        <w:numPr>
          <w:ilvl w:val="0"/>
          <w:numId w:val="8"/>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"https://nifa.usda.gov/topic/agriculture-technology" </w:instrText>
      </w:r>
      <w:r w:rsidRPr="009C7F70">
        <w:rPr>
          <w:rFonts w:eastAsia="DFKai-SB"/>
          <w:color w:val="000000" w:themeColor="text1"/>
        </w:rPr>
        <w:fldChar w:fldCharType="separate"/>
      </w:r>
      <w:r w:rsidRPr="009C7F70">
        <w:rPr>
          <w:rFonts w:eastAsia="DFKai-SB"/>
          <w:color w:val="000000" w:themeColor="text1"/>
        </w:rPr>
        <w:t>National Institute of Food and Agriculture</w:t>
      </w:r>
    </w:p>
    <w:p w14:paraId="1D015BAF" w14:textId="77777777" w:rsidR="00A35065" w:rsidRPr="009C7F70" w:rsidRDefault="001A7831" w:rsidP="004F2630">
      <w:pPr>
        <w:numPr>
          <w:ilvl w:val="0"/>
          <w:numId w:val="8"/>
        </w:numPr>
        <w:rPr>
          <w:rFonts w:eastAsia="DFKai-SB"/>
          <w:color w:val="000000" w:themeColor="text1"/>
        </w:rPr>
      </w:pPr>
      <w:r w:rsidRPr="009C7F70">
        <w:rPr>
          <w:rFonts w:eastAsia="DFKai-SB"/>
          <w:color w:val="000000" w:themeColor="text1"/>
        </w:rPr>
        <w:lastRenderedPageBreak/>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"http://www.farmindustrynews.com/technology" </w:instrText>
      </w:r>
      <w:r w:rsidRPr="009C7F70">
        <w:rPr>
          <w:rFonts w:eastAsia="DFKai-SB"/>
          <w:color w:val="000000" w:themeColor="text1"/>
        </w:rPr>
        <w:fldChar w:fldCharType="separate"/>
      </w:r>
      <w:r w:rsidRPr="009C7F70">
        <w:rPr>
          <w:rFonts w:eastAsia="DFKai-SB"/>
          <w:color w:val="000000" w:themeColor="text1"/>
        </w:rPr>
        <w:t>Farm Industry News</w:t>
      </w:r>
    </w:p>
    <w:bookmarkStart w:id="39" w:name="_nrcp2rtvxy6z" w:colFirst="0" w:colLast="0"/>
    <w:bookmarkEnd w:id="39"/>
    <w:p w14:paraId="58270258"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農業</w:t>
      </w:r>
    </w:p>
    <w:p w14:paraId="6B91C587" w14:textId="77777777" w:rsidR="00A35065" w:rsidRPr="009C7F70" w:rsidRDefault="001A7831" w:rsidP="004F2630">
      <w:pPr>
        <w:numPr>
          <w:ilvl w:val="0"/>
          <w:numId w:val="8"/>
        </w:numPr>
        <w:rPr>
          <w:rFonts w:eastAsia="DFKai-SB"/>
          <w:color w:val="000000" w:themeColor="text1"/>
        </w:rPr>
      </w:pPr>
      <w:r w:rsidRPr="009C7F70">
        <w:rPr>
          <w:rFonts w:eastAsia="DFKai-SB"/>
          <w:color w:val="000000" w:themeColor="text1"/>
        </w:rPr>
        <w:t>國家食品與農業機構</w:t>
      </w:r>
      <w:r w:rsidRPr="009C7F70">
        <w:rPr>
          <w:rFonts w:eastAsia="DFKai-SB"/>
          <w:color w:val="000000" w:themeColor="text1"/>
        </w:rPr>
        <w:fldChar w:fldCharType="begin"/>
      </w:r>
      <w:r w:rsidRPr="009C7F70">
        <w:rPr>
          <w:rFonts w:eastAsia="DFKai-SB"/>
          <w:color w:val="000000" w:themeColor="text1"/>
        </w:rPr>
        <w:instrText xml:space="preserve"> HYPERLINK "https://nifa.usda.gov/topic/agriculture-technology" </w:instrText>
      </w:r>
      <w:r w:rsidRPr="009C7F70">
        <w:rPr>
          <w:rFonts w:eastAsia="DFKai-SB"/>
          <w:color w:val="000000" w:themeColor="text1"/>
        </w:rPr>
        <w:fldChar w:fldCharType="separate"/>
      </w:r>
    </w:p>
    <w:p w14:paraId="5253CAE5" w14:textId="77777777" w:rsidR="00A35065" w:rsidRPr="009C7F70" w:rsidRDefault="001A7831" w:rsidP="004F2630">
      <w:pPr>
        <w:numPr>
          <w:ilvl w:val="0"/>
          <w:numId w:val="8"/>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農業產業新聞</w:t>
      </w:r>
      <w:r w:rsidRPr="009C7F70">
        <w:rPr>
          <w:rFonts w:eastAsia="DFKai-SB"/>
          <w:color w:val="000000" w:themeColor="text1"/>
        </w:rPr>
        <w:fldChar w:fldCharType="begin"/>
      </w:r>
      <w:r w:rsidRPr="009C7F70">
        <w:rPr>
          <w:rFonts w:eastAsia="DFKai-SB"/>
          <w:color w:val="000000" w:themeColor="text1"/>
        </w:rPr>
        <w:instrText xml:space="preserve"> HYPERLINK "http://www.farmindustrynews.com/technology" </w:instrText>
      </w:r>
      <w:r w:rsidRPr="009C7F70">
        <w:rPr>
          <w:rFonts w:eastAsia="DFKai-SB"/>
          <w:color w:val="000000" w:themeColor="text1"/>
        </w:rPr>
        <w:fldChar w:fldCharType="separate"/>
      </w:r>
    </w:p>
    <w:bookmarkStart w:id="40" w:name="_j7wsoludlppa" w:colFirst="0" w:colLast="0"/>
    <w:bookmarkEnd w:id="40"/>
    <w:p w14:paraId="739BA0F5"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Manufacturing</w:t>
      </w:r>
    </w:p>
    <w:p w14:paraId="347ADB2E" w14:textId="77777777" w:rsidR="00A35065" w:rsidRPr="009C7F70" w:rsidRDefault="001A7831" w:rsidP="004F2630">
      <w:pPr>
        <w:numPr>
          <w:ilvl w:val="0"/>
          <w:numId w:val="19"/>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"http://www.industryweek.com/technology" </w:instrText>
      </w:r>
      <w:r w:rsidRPr="009C7F70">
        <w:rPr>
          <w:rFonts w:eastAsia="DFKai-SB"/>
          <w:color w:val="000000" w:themeColor="text1"/>
        </w:rPr>
        <w:fldChar w:fldCharType="separate"/>
      </w:r>
      <w:r w:rsidRPr="009C7F70">
        <w:rPr>
          <w:rFonts w:eastAsia="DFKai-SB"/>
          <w:color w:val="000000" w:themeColor="text1"/>
        </w:rPr>
        <w:t>Industry Week</w:t>
      </w:r>
    </w:p>
    <w:p w14:paraId="68373712" w14:textId="77777777" w:rsidR="00A35065" w:rsidRPr="009C7F70" w:rsidRDefault="001A7831" w:rsidP="004F2630">
      <w:pPr>
        <w:numPr>
          <w:ilvl w:val="0"/>
          <w:numId w:val="1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"https://3dprinting.com/" </w:instrText>
      </w:r>
      <w:r w:rsidRPr="009C7F70">
        <w:rPr>
          <w:rFonts w:eastAsia="DFKai-SB"/>
          <w:color w:val="000000" w:themeColor="text1"/>
        </w:rPr>
        <w:fldChar w:fldCharType="separate"/>
      </w:r>
      <w:r w:rsidRPr="009C7F70">
        <w:rPr>
          <w:rFonts w:eastAsia="DFKai-SB"/>
          <w:color w:val="000000" w:themeColor="text1"/>
        </w:rPr>
        <w:t>3D Printing</w:t>
      </w:r>
    </w:p>
    <w:bookmarkStart w:id="41" w:name="_vwjgg19z64o" w:colFirst="0" w:colLast="0"/>
    <w:bookmarkEnd w:id="41"/>
    <w:p w14:paraId="294892B2"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生產製造</w:t>
      </w:r>
    </w:p>
    <w:p w14:paraId="60307261" w14:textId="77777777" w:rsidR="00A35065" w:rsidRPr="009C7F70" w:rsidRDefault="001A7831" w:rsidP="004F2630">
      <w:pPr>
        <w:numPr>
          <w:ilvl w:val="0"/>
          <w:numId w:val="19"/>
        </w:numPr>
        <w:rPr>
          <w:rFonts w:eastAsia="DFKai-SB"/>
          <w:color w:val="000000" w:themeColor="text1"/>
        </w:rPr>
      </w:pPr>
      <w:r w:rsidRPr="009C7F70">
        <w:rPr>
          <w:rFonts w:eastAsia="DFKai-SB"/>
          <w:color w:val="000000" w:themeColor="text1"/>
        </w:rPr>
        <w:t>產業周報</w:t>
      </w:r>
      <w:r w:rsidRPr="009C7F70">
        <w:rPr>
          <w:rFonts w:eastAsia="DFKai-SB"/>
          <w:color w:val="000000" w:themeColor="text1"/>
        </w:rPr>
        <w:fldChar w:fldCharType="begin"/>
      </w:r>
      <w:r w:rsidRPr="009C7F70">
        <w:rPr>
          <w:rFonts w:eastAsia="DFKai-SB"/>
          <w:color w:val="000000" w:themeColor="text1"/>
        </w:rPr>
        <w:instrText xml:space="preserve"> HYPERLINK "http://www.industryweek.com/technology" </w:instrText>
      </w:r>
      <w:r w:rsidRPr="009C7F70">
        <w:rPr>
          <w:rFonts w:eastAsia="DFKai-SB"/>
          <w:color w:val="000000" w:themeColor="text1"/>
        </w:rPr>
        <w:fldChar w:fldCharType="separate"/>
      </w:r>
    </w:p>
    <w:bookmarkStart w:id="42" w:name="_d71rzs3jz2te" w:colFirst="0" w:colLast="0"/>
    <w:bookmarkEnd w:id="42"/>
    <w:p w14:paraId="3DA0EA86"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hyperlink r:id="rId39">
        <w:r w:rsidRPr="009C7F70">
          <w:rPr>
            <w:rFonts w:eastAsia="DFKai-SB"/>
            <w:color w:val="000000" w:themeColor="text1"/>
            <w:sz w:val="22"/>
            <w:szCs w:val="22"/>
          </w:rPr>
          <w:t>3D Printing</w:t>
        </w:r>
      </w:hyperlink>
      <w:r w:rsidRPr="009C7F70">
        <w:rPr>
          <w:rFonts w:eastAsia="DFKai-SB"/>
          <w:b/>
          <w:color w:val="000000" w:themeColor="text1"/>
          <w:sz w:val="26"/>
          <w:szCs w:val="26"/>
        </w:rPr>
        <w:t>Art and Design</w:t>
      </w:r>
    </w:p>
    <w:p w14:paraId="6151F71C" w14:textId="77777777" w:rsidR="00A35065" w:rsidRPr="009C7F70" w:rsidRDefault="001A7831" w:rsidP="004F2630">
      <w:pPr>
        <w:numPr>
          <w:ilvl w:val="0"/>
          <w:numId w:val="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"http://artfab.art.cmu.edu/" </w:instrText>
      </w:r>
      <w:r w:rsidRPr="009C7F70">
        <w:rPr>
          <w:rFonts w:eastAsia="DFKai-SB"/>
          <w:color w:val="000000" w:themeColor="text1"/>
        </w:rPr>
        <w:fldChar w:fldCharType="separate"/>
      </w:r>
      <w:r w:rsidRPr="009C7F70">
        <w:rPr>
          <w:rFonts w:eastAsia="DFKai-SB"/>
          <w:color w:val="000000" w:themeColor="text1"/>
        </w:rPr>
        <w:t>ArtFab</w:t>
      </w:r>
    </w:p>
    <w:p w14:paraId="2081E49C" w14:textId="77777777" w:rsidR="00A35065" w:rsidRPr="009C7F70" w:rsidRDefault="001A7831" w:rsidP="004F2630">
      <w:pPr>
        <w:numPr>
          <w:ilvl w:val="0"/>
          <w:numId w:val="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"http://www.instructables.com/tag/type-id/category-technology/" </w:instrText>
      </w:r>
      <w:r w:rsidRPr="009C7F70">
        <w:rPr>
          <w:rFonts w:eastAsia="DFKai-SB"/>
          <w:color w:val="000000" w:themeColor="text1"/>
        </w:rPr>
        <w:fldChar w:fldCharType="separate"/>
      </w:r>
      <w:r w:rsidRPr="009C7F70">
        <w:rPr>
          <w:rFonts w:eastAsia="DFKai-SB"/>
          <w:color w:val="000000" w:themeColor="text1"/>
        </w:rPr>
        <w:t>Instructables</w:t>
      </w:r>
    </w:p>
    <w:bookmarkStart w:id="43" w:name="_ocmqebkd3mq4" w:colFirst="0" w:colLast="0"/>
    <w:bookmarkEnd w:id="43"/>
    <w:p w14:paraId="322BFCAE" w14:textId="77777777" w:rsidR="00A35065" w:rsidRPr="009C7F70" w:rsidRDefault="001A7831"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hyperlink r:id="rId40">
        <w:r w:rsidRPr="009C7F70">
          <w:rPr>
            <w:rFonts w:eastAsia="DFKai-SB"/>
            <w:color w:val="000000" w:themeColor="text1"/>
            <w:sz w:val="22"/>
            <w:szCs w:val="22"/>
          </w:rPr>
          <w:t>3D</w:t>
        </w:r>
      </w:hyperlink>
      <w:r w:rsidRPr="009C7F70">
        <w:rPr>
          <w:rFonts w:eastAsia="DFKai-SB"/>
          <w:color w:val="000000" w:themeColor="text1"/>
          <w:sz w:val="22"/>
          <w:szCs w:val="22"/>
        </w:rPr>
        <w:t>列印</w:t>
      </w:r>
      <w:r w:rsidRPr="009C7F70">
        <w:rPr>
          <w:rFonts w:eastAsia="DFKai-SB"/>
          <w:b/>
          <w:color w:val="000000" w:themeColor="text1"/>
          <w:sz w:val="26"/>
          <w:szCs w:val="26"/>
        </w:rPr>
        <w:t>藝術與設計</w:t>
      </w:r>
    </w:p>
    <w:p w14:paraId="5C89680A" w14:textId="77777777" w:rsidR="00A35065" w:rsidRPr="009C7F70" w:rsidRDefault="001A7831" w:rsidP="004F2630">
      <w:pPr>
        <w:numPr>
          <w:ilvl w:val="0"/>
          <w:numId w:val="5"/>
        </w:numPr>
        <w:rPr>
          <w:rFonts w:eastAsia="DFKai-SB"/>
          <w:color w:val="000000" w:themeColor="text1"/>
        </w:rPr>
      </w:pPr>
      <w:r w:rsidRPr="009C7F70">
        <w:rPr>
          <w:rFonts w:eastAsia="DFKai-SB"/>
          <w:color w:val="000000" w:themeColor="text1"/>
        </w:rPr>
        <w:t>藝術實驗室</w:t>
      </w:r>
      <w:r w:rsidRPr="009C7F70">
        <w:rPr>
          <w:rFonts w:eastAsia="DFKai-SB"/>
          <w:color w:val="000000" w:themeColor="text1"/>
        </w:rPr>
        <w:fldChar w:fldCharType="begin"/>
      </w:r>
      <w:r w:rsidRPr="009C7F70">
        <w:rPr>
          <w:rFonts w:eastAsia="DFKai-SB"/>
          <w:color w:val="000000" w:themeColor="text1"/>
        </w:rPr>
        <w:instrText xml:space="preserve"> HYPERLINK "http://artfab.art.cmu.edu/" </w:instrText>
      </w:r>
      <w:r w:rsidRPr="009C7F70">
        <w:rPr>
          <w:rFonts w:eastAsia="DFKai-SB"/>
          <w:color w:val="000000" w:themeColor="text1"/>
        </w:rPr>
        <w:fldChar w:fldCharType="separate"/>
      </w:r>
    </w:p>
    <w:p w14:paraId="1E6936C1" w14:textId="77777777" w:rsidR="00A35065" w:rsidRPr="009C7F70" w:rsidRDefault="001A7831" w:rsidP="004F2630">
      <w:pPr>
        <w:numPr>
          <w:ilvl w:val="0"/>
          <w:numId w:val="5"/>
        </w:numPr>
        <w:rPr>
          <w:rFonts w:eastAsia="DFKai-SB"/>
          <w:color w:val="000000" w:themeColor="text1"/>
        </w:rPr>
      </w:pPr>
      <w:r w:rsidRPr="009C7F70">
        <w:rPr>
          <w:rFonts w:eastAsia="DFKai-SB"/>
          <w:color w:val="000000" w:themeColor="text1"/>
        </w:rPr>
        <w:fldChar w:fldCharType="end"/>
      </w:r>
      <w:hyperlink r:id="rId41">
        <w:r w:rsidRPr="009C7F70">
          <w:rPr>
            <w:rFonts w:eastAsia="DFKai-SB"/>
            <w:color w:val="000000" w:themeColor="text1"/>
          </w:rPr>
          <w:t>Instructables</w:t>
        </w:r>
      </w:hyperlink>
    </w:p>
    <w:p w14:paraId="45664BE6"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44" w:name="_iv08fciusrgj" w:colFirst="0" w:colLast="0"/>
      <w:bookmarkEnd w:id="44"/>
      <w:r w:rsidRPr="009C7F70">
        <w:rPr>
          <w:rFonts w:eastAsia="DFKai-SB"/>
          <w:b/>
          <w:color w:val="000000" w:themeColor="text1"/>
          <w:sz w:val="26"/>
          <w:szCs w:val="26"/>
        </w:rPr>
        <w:t>Smart Home</w:t>
      </w:r>
    </w:p>
    <w:p w14:paraId="007AA2D5" w14:textId="77777777" w:rsidR="00A35065" w:rsidRPr="009C7F70" w:rsidRDefault="001A7831" w:rsidP="004F2630">
      <w:pPr>
        <w:numPr>
          <w:ilvl w:val="0"/>
          <w:numId w:val="13"/>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"https://www.cnet.com/smart-home/" </w:instrText>
      </w:r>
      <w:r w:rsidRPr="009C7F70">
        <w:rPr>
          <w:rFonts w:eastAsia="DFKai-SB"/>
          <w:color w:val="000000" w:themeColor="text1"/>
        </w:rPr>
        <w:fldChar w:fldCharType="separate"/>
      </w:r>
      <w:r w:rsidRPr="009C7F70">
        <w:rPr>
          <w:rFonts w:eastAsia="DFKai-SB"/>
          <w:color w:val="000000" w:themeColor="text1"/>
        </w:rPr>
        <w:t>CNet</w:t>
      </w:r>
    </w:p>
    <w:p w14:paraId="7BC5648C" w14:textId="77777777" w:rsidR="00A35065" w:rsidRPr="009C7F70" w:rsidRDefault="001A7831" w:rsidP="004F2630">
      <w:pPr>
        <w:numPr>
          <w:ilvl w:val="0"/>
          <w:numId w:val="13"/>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"http://www.iotevolutionworld.com/smart-home/" </w:instrText>
      </w:r>
      <w:r w:rsidRPr="009C7F70">
        <w:rPr>
          <w:rFonts w:eastAsia="DFKai-SB"/>
          <w:color w:val="000000" w:themeColor="text1"/>
        </w:rPr>
        <w:fldChar w:fldCharType="separate"/>
      </w:r>
      <w:r w:rsidRPr="009C7F70">
        <w:rPr>
          <w:rFonts w:eastAsia="DFKai-SB"/>
          <w:color w:val="000000" w:themeColor="text1"/>
        </w:rPr>
        <w:t>IoT Evolution</w:t>
      </w:r>
    </w:p>
    <w:p w14:paraId="5EAF3E47"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hyperlink r:id="rId42">
        <w:r w:rsidRPr="009C7F70">
          <w:rPr>
            <w:rFonts w:eastAsia="DFKai-SB"/>
            <w:color w:val="000000" w:themeColor="text1"/>
          </w:rPr>
          <w:t>View on Code Studio</w:t>
        </w:r>
      </w:hyperlink>
    </w:p>
    <w:p w14:paraId="03F51312"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45" w:name="_mxlj6lj5fqoa" w:colFirst="0" w:colLast="0"/>
      <w:bookmarkEnd w:id="45"/>
      <w:r w:rsidRPr="009C7F70">
        <w:rPr>
          <w:rFonts w:eastAsia="DFKai-SB"/>
          <w:b/>
          <w:color w:val="000000" w:themeColor="text1"/>
          <w:sz w:val="26"/>
          <w:szCs w:val="26"/>
        </w:rPr>
        <w:t>智慧家庭</w:t>
      </w:r>
    </w:p>
    <w:p w14:paraId="6BE954E1" w14:textId="77777777" w:rsidR="00A35065" w:rsidRPr="009C7F70" w:rsidRDefault="001A7831" w:rsidP="004F2630">
      <w:pPr>
        <w:numPr>
          <w:ilvl w:val="0"/>
          <w:numId w:val="13"/>
        </w:numPr>
        <w:rPr>
          <w:rFonts w:eastAsia="DFKai-SB"/>
          <w:color w:val="000000" w:themeColor="text1"/>
        </w:rPr>
      </w:pPr>
      <w:r w:rsidRPr="009C7F70">
        <w:rPr>
          <w:rFonts w:eastAsia="DFKai-SB"/>
          <w:color w:val="000000" w:themeColor="text1"/>
        </w:rPr>
        <w:t>科技行者</w:t>
      </w:r>
      <w:r w:rsidRPr="009C7F70">
        <w:rPr>
          <w:rFonts w:eastAsia="DFKai-SB"/>
          <w:color w:val="000000" w:themeColor="text1"/>
        </w:rPr>
        <w:fldChar w:fldCharType="begin"/>
      </w:r>
      <w:r w:rsidRPr="009C7F70">
        <w:rPr>
          <w:rFonts w:eastAsia="DFKai-SB"/>
          <w:color w:val="000000" w:themeColor="text1"/>
        </w:rPr>
        <w:instrText xml:space="preserve"> HYPERLINK "https://www.cnet.com/smart-home/" </w:instrText>
      </w:r>
      <w:r w:rsidRPr="009C7F70">
        <w:rPr>
          <w:rFonts w:eastAsia="DFKai-SB"/>
          <w:color w:val="000000" w:themeColor="text1"/>
        </w:rPr>
        <w:fldChar w:fldCharType="separate"/>
      </w:r>
    </w:p>
    <w:p w14:paraId="716A368B" w14:textId="77777777" w:rsidR="00A35065" w:rsidRPr="009C7F70" w:rsidRDefault="001A7831" w:rsidP="004F2630">
      <w:pPr>
        <w:numPr>
          <w:ilvl w:val="0"/>
          <w:numId w:val="13"/>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物聯網革命</w:t>
      </w:r>
      <w:r w:rsidRPr="009C7F70">
        <w:rPr>
          <w:rFonts w:eastAsia="DFKai-SB"/>
          <w:color w:val="000000" w:themeColor="text1"/>
        </w:rPr>
        <w:fldChar w:fldCharType="begin"/>
      </w:r>
      <w:r w:rsidRPr="009C7F70">
        <w:rPr>
          <w:rFonts w:eastAsia="DFKai-SB"/>
          <w:color w:val="000000" w:themeColor="text1"/>
        </w:rPr>
        <w:instrText xml:space="preserve"> HYPERLINK "http://www.iotevolutionworld.com/smart-home/" </w:instrText>
      </w:r>
      <w:r w:rsidRPr="009C7F70">
        <w:rPr>
          <w:rFonts w:eastAsia="DFKai-SB"/>
          <w:color w:val="000000" w:themeColor="text1"/>
        </w:rPr>
        <w:fldChar w:fldCharType="separate"/>
      </w:r>
    </w:p>
    <w:p w14:paraId="12BB679D"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在程式碼工作室觀看</w:t>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"https://studio.code.org/s/csd6-2018/stage/1/puzzle/1" </w:instrText>
      </w:r>
      <w:r w:rsidRPr="009C7F70">
        <w:rPr>
          <w:rFonts w:eastAsia="DFKai-SB"/>
          <w:color w:val="000000" w:themeColor="text1"/>
        </w:rPr>
        <w:fldChar w:fldCharType="separate"/>
      </w:r>
    </w:p>
    <w:p w14:paraId="3A82A1EA" w14:textId="77777777" w:rsidR="00A35065" w:rsidRPr="009C7F70" w:rsidRDefault="001A7831"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"https://studio.code.org/s/csd6-2018/stage/1/puzzle/2" </w:instrText>
      </w:r>
      <w:r w:rsidRPr="009C7F70">
        <w:rPr>
          <w:rFonts w:eastAsia="DFKai-SB"/>
          <w:color w:val="000000" w:themeColor="text1"/>
        </w:rPr>
        <w:fldChar w:fldCharType="separate"/>
      </w:r>
    </w:p>
    <w:bookmarkStart w:id="46" w:name="_52wapwb0ow82" w:colFirst="0" w:colLast="0"/>
    <w:bookmarkEnd w:id="46"/>
    <w:p w14:paraId="408A6A78" w14:textId="77777777" w:rsidR="00A35065" w:rsidRPr="009C7F70" w:rsidRDefault="001A7831"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Innovation Research</w:t>
      </w:r>
    </w:p>
    <w:p w14:paraId="19235CFB" w14:textId="77777777" w:rsidR="00A35065" w:rsidRPr="009C7F70" w:rsidRDefault="001A7831" w:rsidP="004F2630">
      <w:pPr>
        <w:rPr>
          <w:rFonts w:eastAsia="DFKai-SB"/>
          <w:color w:val="000000" w:themeColor="text1"/>
        </w:rPr>
      </w:pPr>
      <w:r w:rsidRPr="009C7F70">
        <w:rPr>
          <w:rFonts w:eastAsia="DFKai-SB"/>
          <w:color w:val="000000" w:themeColor="text1"/>
        </w:rPr>
        <w:t>Choose one of the following topics to look into. You'll want to find information about some of the most recent innovative computing devices related to your category.</w:t>
      </w:r>
    </w:p>
    <w:p w14:paraId="7CB2C56C" w14:textId="77777777" w:rsidR="00A35065" w:rsidRPr="009C7F70" w:rsidRDefault="001A7831" w:rsidP="004F2630">
      <w:pPr>
        <w:pStyle w:val="Heading1"/>
        <w:keepNext w:val="0"/>
        <w:keepLines w:val="0"/>
        <w:spacing w:before="480"/>
        <w:rPr>
          <w:rFonts w:eastAsia="DFKai-SB"/>
          <w:b/>
          <w:color w:val="000000" w:themeColor="text1"/>
          <w:sz w:val="46"/>
          <w:szCs w:val="46"/>
        </w:rPr>
      </w:pPr>
      <w:bookmarkStart w:id="47" w:name="_sabva7ozo1as" w:colFirst="0" w:colLast="0"/>
      <w:bookmarkEnd w:id="47"/>
      <w:r w:rsidRPr="009C7F70">
        <w:rPr>
          <w:rFonts w:eastAsia="DFKai-SB"/>
          <w:b/>
          <w:color w:val="000000" w:themeColor="text1"/>
          <w:sz w:val="46"/>
          <w:szCs w:val="46"/>
        </w:rPr>
        <w:lastRenderedPageBreak/>
        <w:t>創新研究</w:t>
      </w:r>
    </w:p>
    <w:p w14:paraId="714CC1EF" w14:textId="77777777" w:rsidR="00A35065" w:rsidRPr="009C7F70" w:rsidRDefault="001A7831" w:rsidP="004F2630">
      <w:pPr>
        <w:pStyle w:val="Heading2"/>
        <w:keepNext w:val="0"/>
        <w:keepLines w:val="0"/>
        <w:spacing w:after="80"/>
        <w:rPr>
          <w:rFonts w:eastAsia="DFKai-SB"/>
          <w:color w:val="000000" w:themeColor="text1"/>
          <w:sz w:val="22"/>
          <w:szCs w:val="22"/>
        </w:rPr>
      </w:pPr>
      <w:bookmarkStart w:id="48" w:name="_5p4k4px6zuca" w:colFirst="0" w:colLast="0"/>
      <w:bookmarkEnd w:id="48"/>
      <w:r w:rsidRPr="009C7F70">
        <w:rPr>
          <w:rFonts w:eastAsia="DFKai-SB"/>
          <w:color w:val="000000" w:themeColor="text1"/>
          <w:sz w:val="22"/>
          <w:szCs w:val="22"/>
        </w:rPr>
        <w:t>從以下幾個主題選定一個進行討論</w:t>
      </w:r>
      <w:r w:rsidRPr="009C7F70">
        <w:rPr>
          <w:rFonts w:eastAsia="DFKai-SB"/>
          <w:color w:val="000000" w:themeColor="text1"/>
          <w:sz w:val="22"/>
          <w:szCs w:val="22"/>
        </w:rPr>
        <w:t xml:space="preserve">. </w:t>
      </w:r>
      <w:r w:rsidRPr="009C7F70">
        <w:rPr>
          <w:rFonts w:eastAsia="DFKai-SB"/>
          <w:color w:val="000000" w:themeColor="text1"/>
          <w:sz w:val="22"/>
          <w:szCs w:val="22"/>
        </w:rPr>
        <w:t>你在你的主題範疇內針對最新的創新電腦設備找一些補充資料</w:t>
      </w:r>
    </w:p>
    <w:p w14:paraId="28B8D7D9"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49" w:name="_rjub9d6415fd" w:colFirst="0" w:colLast="0"/>
      <w:bookmarkEnd w:id="49"/>
      <w:r w:rsidRPr="009C7F70">
        <w:rPr>
          <w:rFonts w:eastAsia="DFKai-SB"/>
          <w:b/>
          <w:color w:val="000000" w:themeColor="text1"/>
          <w:sz w:val="34"/>
          <w:szCs w:val="34"/>
        </w:rPr>
        <w:t>Wearable Technology</w:t>
      </w:r>
    </w:p>
    <w:p w14:paraId="563D7A92" w14:textId="77777777" w:rsidR="00A35065" w:rsidRPr="009C7F70" w:rsidRDefault="001A7831" w:rsidP="004F2630">
      <w:pPr>
        <w:rPr>
          <w:rFonts w:eastAsia="DFKai-SB"/>
          <w:color w:val="000000" w:themeColor="text1"/>
        </w:rPr>
      </w:pPr>
      <w:r w:rsidRPr="009C7F70">
        <w:rPr>
          <w:rFonts w:eastAsia="DFKai-SB"/>
          <w:color w:val="000000" w:themeColor="text1"/>
        </w:rPr>
        <w:t xml:space="preserve">Wearable technology includes any form of computing that is designed to be worn by the user, whether it's embedded into the clothing or worn as an accessory. Many wearables, such as smart pedometers, overlap somewhat with health and safety as the device is both wearable </w:t>
      </w:r>
      <w:r w:rsidRPr="009C7F70">
        <w:rPr>
          <w:rFonts w:eastAsia="DFKai-SB"/>
          <w:i/>
          <w:color w:val="000000" w:themeColor="text1"/>
        </w:rPr>
        <w:t>and</w:t>
      </w:r>
      <w:r w:rsidRPr="009C7F70">
        <w:rPr>
          <w:rFonts w:eastAsia="DFKai-SB"/>
          <w:color w:val="000000" w:themeColor="text1"/>
        </w:rPr>
        <w:t xml:space="preserve"> intended to help improve your personal health.</w:t>
      </w:r>
    </w:p>
    <w:p w14:paraId="0F940B9C"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0" w:name="_6sdxvv3lp4bf" w:colFirst="0" w:colLast="0"/>
      <w:bookmarkEnd w:id="50"/>
      <w:r w:rsidRPr="009C7F70">
        <w:rPr>
          <w:rFonts w:eastAsia="DFKai-SB"/>
          <w:b/>
          <w:color w:val="000000" w:themeColor="text1"/>
          <w:sz w:val="34"/>
          <w:szCs w:val="34"/>
        </w:rPr>
        <w:t>穿戴裝置</w:t>
      </w:r>
    </w:p>
    <w:p w14:paraId="3D8E079C" w14:textId="77777777" w:rsidR="00A35065" w:rsidRPr="009C7F70" w:rsidRDefault="001A7831" w:rsidP="004F2630">
      <w:pPr>
        <w:pStyle w:val="Heading2"/>
        <w:keepNext w:val="0"/>
        <w:keepLines w:val="0"/>
        <w:spacing w:after="80"/>
        <w:rPr>
          <w:rFonts w:eastAsia="DFKai-SB"/>
          <w:color w:val="000000" w:themeColor="text1"/>
          <w:sz w:val="22"/>
          <w:szCs w:val="22"/>
        </w:rPr>
      </w:pPr>
      <w:bookmarkStart w:id="51" w:name="_sifx6rb1kb2g" w:colFirst="0" w:colLast="0"/>
      <w:bookmarkEnd w:id="51"/>
      <w:r w:rsidRPr="009C7F70">
        <w:rPr>
          <w:rFonts w:eastAsia="DFKai-SB"/>
          <w:color w:val="000000" w:themeColor="text1"/>
          <w:sz w:val="22"/>
          <w:szCs w:val="22"/>
        </w:rPr>
        <w:t>穿戴裝置包含各種不同形式的電腦</w:t>
      </w:r>
      <w:r w:rsidRPr="009C7F70">
        <w:rPr>
          <w:rFonts w:eastAsia="DFKai-SB"/>
          <w:color w:val="000000" w:themeColor="text1"/>
          <w:sz w:val="22"/>
          <w:szCs w:val="22"/>
        </w:rPr>
        <w:t xml:space="preserve">, </w:t>
      </w:r>
      <w:r w:rsidRPr="009C7F70">
        <w:rPr>
          <w:rFonts w:eastAsia="DFKai-SB"/>
          <w:color w:val="000000" w:themeColor="text1"/>
          <w:sz w:val="22"/>
          <w:szCs w:val="22"/>
        </w:rPr>
        <w:t>是設計用來穿戴在使用者身上</w:t>
      </w:r>
      <w:r w:rsidRPr="009C7F70">
        <w:rPr>
          <w:rFonts w:eastAsia="DFKai-SB"/>
          <w:color w:val="000000" w:themeColor="text1"/>
          <w:sz w:val="22"/>
          <w:szCs w:val="22"/>
        </w:rPr>
        <w:t xml:space="preserve">, </w:t>
      </w:r>
      <w:r w:rsidRPr="009C7F70">
        <w:rPr>
          <w:rFonts w:eastAsia="DFKai-SB"/>
          <w:color w:val="000000" w:themeColor="text1"/>
          <w:sz w:val="22"/>
          <w:szCs w:val="22"/>
        </w:rPr>
        <w:t>不管是鑲嵌在衣服內</w:t>
      </w:r>
      <w:r w:rsidRPr="009C7F70">
        <w:rPr>
          <w:rFonts w:eastAsia="DFKai-SB"/>
          <w:color w:val="000000" w:themeColor="text1"/>
          <w:sz w:val="22"/>
          <w:szCs w:val="22"/>
        </w:rPr>
        <w:t xml:space="preserve">, </w:t>
      </w:r>
      <w:r w:rsidRPr="009C7F70">
        <w:rPr>
          <w:rFonts w:eastAsia="DFKai-SB"/>
          <w:color w:val="000000" w:themeColor="text1"/>
          <w:sz w:val="22"/>
          <w:szCs w:val="22"/>
        </w:rPr>
        <w:t>或是配戴的裝飾品</w:t>
      </w:r>
      <w:r w:rsidRPr="009C7F70">
        <w:rPr>
          <w:rFonts w:eastAsia="DFKai-SB"/>
          <w:color w:val="000000" w:themeColor="text1"/>
          <w:sz w:val="22"/>
          <w:szCs w:val="22"/>
        </w:rPr>
        <w:t xml:space="preserve">, </w:t>
      </w:r>
      <w:r w:rsidRPr="009C7F70">
        <w:rPr>
          <w:rFonts w:eastAsia="DFKai-SB"/>
          <w:color w:val="000000" w:themeColor="text1"/>
          <w:sz w:val="22"/>
          <w:szCs w:val="22"/>
        </w:rPr>
        <w:t>很多可穿戴裝置比如說計步器</w:t>
      </w:r>
      <w:r w:rsidRPr="009C7F70">
        <w:rPr>
          <w:rFonts w:eastAsia="DFKai-SB"/>
          <w:color w:val="000000" w:themeColor="text1"/>
          <w:sz w:val="22"/>
          <w:szCs w:val="22"/>
        </w:rPr>
        <w:t xml:space="preserve">, </w:t>
      </w:r>
      <w:r w:rsidRPr="009C7F70">
        <w:rPr>
          <w:rFonts w:eastAsia="DFKai-SB"/>
          <w:color w:val="000000" w:themeColor="text1"/>
          <w:sz w:val="22"/>
          <w:szCs w:val="22"/>
        </w:rPr>
        <w:t>是用來做健康與安全裝置</w:t>
      </w:r>
      <w:r w:rsidRPr="009C7F70">
        <w:rPr>
          <w:rFonts w:eastAsia="DFKai-SB"/>
          <w:color w:val="000000" w:themeColor="text1"/>
          <w:sz w:val="22"/>
          <w:szCs w:val="22"/>
        </w:rPr>
        <w:t xml:space="preserve">, </w:t>
      </w:r>
      <w:r w:rsidRPr="009C7F70">
        <w:rPr>
          <w:rFonts w:eastAsia="DFKai-SB"/>
          <w:color w:val="000000" w:themeColor="text1"/>
          <w:sz w:val="22"/>
          <w:szCs w:val="22"/>
        </w:rPr>
        <w:t>改善個人健康</w:t>
      </w:r>
    </w:p>
    <w:p w14:paraId="0CC6BE65"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2" w:name="_5icnfxfv7lc2" w:colFirst="0" w:colLast="0"/>
      <w:bookmarkEnd w:id="52"/>
      <w:r w:rsidRPr="009C7F70">
        <w:rPr>
          <w:rFonts w:eastAsia="DFKai-SB"/>
          <w:b/>
          <w:color w:val="000000" w:themeColor="text1"/>
          <w:sz w:val="34"/>
          <w:szCs w:val="34"/>
        </w:rPr>
        <w:t>Health and Safety</w:t>
      </w:r>
    </w:p>
    <w:p w14:paraId="3F82F08C" w14:textId="77777777" w:rsidR="00A35065" w:rsidRPr="009C7F70" w:rsidRDefault="001A7831" w:rsidP="004F2630">
      <w:pPr>
        <w:rPr>
          <w:rFonts w:eastAsia="DFKai-SB"/>
          <w:color w:val="000000" w:themeColor="text1"/>
        </w:rPr>
      </w:pPr>
      <w:r w:rsidRPr="009C7F70">
        <w:rPr>
          <w:rFonts w:eastAsia="DFKai-SB"/>
          <w:color w:val="000000" w:themeColor="text1"/>
        </w:rPr>
        <w:t>The broad range topic includes both consumer technology (things that you might use to improve your health or safety) and professional technology (gear that a doctor or other professional might use).</w:t>
      </w:r>
    </w:p>
    <w:p w14:paraId="1D530C1E"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3" w:name="_jsn8uqessodg" w:colFirst="0" w:colLast="0"/>
      <w:bookmarkEnd w:id="53"/>
      <w:r w:rsidRPr="009C7F70">
        <w:rPr>
          <w:rFonts w:eastAsia="DFKai-SB"/>
          <w:b/>
          <w:color w:val="000000" w:themeColor="text1"/>
          <w:sz w:val="34"/>
          <w:szCs w:val="34"/>
        </w:rPr>
        <w:t>健康與安全</w:t>
      </w:r>
    </w:p>
    <w:p w14:paraId="1604ABE6" w14:textId="77777777" w:rsidR="00A35065" w:rsidRPr="009C7F70" w:rsidRDefault="001A7831" w:rsidP="004F2630">
      <w:pPr>
        <w:rPr>
          <w:rFonts w:eastAsia="DFKai-SB"/>
          <w:color w:val="000000" w:themeColor="text1"/>
        </w:rPr>
      </w:pPr>
      <w:r w:rsidRPr="009C7F70">
        <w:rPr>
          <w:rFonts w:eastAsia="DFKai-SB"/>
          <w:color w:val="000000" w:themeColor="text1"/>
        </w:rPr>
        <w:t>這部分廣泛的泛指所有與健康、安全相關的消費性產品</w:t>
      </w:r>
      <w:r w:rsidRPr="009C7F70">
        <w:rPr>
          <w:rFonts w:eastAsia="DFKai-SB"/>
          <w:color w:val="000000" w:themeColor="text1"/>
        </w:rPr>
        <w:t xml:space="preserve">, </w:t>
      </w:r>
      <w:r w:rsidRPr="009C7F70">
        <w:rPr>
          <w:rFonts w:eastAsia="DFKai-SB"/>
          <w:color w:val="000000" w:themeColor="text1"/>
        </w:rPr>
        <w:t>以及醫生或是醫療產業使用的專業產品</w:t>
      </w:r>
      <w:r w:rsidRPr="009C7F70">
        <w:rPr>
          <w:rFonts w:eastAsia="DFKai-SB"/>
          <w:color w:val="000000" w:themeColor="text1"/>
        </w:rPr>
        <w:t>.</w:t>
      </w:r>
    </w:p>
    <w:p w14:paraId="4C435798" w14:textId="77777777" w:rsidR="00A35065" w:rsidRPr="009C7F70" w:rsidRDefault="00A35065" w:rsidP="004F2630">
      <w:pPr>
        <w:rPr>
          <w:rFonts w:eastAsia="DFKai-SB"/>
          <w:color w:val="000000" w:themeColor="text1"/>
        </w:rPr>
      </w:pPr>
    </w:p>
    <w:p w14:paraId="4E842F2B"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4" w:name="_4biwiafucm9l" w:colFirst="0" w:colLast="0"/>
      <w:bookmarkEnd w:id="54"/>
      <w:r w:rsidRPr="009C7F70">
        <w:rPr>
          <w:rFonts w:eastAsia="DFKai-SB"/>
          <w:b/>
          <w:color w:val="000000" w:themeColor="text1"/>
          <w:sz w:val="34"/>
          <w:szCs w:val="34"/>
        </w:rPr>
        <w:t>Agriculture</w:t>
      </w:r>
    </w:p>
    <w:p w14:paraId="4012735E" w14:textId="77777777" w:rsidR="00A35065" w:rsidRPr="009C7F70" w:rsidRDefault="001A7831" w:rsidP="004F2630">
      <w:pPr>
        <w:rPr>
          <w:rFonts w:eastAsia="DFKai-SB"/>
          <w:color w:val="000000" w:themeColor="text1"/>
        </w:rPr>
      </w:pPr>
      <w:r w:rsidRPr="009C7F70">
        <w:rPr>
          <w:rFonts w:eastAsia="DFKai-SB"/>
          <w:color w:val="000000" w:themeColor="text1"/>
        </w:rPr>
        <w:t>Agriculture might not be an obvious topic, but technological innovations have had a huge impact on how we approach farming. This includes incorporating computers into existing farm equipment, using sensors and robotics to monitor crops, and analyzing data to improve efficiency and sustainability.</w:t>
      </w:r>
    </w:p>
    <w:p w14:paraId="1EE0A276"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5" w:name="_qj79j5r2zuu1" w:colFirst="0" w:colLast="0"/>
      <w:bookmarkEnd w:id="55"/>
      <w:r w:rsidRPr="009C7F70">
        <w:rPr>
          <w:rFonts w:eastAsia="DFKai-SB"/>
          <w:b/>
          <w:color w:val="000000" w:themeColor="text1"/>
          <w:sz w:val="34"/>
          <w:szCs w:val="34"/>
        </w:rPr>
        <w:t>農業</w:t>
      </w:r>
    </w:p>
    <w:p w14:paraId="2AC53D05" w14:textId="77777777" w:rsidR="00A35065" w:rsidRPr="009C7F70" w:rsidRDefault="001A7831" w:rsidP="004F2630">
      <w:pPr>
        <w:rPr>
          <w:rFonts w:eastAsia="DFKai-SB"/>
          <w:color w:val="000000" w:themeColor="text1"/>
        </w:rPr>
      </w:pPr>
      <w:r w:rsidRPr="009C7F70">
        <w:rPr>
          <w:rFonts w:eastAsia="DFKai-SB"/>
          <w:color w:val="000000" w:themeColor="text1"/>
        </w:rPr>
        <w:lastRenderedPageBreak/>
        <w:t>農業不是一個很熱門的話題</w:t>
      </w:r>
      <w:r w:rsidRPr="009C7F70">
        <w:rPr>
          <w:rFonts w:eastAsia="DFKai-SB"/>
          <w:color w:val="000000" w:themeColor="text1"/>
        </w:rPr>
        <w:t xml:space="preserve">, </w:t>
      </w:r>
      <w:r w:rsidRPr="009C7F70">
        <w:rPr>
          <w:rFonts w:eastAsia="DFKai-SB"/>
          <w:color w:val="000000" w:themeColor="text1"/>
        </w:rPr>
        <w:t>但科技的應用已經大幅的影響我們處理農作物的方式</w:t>
      </w:r>
      <w:r w:rsidRPr="009C7F70">
        <w:rPr>
          <w:rFonts w:eastAsia="DFKai-SB"/>
          <w:color w:val="000000" w:themeColor="text1"/>
        </w:rPr>
        <w:t xml:space="preserve">, </w:t>
      </w:r>
      <w:r w:rsidRPr="009C7F70">
        <w:rPr>
          <w:rFonts w:eastAsia="DFKai-SB"/>
          <w:color w:val="000000" w:themeColor="text1"/>
        </w:rPr>
        <w:t>包含將電腦設備架設在農場內</w:t>
      </w:r>
      <w:r w:rsidRPr="009C7F70">
        <w:rPr>
          <w:rFonts w:eastAsia="DFKai-SB"/>
          <w:color w:val="000000" w:themeColor="text1"/>
        </w:rPr>
        <w:t xml:space="preserve">, </w:t>
      </w:r>
      <w:r w:rsidRPr="009C7F70">
        <w:rPr>
          <w:rFonts w:eastAsia="DFKai-SB"/>
          <w:color w:val="000000" w:themeColor="text1"/>
        </w:rPr>
        <w:t>使用各種感應監測設備</w:t>
      </w:r>
      <w:r w:rsidRPr="009C7F70">
        <w:rPr>
          <w:rFonts w:eastAsia="DFKai-SB"/>
          <w:color w:val="000000" w:themeColor="text1"/>
        </w:rPr>
        <w:t xml:space="preserve">, </w:t>
      </w:r>
      <w:r w:rsidRPr="009C7F70">
        <w:rPr>
          <w:rFonts w:eastAsia="DFKai-SB"/>
          <w:color w:val="000000" w:themeColor="text1"/>
        </w:rPr>
        <w:t>機器人</w:t>
      </w:r>
      <w:r w:rsidRPr="009C7F70">
        <w:rPr>
          <w:rFonts w:eastAsia="DFKai-SB"/>
          <w:color w:val="000000" w:themeColor="text1"/>
        </w:rPr>
        <w:t xml:space="preserve">, </w:t>
      </w:r>
      <w:r w:rsidRPr="009C7F70">
        <w:rPr>
          <w:rFonts w:eastAsia="DFKai-SB"/>
          <w:color w:val="000000" w:themeColor="text1"/>
        </w:rPr>
        <w:t>分析各種數據來提升效率與永續性</w:t>
      </w:r>
      <w:r w:rsidRPr="009C7F70">
        <w:rPr>
          <w:rFonts w:eastAsia="DFKai-SB"/>
          <w:color w:val="000000" w:themeColor="text1"/>
        </w:rPr>
        <w:t>.</w:t>
      </w:r>
    </w:p>
    <w:p w14:paraId="6BC2AC79"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6" w:name="_w448pztjd9ot" w:colFirst="0" w:colLast="0"/>
      <w:bookmarkEnd w:id="56"/>
      <w:r w:rsidRPr="009C7F70">
        <w:rPr>
          <w:rFonts w:eastAsia="DFKai-SB"/>
          <w:b/>
          <w:color w:val="000000" w:themeColor="text1"/>
          <w:sz w:val="34"/>
          <w:szCs w:val="34"/>
        </w:rPr>
        <w:t>Manufacturing</w:t>
      </w:r>
    </w:p>
    <w:p w14:paraId="265F9EFC" w14:textId="77777777" w:rsidR="00A35065" w:rsidRPr="009C7F70" w:rsidRDefault="001A7831" w:rsidP="004F2630">
      <w:pPr>
        <w:rPr>
          <w:rFonts w:eastAsia="DFKai-SB"/>
          <w:color w:val="000000" w:themeColor="text1"/>
        </w:rPr>
      </w:pPr>
      <w:r w:rsidRPr="009C7F70">
        <w:rPr>
          <w:rFonts w:eastAsia="DFKai-SB"/>
          <w:color w:val="000000" w:themeColor="text1"/>
        </w:rPr>
        <w:t>Advancements in rapid prototyping, industrial robotics, and automation have had a major impact on how goods are produced. Whether it's technology to enable affordable small-scale manufacturing (like 3D printers and laser cutters) or the integration of computers into factory work, there are many interesting areas to research here.</w:t>
      </w:r>
    </w:p>
    <w:p w14:paraId="3D62FB4B"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7" w:name="_2ms4bl6ddv0w" w:colFirst="0" w:colLast="0"/>
      <w:bookmarkEnd w:id="57"/>
      <w:r w:rsidRPr="009C7F70">
        <w:rPr>
          <w:rFonts w:eastAsia="DFKai-SB"/>
          <w:b/>
          <w:color w:val="000000" w:themeColor="text1"/>
          <w:sz w:val="34"/>
          <w:szCs w:val="34"/>
        </w:rPr>
        <w:t>生產</w:t>
      </w:r>
    </w:p>
    <w:p w14:paraId="194F4C9B" w14:textId="77777777" w:rsidR="00A35065" w:rsidRPr="009C7F70" w:rsidRDefault="001A7831" w:rsidP="004F2630">
      <w:pPr>
        <w:pStyle w:val="Heading2"/>
        <w:keepNext w:val="0"/>
        <w:keepLines w:val="0"/>
        <w:spacing w:after="80"/>
        <w:rPr>
          <w:rFonts w:eastAsia="DFKai-SB"/>
          <w:color w:val="000000" w:themeColor="text1"/>
          <w:sz w:val="22"/>
          <w:szCs w:val="22"/>
        </w:rPr>
      </w:pPr>
      <w:bookmarkStart w:id="58" w:name="_c4rnk3jgb5sl" w:colFirst="0" w:colLast="0"/>
      <w:bookmarkEnd w:id="58"/>
      <w:r w:rsidRPr="009C7F70">
        <w:rPr>
          <w:rFonts w:eastAsia="DFKai-SB"/>
          <w:color w:val="000000" w:themeColor="text1"/>
          <w:sz w:val="22"/>
          <w:szCs w:val="22"/>
        </w:rPr>
        <w:t>快速成型製造的技術</w:t>
      </w:r>
      <w:r w:rsidRPr="009C7F70">
        <w:rPr>
          <w:rFonts w:eastAsia="DFKai-SB"/>
          <w:color w:val="000000" w:themeColor="text1"/>
          <w:sz w:val="22"/>
          <w:szCs w:val="22"/>
        </w:rPr>
        <w:t xml:space="preserve">, </w:t>
      </w:r>
      <w:r w:rsidRPr="009C7F70">
        <w:rPr>
          <w:rFonts w:eastAsia="DFKai-SB"/>
          <w:color w:val="000000" w:themeColor="text1"/>
          <w:sz w:val="22"/>
          <w:szCs w:val="22"/>
        </w:rPr>
        <w:t>工業用機器人</w:t>
      </w:r>
      <w:r w:rsidRPr="009C7F70">
        <w:rPr>
          <w:rFonts w:eastAsia="DFKai-SB"/>
          <w:color w:val="000000" w:themeColor="text1"/>
          <w:sz w:val="22"/>
          <w:szCs w:val="22"/>
        </w:rPr>
        <w:t xml:space="preserve">, </w:t>
      </w:r>
      <w:r w:rsidRPr="009C7F70">
        <w:rPr>
          <w:rFonts w:eastAsia="DFKai-SB"/>
          <w:color w:val="000000" w:themeColor="text1"/>
          <w:sz w:val="22"/>
          <w:szCs w:val="22"/>
        </w:rPr>
        <w:t>自動化生產對於產品生產製造有大幅的影響</w:t>
      </w:r>
      <w:r w:rsidRPr="009C7F70">
        <w:rPr>
          <w:rFonts w:eastAsia="DFKai-SB"/>
          <w:color w:val="000000" w:themeColor="text1"/>
          <w:sz w:val="22"/>
          <w:szCs w:val="22"/>
        </w:rPr>
        <w:t xml:space="preserve">, </w:t>
      </w:r>
      <w:r w:rsidRPr="009C7F70">
        <w:rPr>
          <w:rFonts w:eastAsia="DFKai-SB"/>
          <w:color w:val="000000" w:themeColor="text1"/>
          <w:sz w:val="22"/>
          <w:szCs w:val="22"/>
        </w:rPr>
        <w:t>科技應用在小規模的生產</w:t>
      </w:r>
      <w:r w:rsidRPr="009C7F70">
        <w:rPr>
          <w:rFonts w:eastAsia="DFKai-SB"/>
          <w:color w:val="000000" w:themeColor="text1"/>
          <w:sz w:val="22"/>
          <w:szCs w:val="22"/>
        </w:rPr>
        <w:t>(</w:t>
      </w:r>
      <w:r w:rsidRPr="009C7F70">
        <w:rPr>
          <w:rFonts w:eastAsia="DFKai-SB"/>
          <w:color w:val="000000" w:themeColor="text1"/>
          <w:sz w:val="22"/>
          <w:szCs w:val="22"/>
        </w:rPr>
        <w:t>比如</w:t>
      </w:r>
      <w:r w:rsidRPr="009C7F70">
        <w:rPr>
          <w:rFonts w:eastAsia="DFKai-SB"/>
          <w:color w:val="000000" w:themeColor="text1"/>
          <w:sz w:val="22"/>
          <w:szCs w:val="22"/>
        </w:rPr>
        <w:t>3D</w:t>
      </w:r>
      <w:r w:rsidRPr="009C7F70">
        <w:rPr>
          <w:rFonts w:eastAsia="DFKai-SB"/>
          <w:color w:val="000000" w:themeColor="text1"/>
          <w:sz w:val="22"/>
          <w:szCs w:val="22"/>
        </w:rPr>
        <w:t>列印跟雷射切割</w:t>
      </w:r>
      <w:r w:rsidRPr="009C7F70">
        <w:rPr>
          <w:rFonts w:eastAsia="DFKai-SB"/>
          <w:color w:val="000000" w:themeColor="text1"/>
          <w:sz w:val="22"/>
          <w:szCs w:val="22"/>
        </w:rPr>
        <w:t xml:space="preserve">), </w:t>
      </w:r>
      <w:r w:rsidRPr="009C7F70">
        <w:rPr>
          <w:rFonts w:eastAsia="DFKai-SB"/>
          <w:color w:val="000000" w:themeColor="text1"/>
          <w:sz w:val="22"/>
          <w:szCs w:val="22"/>
        </w:rPr>
        <w:t>也被整合應用到工廠大規模生產</w:t>
      </w:r>
      <w:r w:rsidRPr="009C7F70">
        <w:rPr>
          <w:rFonts w:eastAsia="DFKai-SB"/>
          <w:color w:val="000000" w:themeColor="text1"/>
          <w:sz w:val="22"/>
          <w:szCs w:val="22"/>
        </w:rPr>
        <w:t xml:space="preserve">, </w:t>
      </w:r>
      <w:r w:rsidRPr="009C7F70">
        <w:rPr>
          <w:rFonts w:eastAsia="DFKai-SB"/>
          <w:color w:val="000000" w:themeColor="text1"/>
          <w:sz w:val="22"/>
          <w:szCs w:val="22"/>
        </w:rPr>
        <w:t>有很多有趣的研究在這個領域</w:t>
      </w:r>
    </w:p>
    <w:p w14:paraId="123AA06A"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59" w:name="_ou7p8zxaig1y" w:colFirst="0" w:colLast="0"/>
      <w:bookmarkEnd w:id="59"/>
      <w:r w:rsidRPr="009C7F70">
        <w:rPr>
          <w:rFonts w:eastAsia="DFKai-SB"/>
          <w:b/>
          <w:color w:val="000000" w:themeColor="text1"/>
          <w:sz w:val="34"/>
          <w:szCs w:val="34"/>
        </w:rPr>
        <w:t>Art and Design</w:t>
      </w:r>
    </w:p>
    <w:p w14:paraId="6E28CEA2" w14:textId="77777777" w:rsidR="00A35065" w:rsidRPr="009C7F70" w:rsidRDefault="001A7831" w:rsidP="004F2630">
      <w:pPr>
        <w:rPr>
          <w:rFonts w:eastAsia="DFKai-SB"/>
          <w:color w:val="000000" w:themeColor="text1"/>
        </w:rPr>
      </w:pPr>
      <w:r w:rsidRPr="009C7F70">
        <w:rPr>
          <w:rFonts w:eastAsia="DFKai-SB"/>
          <w:color w:val="000000" w:themeColor="text1"/>
        </w:rPr>
        <w:t>The intersection of artistic expression and computing can yield impressive and unexpected results. While you are less likely to find commercially available products related to art and design, you will find a wide variety of homemade creations that use all manners of computing devices in creative and expressive ways.</w:t>
      </w:r>
    </w:p>
    <w:p w14:paraId="2E8C0BAC"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60" w:name="_rn8t1qn5mh3x" w:colFirst="0" w:colLast="0"/>
      <w:bookmarkEnd w:id="60"/>
      <w:r w:rsidRPr="009C7F70">
        <w:rPr>
          <w:rFonts w:eastAsia="DFKai-SB"/>
          <w:b/>
          <w:color w:val="000000" w:themeColor="text1"/>
          <w:sz w:val="34"/>
          <w:szCs w:val="34"/>
        </w:rPr>
        <w:t>藝術與設計</w:t>
      </w:r>
    </w:p>
    <w:p w14:paraId="4DA891D6" w14:textId="77777777" w:rsidR="00A35065" w:rsidRPr="009C7F70" w:rsidRDefault="001A7831" w:rsidP="004F2630">
      <w:pPr>
        <w:rPr>
          <w:rFonts w:eastAsia="DFKai-SB"/>
          <w:color w:val="000000" w:themeColor="text1"/>
        </w:rPr>
      </w:pPr>
      <w:r w:rsidRPr="009C7F70">
        <w:rPr>
          <w:rFonts w:eastAsia="DFKai-SB"/>
          <w:color w:val="000000" w:themeColor="text1"/>
        </w:rPr>
        <w:t>藝術與電腦的互動結果</w:t>
      </w:r>
      <w:r w:rsidRPr="009C7F70">
        <w:rPr>
          <w:rFonts w:eastAsia="DFKai-SB"/>
          <w:color w:val="000000" w:themeColor="text1"/>
        </w:rPr>
        <w:t xml:space="preserve">, </w:t>
      </w:r>
      <w:r w:rsidRPr="009C7F70">
        <w:rPr>
          <w:rFonts w:eastAsia="DFKai-SB"/>
          <w:color w:val="000000" w:themeColor="text1"/>
        </w:rPr>
        <w:t>常常產生讓人感動並令人出乎意料的結果</w:t>
      </w:r>
      <w:r w:rsidRPr="009C7F70">
        <w:rPr>
          <w:rFonts w:eastAsia="DFKai-SB"/>
          <w:color w:val="000000" w:themeColor="text1"/>
        </w:rPr>
        <w:t xml:space="preserve">, </w:t>
      </w:r>
      <w:r w:rsidRPr="009C7F70">
        <w:rPr>
          <w:rFonts w:eastAsia="DFKai-SB"/>
          <w:color w:val="000000" w:themeColor="text1"/>
        </w:rPr>
        <w:t>我們現在很少看到大規模的商業產品</w:t>
      </w:r>
      <w:r w:rsidRPr="009C7F70">
        <w:rPr>
          <w:rFonts w:eastAsia="DFKai-SB"/>
          <w:color w:val="000000" w:themeColor="text1"/>
        </w:rPr>
        <w:t xml:space="preserve">, </w:t>
      </w:r>
      <w:r w:rsidRPr="009C7F70">
        <w:rPr>
          <w:rFonts w:eastAsia="DFKai-SB"/>
          <w:color w:val="000000" w:themeColor="text1"/>
        </w:rPr>
        <w:t>但個人或家庭的藝術與科技整合產品</w:t>
      </w:r>
      <w:r w:rsidRPr="009C7F70">
        <w:rPr>
          <w:rFonts w:eastAsia="DFKai-SB"/>
          <w:color w:val="000000" w:themeColor="text1"/>
        </w:rPr>
        <w:t xml:space="preserve">, </w:t>
      </w:r>
      <w:r w:rsidRPr="009C7F70">
        <w:rPr>
          <w:rFonts w:eastAsia="DFKai-SB"/>
          <w:color w:val="000000" w:themeColor="text1"/>
        </w:rPr>
        <w:t>常常是非常具創造力</w:t>
      </w:r>
      <w:r w:rsidRPr="009C7F70">
        <w:rPr>
          <w:rFonts w:eastAsia="DFKai-SB"/>
          <w:color w:val="000000" w:themeColor="text1"/>
        </w:rPr>
        <w:t xml:space="preserve">, </w:t>
      </w:r>
      <w:r w:rsidRPr="009C7F70">
        <w:rPr>
          <w:rFonts w:eastAsia="DFKai-SB"/>
          <w:color w:val="000000" w:themeColor="text1"/>
        </w:rPr>
        <w:t>並讓人引象深刻</w:t>
      </w:r>
    </w:p>
    <w:p w14:paraId="56EF9C1A"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61" w:name="_u08qdelugy7y" w:colFirst="0" w:colLast="0"/>
      <w:bookmarkEnd w:id="61"/>
      <w:r w:rsidRPr="009C7F70">
        <w:rPr>
          <w:rFonts w:eastAsia="DFKai-SB"/>
          <w:b/>
          <w:color w:val="000000" w:themeColor="text1"/>
          <w:sz w:val="34"/>
          <w:szCs w:val="34"/>
        </w:rPr>
        <w:t>Smart Home</w:t>
      </w:r>
    </w:p>
    <w:p w14:paraId="414477B9" w14:textId="77777777" w:rsidR="00A35065" w:rsidRPr="009C7F70" w:rsidRDefault="001A7831" w:rsidP="004F2630">
      <w:pPr>
        <w:rPr>
          <w:rFonts w:eastAsia="DFKai-SB"/>
          <w:color w:val="000000" w:themeColor="text1"/>
        </w:rPr>
      </w:pPr>
      <w:r w:rsidRPr="009C7F70">
        <w:rPr>
          <w:rFonts w:eastAsia="DFKai-SB"/>
          <w:color w:val="000000" w:themeColor="text1"/>
        </w:rPr>
        <w:t>The dream of a house that understands and even anticipates your needs is closer than ever. Whether controlled explicitly through voice commands, or by using sensors to monitor and respond to changing conditions, smart home devices take care of any number of mundane or repetitive tasks around the house.</w:t>
      </w:r>
    </w:p>
    <w:p w14:paraId="7AB1CBB8"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62" w:name="_j2p3k2koyp8d" w:colFirst="0" w:colLast="0"/>
      <w:bookmarkEnd w:id="62"/>
      <w:r w:rsidRPr="009C7F70">
        <w:rPr>
          <w:rFonts w:eastAsia="DFKai-SB"/>
          <w:b/>
          <w:color w:val="000000" w:themeColor="text1"/>
          <w:sz w:val="34"/>
          <w:szCs w:val="34"/>
        </w:rPr>
        <w:t>智慧家庭</w:t>
      </w:r>
    </w:p>
    <w:p w14:paraId="11E1580B" w14:textId="77777777" w:rsidR="00A35065" w:rsidRPr="009C7F70" w:rsidRDefault="001A7831" w:rsidP="004F2630">
      <w:pPr>
        <w:rPr>
          <w:rFonts w:eastAsia="DFKai-SB"/>
          <w:color w:val="000000" w:themeColor="text1"/>
        </w:rPr>
      </w:pPr>
      <w:r w:rsidRPr="009C7F70">
        <w:rPr>
          <w:rFonts w:eastAsia="DFKai-SB"/>
          <w:color w:val="000000" w:themeColor="text1"/>
        </w:rPr>
        <w:t>智慧家庭的夢想已經接近實現</w:t>
      </w:r>
      <w:r w:rsidRPr="009C7F70">
        <w:rPr>
          <w:rFonts w:eastAsia="DFKai-SB"/>
          <w:color w:val="000000" w:themeColor="text1"/>
        </w:rPr>
        <w:t xml:space="preserve">, </w:t>
      </w:r>
      <w:r w:rsidRPr="009C7F70">
        <w:rPr>
          <w:rFonts w:eastAsia="DFKai-SB"/>
          <w:color w:val="000000" w:themeColor="text1"/>
        </w:rPr>
        <w:t>可以用語音控住</w:t>
      </w:r>
      <w:r w:rsidRPr="009C7F70">
        <w:rPr>
          <w:rFonts w:eastAsia="DFKai-SB"/>
          <w:color w:val="000000" w:themeColor="text1"/>
        </w:rPr>
        <w:t xml:space="preserve">, </w:t>
      </w:r>
      <w:r w:rsidRPr="009C7F70">
        <w:rPr>
          <w:rFonts w:eastAsia="DFKai-SB"/>
          <w:color w:val="000000" w:themeColor="text1"/>
        </w:rPr>
        <w:t>有感應器去監測並回覆環境的改變</w:t>
      </w:r>
      <w:r w:rsidRPr="009C7F70">
        <w:rPr>
          <w:rFonts w:eastAsia="DFKai-SB"/>
          <w:color w:val="000000" w:themeColor="text1"/>
        </w:rPr>
        <w:t xml:space="preserve">, </w:t>
      </w:r>
      <w:r w:rsidRPr="009C7F70">
        <w:rPr>
          <w:rFonts w:eastAsia="DFKai-SB"/>
          <w:color w:val="000000" w:themeColor="text1"/>
        </w:rPr>
        <w:t>智慧家庭設備可以完成家裡各種平凡又重複的工作</w:t>
      </w:r>
    </w:p>
    <w:p w14:paraId="0CFB5DC3" w14:textId="77777777" w:rsidR="00A35065" w:rsidRPr="009C7F70" w:rsidRDefault="001A7831" w:rsidP="004F2630">
      <w:pPr>
        <w:pStyle w:val="Heading1"/>
        <w:keepNext w:val="0"/>
        <w:keepLines w:val="0"/>
        <w:spacing w:before="480"/>
        <w:rPr>
          <w:rFonts w:eastAsia="DFKai-SB"/>
          <w:b/>
          <w:color w:val="000000" w:themeColor="text1"/>
          <w:sz w:val="46"/>
          <w:szCs w:val="46"/>
        </w:rPr>
      </w:pPr>
      <w:bookmarkStart w:id="63" w:name="_6y225bkms3j4" w:colFirst="0" w:colLast="0"/>
      <w:bookmarkEnd w:id="63"/>
      <w:r w:rsidRPr="009C7F70">
        <w:rPr>
          <w:rFonts w:eastAsia="DFKai-SB"/>
          <w:b/>
          <w:color w:val="000000" w:themeColor="text1"/>
          <w:sz w:val="46"/>
          <w:szCs w:val="46"/>
        </w:rPr>
        <w:lastRenderedPageBreak/>
        <w:t>Research Considerations</w:t>
      </w:r>
    </w:p>
    <w:p w14:paraId="2248CB6C" w14:textId="77777777" w:rsidR="00A35065" w:rsidRPr="009C7F70" w:rsidRDefault="001A7831" w:rsidP="004F2630">
      <w:pPr>
        <w:rPr>
          <w:rFonts w:eastAsia="DFKai-SB"/>
          <w:color w:val="000000" w:themeColor="text1"/>
        </w:rPr>
      </w:pPr>
      <w:r w:rsidRPr="009C7F70">
        <w:rPr>
          <w:rFonts w:eastAsia="DFKai-SB"/>
          <w:color w:val="000000" w:themeColor="text1"/>
        </w:rPr>
        <w:t>As you research devices on your topic, keep the following considerations in mind:</w:t>
      </w:r>
    </w:p>
    <w:p w14:paraId="5DB0AFF2" w14:textId="77777777" w:rsidR="00A35065" w:rsidRPr="009C7F70" w:rsidRDefault="001A7831" w:rsidP="004F2630">
      <w:pPr>
        <w:numPr>
          <w:ilvl w:val="0"/>
          <w:numId w:val="17"/>
        </w:numPr>
        <w:rPr>
          <w:rFonts w:eastAsia="DFKai-SB"/>
          <w:color w:val="000000" w:themeColor="text1"/>
        </w:rPr>
      </w:pPr>
      <w:r w:rsidRPr="009C7F70">
        <w:rPr>
          <w:rFonts w:eastAsia="DFKai-SB"/>
          <w:color w:val="000000" w:themeColor="text1"/>
        </w:rPr>
        <w:t>Focus on hardware based solutions over software programs</w:t>
      </w:r>
    </w:p>
    <w:p w14:paraId="5E5ABC37" w14:textId="77777777" w:rsidR="00A35065" w:rsidRPr="009C7F70" w:rsidRDefault="001A7831" w:rsidP="004F2630">
      <w:pPr>
        <w:numPr>
          <w:ilvl w:val="0"/>
          <w:numId w:val="17"/>
        </w:numPr>
        <w:rPr>
          <w:rFonts w:eastAsia="DFKai-SB"/>
          <w:color w:val="000000" w:themeColor="text1"/>
        </w:rPr>
      </w:pPr>
      <w:r w:rsidRPr="009C7F70">
        <w:rPr>
          <w:rFonts w:eastAsia="DFKai-SB"/>
          <w:color w:val="000000" w:themeColor="text1"/>
        </w:rPr>
        <w:t>Focus on recent innovations over old news</w:t>
      </w:r>
    </w:p>
    <w:p w14:paraId="59F379FF" w14:textId="77777777" w:rsidR="00A35065" w:rsidRPr="009C7F70" w:rsidRDefault="001A7831" w:rsidP="004F2630">
      <w:pPr>
        <w:numPr>
          <w:ilvl w:val="0"/>
          <w:numId w:val="17"/>
        </w:numPr>
        <w:rPr>
          <w:rFonts w:eastAsia="DFKai-SB"/>
          <w:color w:val="000000" w:themeColor="text1"/>
        </w:rPr>
      </w:pPr>
      <w:r w:rsidRPr="009C7F70">
        <w:rPr>
          <w:rFonts w:eastAsia="DFKai-SB"/>
          <w:color w:val="000000" w:themeColor="text1"/>
        </w:rPr>
        <w:t>Follow what interests you</w:t>
      </w:r>
    </w:p>
    <w:p w14:paraId="6C9C1AAE" w14:textId="77777777" w:rsidR="00A35065" w:rsidRPr="009C7F70" w:rsidRDefault="001A7831" w:rsidP="004F2630">
      <w:pPr>
        <w:rPr>
          <w:rFonts w:eastAsia="DFKai-SB"/>
          <w:color w:val="000000" w:themeColor="text1"/>
        </w:rPr>
      </w:pPr>
      <w:r w:rsidRPr="009C7F70">
        <w:rPr>
          <w:rFonts w:eastAsia="DFKai-SB"/>
          <w:color w:val="000000" w:themeColor="text1"/>
        </w:rPr>
        <w:t>In addition to the recommended sites listed for each topic, consider looking towards the various crowd funding websites (such as Kickstarter and Indiegogo) to see the products that haven't quite made it off the ground yet.</w:t>
      </w:r>
    </w:p>
    <w:p w14:paraId="3BB86665" w14:textId="77777777" w:rsidR="00A35065" w:rsidRPr="009C7F70" w:rsidRDefault="001A7831" w:rsidP="004F2630">
      <w:pPr>
        <w:pStyle w:val="Heading1"/>
        <w:keepNext w:val="0"/>
        <w:keepLines w:val="0"/>
        <w:spacing w:before="480"/>
        <w:rPr>
          <w:rFonts w:eastAsia="DFKai-SB"/>
          <w:b/>
          <w:color w:val="000000" w:themeColor="text1"/>
          <w:sz w:val="46"/>
          <w:szCs w:val="46"/>
        </w:rPr>
      </w:pPr>
      <w:bookmarkStart w:id="64" w:name="_206cnoe27mxr" w:colFirst="0" w:colLast="0"/>
      <w:bookmarkEnd w:id="64"/>
      <w:r w:rsidRPr="009C7F70">
        <w:rPr>
          <w:rFonts w:eastAsia="DFKai-SB"/>
          <w:b/>
          <w:color w:val="000000" w:themeColor="text1"/>
          <w:sz w:val="46"/>
          <w:szCs w:val="46"/>
        </w:rPr>
        <w:t>研究的注意事項</w:t>
      </w:r>
    </w:p>
    <w:p w14:paraId="2C3CFACC" w14:textId="77777777" w:rsidR="00A35065" w:rsidRPr="009C7F70" w:rsidRDefault="001A7831" w:rsidP="004F2630">
      <w:pPr>
        <w:rPr>
          <w:rFonts w:eastAsia="DFKai-SB"/>
          <w:color w:val="000000" w:themeColor="text1"/>
        </w:rPr>
      </w:pPr>
      <w:r w:rsidRPr="009C7F70">
        <w:rPr>
          <w:rFonts w:eastAsia="DFKai-SB"/>
          <w:color w:val="000000" w:themeColor="text1"/>
        </w:rPr>
        <w:t>當你在研究主題的時候</w:t>
      </w:r>
      <w:r w:rsidRPr="009C7F70">
        <w:rPr>
          <w:rFonts w:eastAsia="DFKai-SB"/>
          <w:color w:val="000000" w:themeColor="text1"/>
        </w:rPr>
        <w:t xml:space="preserve">, </w:t>
      </w:r>
      <w:r w:rsidRPr="009C7F70">
        <w:rPr>
          <w:rFonts w:eastAsia="DFKai-SB"/>
          <w:color w:val="000000" w:themeColor="text1"/>
        </w:rPr>
        <w:t>請注意以下事項</w:t>
      </w:r>
      <w:r w:rsidRPr="009C7F70">
        <w:rPr>
          <w:rFonts w:eastAsia="DFKai-SB"/>
          <w:color w:val="000000" w:themeColor="text1"/>
        </w:rPr>
        <w:t>:</w:t>
      </w:r>
    </w:p>
    <w:p w14:paraId="3A6E303D" w14:textId="77777777" w:rsidR="00A35065" w:rsidRPr="009C7F70" w:rsidRDefault="001A7831" w:rsidP="004F2630">
      <w:pPr>
        <w:numPr>
          <w:ilvl w:val="0"/>
          <w:numId w:val="4"/>
        </w:numPr>
        <w:rPr>
          <w:rFonts w:eastAsia="DFKai-SB"/>
          <w:color w:val="000000" w:themeColor="text1"/>
        </w:rPr>
      </w:pPr>
      <w:r w:rsidRPr="009C7F70">
        <w:rPr>
          <w:rFonts w:eastAsia="DFKai-SB"/>
          <w:color w:val="000000" w:themeColor="text1"/>
        </w:rPr>
        <w:t>最好是挑選硬體相關的產品而不是軟體解決方案</w:t>
      </w:r>
    </w:p>
    <w:p w14:paraId="303D5C9E" w14:textId="77777777" w:rsidR="00A35065" w:rsidRPr="009C7F70" w:rsidRDefault="001A7831" w:rsidP="004F2630">
      <w:pPr>
        <w:numPr>
          <w:ilvl w:val="0"/>
          <w:numId w:val="4"/>
        </w:numPr>
        <w:rPr>
          <w:rFonts w:eastAsia="DFKai-SB"/>
          <w:color w:val="000000" w:themeColor="text1"/>
        </w:rPr>
      </w:pPr>
      <w:r w:rsidRPr="009C7F70">
        <w:rPr>
          <w:rFonts w:eastAsia="DFKai-SB"/>
          <w:color w:val="000000" w:themeColor="text1"/>
        </w:rPr>
        <w:t>最好是挑選最新的科技而不是舊的</w:t>
      </w:r>
    </w:p>
    <w:p w14:paraId="3D16E5AD" w14:textId="77777777" w:rsidR="00A35065" w:rsidRPr="009C7F70" w:rsidRDefault="001A7831" w:rsidP="004F2630">
      <w:pPr>
        <w:numPr>
          <w:ilvl w:val="0"/>
          <w:numId w:val="4"/>
        </w:numPr>
        <w:rPr>
          <w:rFonts w:eastAsia="DFKai-SB"/>
          <w:color w:val="000000" w:themeColor="text1"/>
        </w:rPr>
      </w:pPr>
      <w:r w:rsidRPr="009C7F70">
        <w:rPr>
          <w:rFonts w:eastAsia="DFKai-SB"/>
          <w:color w:val="000000" w:themeColor="text1"/>
        </w:rPr>
        <w:t>跟著你感興趣的主題</w:t>
      </w:r>
    </w:p>
    <w:p w14:paraId="3275F43E" w14:textId="77777777" w:rsidR="00A35065" w:rsidRPr="009C7F70" w:rsidRDefault="001A7831" w:rsidP="004F2630">
      <w:pPr>
        <w:rPr>
          <w:rFonts w:eastAsia="DFKai-SB"/>
          <w:color w:val="000000" w:themeColor="text1"/>
        </w:rPr>
      </w:pPr>
      <w:r w:rsidRPr="009C7F70">
        <w:rPr>
          <w:rFonts w:eastAsia="DFKai-SB"/>
          <w:color w:val="000000" w:themeColor="text1"/>
        </w:rPr>
        <w:t>除了一些推薦的網站之外</w:t>
      </w:r>
      <w:r w:rsidRPr="009C7F70">
        <w:rPr>
          <w:rFonts w:eastAsia="DFKai-SB"/>
          <w:color w:val="000000" w:themeColor="text1"/>
        </w:rPr>
        <w:t xml:space="preserve">, </w:t>
      </w:r>
      <w:r w:rsidRPr="009C7F70">
        <w:rPr>
          <w:rFonts w:eastAsia="DFKai-SB"/>
          <w:color w:val="000000" w:themeColor="text1"/>
        </w:rPr>
        <w:t>可以考慮參考一些群眾募資的平台</w:t>
      </w:r>
      <w:r w:rsidRPr="009C7F70">
        <w:rPr>
          <w:rFonts w:eastAsia="DFKai-SB"/>
          <w:color w:val="000000" w:themeColor="text1"/>
        </w:rPr>
        <w:t>(</w:t>
      </w:r>
      <w:r w:rsidRPr="009C7F70">
        <w:rPr>
          <w:rFonts w:eastAsia="DFKai-SB"/>
          <w:color w:val="000000" w:themeColor="text1"/>
        </w:rPr>
        <w:t>比如</w:t>
      </w:r>
      <w:r w:rsidRPr="009C7F70">
        <w:rPr>
          <w:rFonts w:eastAsia="DFKai-SB"/>
          <w:color w:val="000000" w:themeColor="text1"/>
        </w:rPr>
        <w:t xml:space="preserve">Kickstarter </w:t>
      </w:r>
      <w:r w:rsidRPr="009C7F70">
        <w:rPr>
          <w:rFonts w:eastAsia="DFKai-SB"/>
          <w:color w:val="000000" w:themeColor="text1"/>
        </w:rPr>
        <w:t>何</w:t>
      </w:r>
      <w:r w:rsidRPr="009C7F70">
        <w:rPr>
          <w:rFonts w:eastAsia="DFKai-SB"/>
          <w:color w:val="000000" w:themeColor="text1"/>
        </w:rPr>
        <w:t xml:space="preserve">Indiegogo), </w:t>
      </w:r>
      <w:r w:rsidRPr="009C7F70">
        <w:rPr>
          <w:rFonts w:eastAsia="DFKai-SB"/>
          <w:color w:val="000000" w:themeColor="text1"/>
        </w:rPr>
        <w:t>可以看到一些很新穎未量產的產品</w:t>
      </w:r>
      <w:r w:rsidRPr="009C7F70">
        <w:rPr>
          <w:rFonts w:eastAsia="DFKai-SB"/>
          <w:color w:val="000000" w:themeColor="text1"/>
        </w:rPr>
        <w:t>.</w:t>
      </w:r>
    </w:p>
    <w:p w14:paraId="7227B28E" w14:textId="77777777" w:rsidR="00A35065" w:rsidRPr="009C7F70" w:rsidRDefault="001A7831" w:rsidP="004F2630">
      <w:pPr>
        <w:pStyle w:val="Heading4"/>
        <w:keepNext w:val="0"/>
        <w:keepLines w:val="0"/>
        <w:spacing w:before="240" w:after="40"/>
        <w:rPr>
          <w:rFonts w:eastAsia="DFKai-SB"/>
          <w:b/>
          <w:color w:val="000000" w:themeColor="text1"/>
          <w:sz w:val="22"/>
          <w:szCs w:val="22"/>
        </w:rPr>
      </w:pPr>
      <w:bookmarkStart w:id="65" w:name="_bh8yps11rzus" w:colFirst="0" w:colLast="0"/>
      <w:bookmarkEnd w:id="65"/>
      <w:r w:rsidRPr="009C7F70">
        <w:rPr>
          <w:rFonts w:eastAsia="DFKai-SB"/>
          <w:b/>
          <w:color w:val="000000" w:themeColor="text1"/>
          <w:sz w:val="22"/>
          <w:szCs w:val="22"/>
        </w:rPr>
        <w:t>An Innovative Solution</w:t>
      </w:r>
    </w:p>
    <w:p w14:paraId="77F9EF16" w14:textId="77777777" w:rsidR="00A35065" w:rsidRPr="009C7F70" w:rsidRDefault="001A7831" w:rsidP="004F2630">
      <w:pPr>
        <w:rPr>
          <w:rFonts w:eastAsia="DFKai-SB"/>
          <w:color w:val="000000" w:themeColor="text1"/>
        </w:rPr>
      </w:pPr>
      <w:r w:rsidRPr="009C7F70">
        <w:rPr>
          <w:rFonts w:eastAsia="DFKai-SB"/>
          <w:color w:val="000000" w:themeColor="text1"/>
        </w:rPr>
        <w:t>Once groups have selected a specific innovative device, they can complete the second page of this activity guide, which asks them to do the following:</w:t>
      </w:r>
    </w:p>
    <w:p w14:paraId="4A5628C9"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What Problem Does It Solve?:</w:t>
      </w:r>
      <w:r w:rsidRPr="009C7F70">
        <w:rPr>
          <w:rFonts w:eastAsia="DFKai-SB"/>
          <w:color w:val="000000" w:themeColor="text1"/>
        </w:rPr>
        <w:t xml:space="preserve"> For some topics this may be more clear (for example healthcare devices typically have a very specific goal), but for others students may need to think more broadly about what they consider problems. More frivolous wearables or digital art installations may be more concerned with personal expression than solving a specific problem.</w:t>
      </w:r>
    </w:p>
    <w:p w14:paraId="6667825B"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What Is Innovative About It?:</w:t>
      </w:r>
      <w:r w:rsidRPr="009C7F70">
        <w:rPr>
          <w:rFonts w:eastAsia="DFKai-SB"/>
          <w:color w:val="000000" w:themeColor="text1"/>
        </w:rPr>
        <w:t xml:space="preserve"> Encourage students to refer back to the earlier discussion about innovation for this. It can also be useful to compare against other devices found during the research phase.</w:t>
      </w:r>
    </w:p>
    <w:p w14:paraId="2C00C702"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How Do You Interact With It?:</w:t>
      </w:r>
      <w:r w:rsidRPr="009C7F70">
        <w:rPr>
          <w:rFonts w:eastAsia="DFKai-SB"/>
          <w:color w:val="000000" w:themeColor="text1"/>
        </w:rPr>
        <w:t xml:space="preserve"> Ask students to think back to the </w:t>
      </w:r>
      <w:r w:rsidRPr="009C7F70">
        <w:rPr>
          <w:rFonts w:eastAsia="DFKai-SB"/>
          <w:i/>
          <w:color w:val="000000" w:themeColor="text1"/>
        </w:rPr>
        <w:t>Input, Output, Storage, Processing</w:t>
      </w:r>
      <w:r w:rsidRPr="009C7F70">
        <w:rPr>
          <w:rFonts w:eastAsia="DFKai-SB"/>
          <w:color w:val="000000" w:themeColor="text1"/>
        </w:rPr>
        <w:t xml:space="preserve"> model that was introduced way back in Unit 1. The goal here is to identify specifically the Inputs and Outputs provided by a given device - the more specific these are, the more easily students will be able to connect elements of the Circuit Playground to these devices.</w:t>
      </w:r>
    </w:p>
    <w:p w14:paraId="34DF6B6C"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How Could You Improve It?:</w:t>
      </w:r>
      <w:r w:rsidRPr="009C7F70">
        <w:rPr>
          <w:rFonts w:eastAsia="DFKai-SB"/>
          <w:color w:val="000000" w:themeColor="text1"/>
        </w:rPr>
        <w:t xml:space="preserve"> Feel free to make this as realistic or aspirational as you like. The goal here is just to get students thinking about how they might develop an innovation of their own by using an existing product as a jumping off point.</w:t>
      </w:r>
    </w:p>
    <w:p w14:paraId="7A28E3F3" w14:textId="77777777" w:rsidR="00A35065" w:rsidRPr="009C7F70" w:rsidRDefault="001A7831" w:rsidP="004F2630">
      <w:pPr>
        <w:pStyle w:val="Heading4"/>
        <w:keepNext w:val="0"/>
        <w:keepLines w:val="0"/>
        <w:spacing w:before="240" w:after="40"/>
        <w:rPr>
          <w:rFonts w:eastAsia="DFKai-SB"/>
          <w:b/>
          <w:color w:val="000000" w:themeColor="text1"/>
          <w:sz w:val="22"/>
          <w:szCs w:val="22"/>
        </w:rPr>
      </w:pPr>
      <w:bookmarkStart w:id="66" w:name="_vm43nw06xg8" w:colFirst="0" w:colLast="0"/>
      <w:bookmarkEnd w:id="66"/>
      <w:r w:rsidRPr="009C7F70">
        <w:rPr>
          <w:rFonts w:eastAsia="DFKai-SB"/>
          <w:b/>
          <w:color w:val="000000" w:themeColor="text1"/>
          <w:sz w:val="22"/>
          <w:szCs w:val="22"/>
        </w:rPr>
        <w:t>一個創新的解決方案</w:t>
      </w:r>
    </w:p>
    <w:p w14:paraId="0DBDD9B1" w14:textId="77777777" w:rsidR="00A35065" w:rsidRPr="009C7F70" w:rsidRDefault="001A7831" w:rsidP="004F2630">
      <w:pPr>
        <w:rPr>
          <w:rFonts w:eastAsia="DFKai-SB"/>
          <w:color w:val="000000" w:themeColor="text1"/>
        </w:rPr>
      </w:pPr>
      <w:r w:rsidRPr="009C7F70">
        <w:rPr>
          <w:rFonts w:eastAsia="DFKai-SB"/>
          <w:color w:val="000000" w:themeColor="text1"/>
        </w:rPr>
        <w:t>小組決定想要研究的設備之後</w:t>
      </w:r>
      <w:r w:rsidRPr="009C7F70">
        <w:rPr>
          <w:rFonts w:eastAsia="DFKai-SB"/>
          <w:color w:val="000000" w:themeColor="text1"/>
        </w:rPr>
        <w:t xml:space="preserve">, </w:t>
      </w:r>
      <w:r w:rsidRPr="009C7F70">
        <w:rPr>
          <w:rFonts w:eastAsia="DFKai-SB"/>
          <w:color w:val="000000" w:themeColor="text1"/>
        </w:rPr>
        <w:t>他們要完成第二頁的活動指南</w:t>
      </w:r>
      <w:r w:rsidRPr="009C7F70">
        <w:rPr>
          <w:rFonts w:eastAsia="DFKai-SB"/>
          <w:color w:val="000000" w:themeColor="text1"/>
        </w:rPr>
        <w:t xml:space="preserve">, </w:t>
      </w:r>
      <w:r w:rsidRPr="009C7F70">
        <w:rPr>
          <w:rFonts w:eastAsia="DFKai-SB"/>
          <w:color w:val="000000" w:themeColor="text1"/>
        </w:rPr>
        <w:t>要求他們完成以下</w:t>
      </w:r>
      <w:r w:rsidRPr="009C7F70">
        <w:rPr>
          <w:rFonts w:eastAsia="DFKai-SB"/>
          <w:color w:val="000000" w:themeColor="text1"/>
        </w:rPr>
        <w:t>:</w:t>
      </w:r>
    </w:p>
    <w:p w14:paraId="47550AE1"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lastRenderedPageBreak/>
        <w:t>想要解決什麼問題</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在某些主題</w:t>
      </w:r>
      <w:r w:rsidRPr="009C7F70">
        <w:rPr>
          <w:rFonts w:eastAsia="DFKai-SB"/>
          <w:color w:val="000000" w:themeColor="text1"/>
        </w:rPr>
        <w:t xml:space="preserve">, </w:t>
      </w:r>
      <w:r w:rsidRPr="009C7F70">
        <w:rPr>
          <w:rFonts w:eastAsia="DFKai-SB"/>
          <w:color w:val="000000" w:themeColor="text1"/>
        </w:rPr>
        <w:t>問題會比較明確</w:t>
      </w:r>
      <w:r w:rsidRPr="009C7F70">
        <w:rPr>
          <w:rFonts w:eastAsia="DFKai-SB"/>
          <w:color w:val="000000" w:themeColor="text1"/>
        </w:rPr>
        <w:t>(</w:t>
      </w:r>
      <w:r w:rsidRPr="009C7F70">
        <w:rPr>
          <w:rFonts w:eastAsia="DFKai-SB"/>
          <w:color w:val="000000" w:themeColor="text1"/>
        </w:rPr>
        <w:t>比如說健康裝置通常有很明確的目標</w:t>
      </w:r>
      <w:r w:rsidRPr="009C7F70">
        <w:rPr>
          <w:rFonts w:eastAsia="DFKai-SB"/>
          <w:color w:val="000000" w:themeColor="text1"/>
        </w:rPr>
        <w:t xml:space="preserve">), </w:t>
      </w:r>
      <w:r w:rsidRPr="009C7F70">
        <w:rPr>
          <w:rFonts w:eastAsia="DFKai-SB"/>
          <w:color w:val="000000" w:themeColor="text1"/>
        </w:rPr>
        <w:t>但也有些設備需要更廣泛的思考解決的問題</w:t>
      </w:r>
      <w:r w:rsidRPr="009C7F70">
        <w:rPr>
          <w:rFonts w:eastAsia="DFKai-SB"/>
          <w:color w:val="000000" w:themeColor="text1"/>
        </w:rPr>
        <w:t xml:space="preserve">, </w:t>
      </w:r>
      <w:r w:rsidRPr="009C7F70">
        <w:rPr>
          <w:rFonts w:eastAsia="DFKai-SB"/>
          <w:color w:val="000000" w:themeColor="text1"/>
        </w:rPr>
        <w:t>也有些裝飾性的穿戴裝置或數位藝術品是了彰顯個人特色而不是解決特定問題</w:t>
      </w:r>
    </w:p>
    <w:p w14:paraId="248F40B1"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這個創新是做什麼</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鼓勵學生參照回去前面關於創新的討論</w:t>
      </w:r>
      <w:r w:rsidRPr="009C7F70">
        <w:rPr>
          <w:rFonts w:eastAsia="DFKai-SB"/>
          <w:color w:val="000000" w:themeColor="text1"/>
        </w:rPr>
        <w:t xml:space="preserve">, </w:t>
      </w:r>
      <w:r w:rsidRPr="009C7F70">
        <w:rPr>
          <w:rFonts w:eastAsia="DFKai-SB"/>
          <w:color w:val="000000" w:themeColor="text1"/>
        </w:rPr>
        <w:t>關於創新的討論可以應用在接下來的創新設備研究裡</w:t>
      </w:r>
      <w:r w:rsidRPr="009C7F70">
        <w:rPr>
          <w:rFonts w:eastAsia="DFKai-SB"/>
          <w:color w:val="000000" w:themeColor="text1"/>
        </w:rPr>
        <w:t xml:space="preserve">, </w:t>
      </w:r>
      <w:r w:rsidRPr="009C7F70">
        <w:rPr>
          <w:rFonts w:eastAsia="DFKai-SB"/>
          <w:color w:val="000000" w:themeColor="text1"/>
        </w:rPr>
        <w:t>比較不同設備的創新</w:t>
      </w:r>
      <w:r w:rsidRPr="009C7F70">
        <w:rPr>
          <w:rFonts w:eastAsia="DFKai-SB"/>
          <w:color w:val="000000" w:themeColor="text1"/>
        </w:rPr>
        <w:t>.</w:t>
      </w:r>
    </w:p>
    <w:p w14:paraId="26B18FCF"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你要如何與這個設備互動</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請學生從</w:t>
      </w:r>
      <w:r w:rsidRPr="009C7F70">
        <w:rPr>
          <w:rFonts w:eastAsia="DFKai-SB"/>
          <w:color w:val="000000" w:themeColor="text1"/>
        </w:rPr>
        <w:t xml:space="preserve"> </w:t>
      </w:r>
      <w:r w:rsidRPr="009C7F70">
        <w:rPr>
          <w:rFonts w:eastAsia="DFKai-SB"/>
          <w:color w:val="000000" w:themeColor="text1"/>
        </w:rPr>
        <w:t>輸入</w:t>
      </w:r>
      <w:r w:rsidRPr="009C7F70">
        <w:rPr>
          <w:rFonts w:eastAsia="DFKai-SB"/>
          <w:color w:val="000000" w:themeColor="text1"/>
        </w:rPr>
        <w:t xml:space="preserve">, </w:t>
      </w:r>
      <w:r w:rsidRPr="009C7F70">
        <w:rPr>
          <w:rFonts w:eastAsia="DFKai-SB"/>
          <w:color w:val="000000" w:themeColor="text1"/>
        </w:rPr>
        <w:t>輸出</w:t>
      </w:r>
      <w:r w:rsidRPr="009C7F70">
        <w:rPr>
          <w:rFonts w:eastAsia="DFKai-SB"/>
          <w:color w:val="000000" w:themeColor="text1"/>
        </w:rPr>
        <w:t xml:space="preserve">, </w:t>
      </w:r>
      <w:r w:rsidRPr="009C7F70">
        <w:rPr>
          <w:rFonts w:eastAsia="DFKai-SB"/>
          <w:color w:val="000000" w:themeColor="text1"/>
        </w:rPr>
        <w:t>儲存</w:t>
      </w:r>
      <w:r w:rsidRPr="009C7F70">
        <w:rPr>
          <w:rFonts w:eastAsia="DFKai-SB"/>
          <w:color w:val="000000" w:themeColor="text1"/>
        </w:rPr>
        <w:t xml:space="preserve">, </w:t>
      </w:r>
      <w:r w:rsidRPr="009C7F70">
        <w:rPr>
          <w:rFonts w:eastAsia="DFKai-SB"/>
          <w:color w:val="000000" w:themeColor="text1"/>
        </w:rPr>
        <w:t>運算等模組</w:t>
      </w:r>
      <w:r w:rsidRPr="009C7F70">
        <w:rPr>
          <w:rFonts w:eastAsia="DFKai-SB"/>
          <w:color w:val="000000" w:themeColor="text1"/>
        </w:rPr>
        <w:t xml:space="preserve">, </w:t>
      </w:r>
      <w:r w:rsidRPr="009C7F70">
        <w:rPr>
          <w:rFonts w:eastAsia="DFKai-SB"/>
          <w:color w:val="000000" w:themeColor="text1"/>
        </w:rPr>
        <w:t>參照第一單元的學習</w:t>
      </w:r>
      <w:r w:rsidRPr="009C7F70">
        <w:rPr>
          <w:rFonts w:eastAsia="DFKai-SB"/>
          <w:color w:val="000000" w:themeColor="text1"/>
        </w:rPr>
        <w:t xml:space="preserve">, </w:t>
      </w:r>
      <w:r w:rsidRPr="009C7F70">
        <w:rPr>
          <w:rFonts w:eastAsia="DFKai-SB"/>
          <w:color w:val="000000" w:themeColor="text1"/>
        </w:rPr>
        <w:t>目標是讓學生清楚的辨別特定設備的輸入輸出</w:t>
      </w:r>
      <w:r w:rsidRPr="009C7F70">
        <w:rPr>
          <w:rFonts w:eastAsia="DFKai-SB"/>
          <w:color w:val="000000" w:themeColor="text1"/>
        </w:rPr>
        <w:t xml:space="preserve">, </w:t>
      </w:r>
      <w:r w:rsidRPr="009C7F70">
        <w:rPr>
          <w:rFonts w:eastAsia="DFKai-SB"/>
          <w:color w:val="000000" w:themeColor="text1"/>
        </w:rPr>
        <w:t>學生越清楚理解這個觀念</w:t>
      </w:r>
      <w:r w:rsidRPr="009C7F70">
        <w:rPr>
          <w:rFonts w:eastAsia="DFKai-SB"/>
          <w:color w:val="000000" w:themeColor="text1"/>
        </w:rPr>
        <w:t xml:space="preserve">, </w:t>
      </w:r>
      <w:r w:rsidRPr="009C7F70">
        <w:rPr>
          <w:rFonts w:eastAsia="DFKai-SB"/>
          <w:color w:val="000000" w:themeColor="text1"/>
        </w:rPr>
        <w:t>之後越容易將這樣的概念運用在設計</w:t>
      </w:r>
      <w:r w:rsidRPr="009C7F70">
        <w:rPr>
          <w:rFonts w:eastAsia="DFKai-SB"/>
          <w:color w:val="000000" w:themeColor="text1"/>
        </w:rPr>
        <w:t>Circuit Playground</w:t>
      </w:r>
      <w:r w:rsidRPr="009C7F70">
        <w:rPr>
          <w:rFonts w:eastAsia="DFKai-SB"/>
          <w:color w:val="000000" w:themeColor="text1"/>
        </w:rPr>
        <w:t>的模組</w:t>
      </w:r>
    </w:p>
    <w:p w14:paraId="04E6B2F2" w14:textId="77777777" w:rsidR="00A35065" w:rsidRPr="009C7F70" w:rsidRDefault="001A7831" w:rsidP="004F2630">
      <w:pPr>
        <w:numPr>
          <w:ilvl w:val="0"/>
          <w:numId w:val="14"/>
        </w:numPr>
        <w:rPr>
          <w:rFonts w:eastAsia="DFKai-SB"/>
          <w:color w:val="000000" w:themeColor="text1"/>
        </w:rPr>
      </w:pPr>
      <w:r w:rsidRPr="009C7F70">
        <w:rPr>
          <w:rFonts w:eastAsia="DFKai-SB"/>
          <w:b/>
          <w:color w:val="000000" w:themeColor="text1"/>
        </w:rPr>
        <w:t>你想要如何改進這個裝置</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盡可能的發揮靈感</w:t>
      </w:r>
      <w:r w:rsidRPr="009C7F70">
        <w:rPr>
          <w:rFonts w:eastAsia="DFKai-SB"/>
          <w:color w:val="000000" w:themeColor="text1"/>
        </w:rPr>
        <w:t xml:space="preserve">, </w:t>
      </w:r>
      <w:r w:rsidRPr="009C7F70">
        <w:rPr>
          <w:rFonts w:eastAsia="DFKai-SB"/>
          <w:color w:val="000000" w:themeColor="text1"/>
        </w:rPr>
        <w:t>付諸實現</w:t>
      </w:r>
      <w:r w:rsidRPr="009C7F70">
        <w:rPr>
          <w:rFonts w:eastAsia="DFKai-SB"/>
          <w:color w:val="000000" w:themeColor="text1"/>
        </w:rPr>
        <w:t xml:space="preserve">, </w:t>
      </w:r>
      <w:r w:rsidRPr="009C7F70">
        <w:rPr>
          <w:rFonts w:eastAsia="DFKai-SB"/>
          <w:color w:val="000000" w:themeColor="text1"/>
        </w:rPr>
        <w:t>目標是讓學生從既有產品當作起始點</w:t>
      </w:r>
      <w:r w:rsidRPr="009C7F70">
        <w:rPr>
          <w:rFonts w:eastAsia="DFKai-SB"/>
          <w:color w:val="000000" w:themeColor="text1"/>
        </w:rPr>
        <w:t xml:space="preserve">, </w:t>
      </w:r>
      <w:r w:rsidRPr="009C7F70">
        <w:rPr>
          <w:rFonts w:eastAsia="DFKai-SB"/>
          <w:color w:val="000000" w:themeColor="text1"/>
        </w:rPr>
        <w:t>思考如何發展自己的創新產品</w:t>
      </w:r>
    </w:p>
    <w:p w14:paraId="216BB0FA" w14:textId="77777777" w:rsidR="00A35065" w:rsidRPr="009C7F70" w:rsidRDefault="00A35065" w:rsidP="004F2630">
      <w:pPr>
        <w:ind w:left="720"/>
        <w:rPr>
          <w:rFonts w:eastAsia="DFKai-SB"/>
          <w:color w:val="000000" w:themeColor="text1"/>
        </w:rPr>
      </w:pPr>
    </w:p>
    <w:p w14:paraId="3B71301A" w14:textId="77777777" w:rsidR="00A35065" w:rsidRPr="009C7F70" w:rsidRDefault="001A7831" w:rsidP="004F2630">
      <w:pPr>
        <w:rPr>
          <w:rFonts w:eastAsia="DFKai-SB"/>
          <w:color w:val="000000" w:themeColor="text1"/>
        </w:rPr>
      </w:pPr>
      <w:r w:rsidRPr="009C7F70">
        <w:rPr>
          <w:rFonts w:eastAsia="DFKai-SB"/>
          <w:b/>
          <w:color w:val="000000" w:themeColor="text1"/>
        </w:rPr>
        <w:t>Share:</w:t>
      </w:r>
      <w:r w:rsidRPr="009C7F70">
        <w:rPr>
          <w:rFonts w:eastAsia="DFKai-SB"/>
          <w:color w:val="000000" w:themeColor="text1"/>
        </w:rPr>
        <w:t xml:space="preserve"> Give groups a minute each to share their findings. See the extension activities for alternate ways to share.</w:t>
      </w:r>
    </w:p>
    <w:p w14:paraId="004F21A7" w14:textId="77777777" w:rsidR="00A35065" w:rsidRPr="009C7F70" w:rsidRDefault="00A35065" w:rsidP="004F2630">
      <w:pPr>
        <w:rPr>
          <w:rFonts w:eastAsia="DFKai-SB"/>
          <w:color w:val="000000" w:themeColor="text1"/>
        </w:rPr>
      </w:pPr>
    </w:p>
    <w:p w14:paraId="76CAACBA" w14:textId="77777777" w:rsidR="00A35065" w:rsidRPr="009C7F70" w:rsidRDefault="001A7831" w:rsidP="004F2630">
      <w:pPr>
        <w:rPr>
          <w:rFonts w:eastAsia="DFKai-SB"/>
          <w:color w:val="000000" w:themeColor="text1"/>
        </w:rPr>
      </w:pPr>
      <w:r w:rsidRPr="009C7F70">
        <w:rPr>
          <w:rFonts w:eastAsia="DFKai-SB"/>
          <w:b/>
          <w:color w:val="000000" w:themeColor="text1"/>
        </w:rPr>
        <w:t>分享</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給小組幾分鐘的時間分享報告他們的研究結果</w:t>
      </w:r>
      <w:r w:rsidRPr="009C7F70">
        <w:rPr>
          <w:rFonts w:eastAsia="DFKai-SB"/>
          <w:color w:val="000000" w:themeColor="text1"/>
        </w:rPr>
        <w:t xml:space="preserve">, </w:t>
      </w:r>
      <w:r w:rsidRPr="009C7F70">
        <w:rPr>
          <w:rFonts w:eastAsia="DFKai-SB"/>
          <w:color w:val="000000" w:themeColor="text1"/>
        </w:rPr>
        <w:t>可以參照延伸活動的分享方式</w:t>
      </w:r>
      <w:r w:rsidRPr="009C7F70">
        <w:rPr>
          <w:rFonts w:eastAsia="DFKai-SB"/>
          <w:color w:val="000000" w:themeColor="text1"/>
        </w:rPr>
        <w:t>.</w:t>
      </w:r>
    </w:p>
    <w:p w14:paraId="58514A17"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67" w:name="_hen6ugwz86kd" w:colFirst="0" w:colLast="0"/>
      <w:bookmarkEnd w:id="67"/>
      <w:r w:rsidRPr="009C7F70">
        <w:rPr>
          <w:rFonts w:eastAsia="DFKai-SB"/>
          <w:b/>
          <w:color w:val="000000" w:themeColor="text1"/>
          <w:sz w:val="34"/>
          <w:szCs w:val="34"/>
        </w:rPr>
        <w:t>Wrap Up (2 min)</w:t>
      </w:r>
    </w:p>
    <w:p w14:paraId="41943995"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68" w:name="_h5o4oygxq63o" w:colFirst="0" w:colLast="0"/>
      <w:bookmarkEnd w:id="68"/>
      <w:r w:rsidRPr="009C7F70">
        <w:rPr>
          <w:rFonts w:eastAsia="DFKai-SB"/>
          <w:b/>
          <w:color w:val="000000" w:themeColor="text1"/>
          <w:sz w:val="26"/>
          <w:szCs w:val="26"/>
        </w:rPr>
        <w:t>Journaling</w:t>
      </w:r>
    </w:p>
    <w:p w14:paraId="6E71F22D" w14:textId="77777777" w:rsidR="00A35065" w:rsidRPr="009C7F70" w:rsidRDefault="001A7831" w:rsidP="004F2630">
      <w:pPr>
        <w:rPr>
          <w:rFonts w:eastAsia="DFKai-SB"/>
          <w:color w:val="000000" w:themeColor="text1"/>
        </w:rPr>
      </w:pPr>
      <w:r w:rsidRPr="009C7F70">
        <w:rPr>
          <w:rFonts w:eastAsia="DFKai-SB"/>
          <w:b/>
          <w:color w:val="000000" w:themeColor="text1"/>
        </w:rPr>
        <w:t>Journal:</w:t>
      </w:r>
      <w:r w:rsidRPr="009C7F70">
        <w:rPr>
          <w:rFonts w:eastAsia="DFKai-SB"/>
          <w:color w:val="000000" w:themeColor="text1"/>
        </w:rPr>
        <w:t xml:space="preserve"> What was the most surprising, cool, or impressive thing that you found in your research? If you could develop an innovation of your own, what would it be?</w:t>
      </w:r>
    </w:p>
    <w:p w14:paraId="24649B84"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69" w:name="_dcfodwyeccdp" w:colFirst="0" w:colLast="0"/>
      <w:bookmarkEnd w:id="69"/>
      <w:r w:rsidRPr="009C7F70">
        <w:rPr>
          <w:rFonts w:eastAsia="DFKai-SB"/>
          <w:b/>
          <w:color w:val="000000" w:themeColor="text1"/>
          <w:sz w:val="34"/>
          <w:szCs w:val="34"/>
        </w:rPr>
        <w:t>總結</w:t>
      </w:r>
      <w:r w:rsidRPr="009C7F70">
        <w:rPr>
          <w:rFonts w:eastAsia="DFKai-SB"/>
          <w:b/>
          <w:color w:val="000000" w:themeColor="text1"/>
          <w:sz w:val="34"/>
          <w:szCs w:val="34"/>
        </w:rPr>
        <w:t xml:space="preserve"> (2 </w:t>
      </w:r>
      <w:r w:rsidRPr="009C7F70">
        <w:rPr>
          <w:rFonts w:eastAsia="DFKai-SB"/>
          <w:b/>
          <w:color w:val="000000" w:themeColor="text1"/>
          <w:sz w:val="34"/>
          <w:szCs w:val="34"/>
        </w:rPr>
        <w:t>分鐘</w:t>
      </w:r>
      <w:r w:rsidRPr="009C7F70">
        <w:rPr>
          <w:rFonts w:eastAsia="DFKai-SB"/>
          <w:b/>
          <w:color w:val="000000" w:themeColor="text1"/>
          <w:sz w:val="34"/>
          <w:szCs w:val="34"/>
        </w:rPr>
        <w:t>)</w:t>
      </w:r>
    </w:p>
    <w:p w14:paraId="42AED179"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70" w:name="_oc3mki1dz01d" w:colFirst="0" w:colLast="0"/>
      <w:bookmarkEnd w:id="70"/>
      <w:r w:rsidRPr="009C7F70">
        <w:rPr>
          <w:rFonts w:eastAsia="DFKai-SB"/>
          <w:b/>
          <w:color w:val="000000" w:themeColor="text1"/>
          <w:sz w:val="26"/>
          <w:szCs w:val="26"/>
        </w:rPr>
        <w:t>紀錄日誌</w:t>
      </w:r>
    </w:p>
    <w:p w14:paraId="47A6E37A" w14:textId="77777777" w:rsidR="00A35065" w:rsidRPr="009C7F70" w:rsidRDefault="001A7831" w:rsidP="004F2630">
      <w:pPr>
        <w:pStyle w:val="Heading2"/>
        <w:keepNext w:val="0"/>
        <w:keepLines w:val="0"/>
        <w:spacing w:after="80"/>
        <w:rPr>
          <w:rFonts w:eastAsia="DFKai-SB"/>
          <w:color w:val="000000" w:themeColor="text1"/>
          <w:sz w:val="22"/>
          <w:szCs w:val="22"/>
        </w:rPr>
      </w:pPr>
      <w:bookmarkStart w:id="71" w:name="_v9ynqahxcn6d" w:colFirst="0" w:colLast="0"/>
      <w:bookmarkEnd w:id="71"/>
      <w:r w:rsidRPr="009C7F70">
        <w:rPr>
          <w:rFonts w:eastAsia="DFKai-SB"/>
          <w:b/>
          <w:color w:val="000000" w:themeColor="text1"/>
          <w:sz w:val="22"/>
          <w:szCs w:val="22"/>
        </w:rPr>
        <w:t>日誌</w:t>
      </w:r>
      <w:r w:rsidRPr="009C7F70">
        <w:rPr>
          <w:rFonts w:eastAsia="DFKai-SB"/>
          <w:b/>
          <w:color w:val="000000" w:themeColor="text1"/>
          <w:sz w:val="22"/>
          <w:szCs w:val="22"/>
        </w:rPr>
        <w:t>:</w:t>
      </w:r>
      <w:r w:rsidRPr="009C7F70">
        <w:rPr>
          <w:rFonts w:eastAsia="DFKai-SB"/>
          <w:color w:val="000000" w:themeColor="text1"/>
          <w:sz w:val="22"/>
          <w:szCs w:val="22"/>
        </w:rPr>
        <w:t xml:space="preserve"> </w:t>
      </w:r>
      <w:r w:rsidRPr="009C7F70">
        <w:rPr>
          <w:rFonts w:eastAsia="DFKai-SB"/>
          <w:color w:val="000000" w:themeColor="text1"/>
          <w:sz w:val="22"/>
          <w:szCs w:val="22"/>
        </w:rPr>
        <w:t>在你的研究裡最酷</w:t>
      </w:r>
      <w:r w:rsidRPr="009C7F70">
        <w:rPr>
          <w:rFonts w:eastAsia="DFKai-SB"/>
          <w:color w:val="000000" w:themeColor="text1"/>
          <w:sz w:val="22"/>
          <w:szCs w:val="22"/>
        </w:rPr>
        <w:t xml:space="preserve">, </w:t>
      </w:r>
      <w:r w:rsidRPr="009C7F70">
        <w:rPr>
          <w:rFonts w:eastAsia="DFKai-SB"/>
          <w:color w:val="000000" w:themeColor="text1"/>
          <w:sz w:val="22"/>
          <w:szCs w:val="22"/>
        </w:rPr>
        <w:t>最令人訝異</w:t>
      </w:r>
      <w:r w:rsidRPr="009C7F70">
        <w:rPr>
          <w:rFonts w:eastAsia="DFKai-SB"/>
          <w:color w:val="000000" w:themeColor="text1"/>
          <w:sz w:val="22"/>
          <w:szCs w:val="22"/>
        </w:rPr>
        <w:t xml:space="preserve">, </w:t>
      </w:r>
      <w:r w:rsidRPr="009C7F70">
        <w:rPr>
          <w:rFonts w:eastAsia="DFKai-SB"/>
          <w:color w:val="000000" w:themeColor="text1"/>
          <w:sz w:val="22"/>
          <w:szCs w:val="22"/>
        </w:rPr>
        <w:t>最印象深刻的發現是什麼</w:t>
      </w:r>
      <w:r w:rsidRPr="009C7F70">
        <w:rPr>
          <w:rFonts w:eastAsia="DFKai-SB"/>
          <w:color w:val="000000" w:themeColor="text1"/>
          <w:sz w:val="22"/>
          <w:szCs w:val="22"/>
        </w:rPr>
        <w:t xml:space="preserve">, </w:t>
      </w:r>
      <w:r w:rsidRPr="009C7F70">
        <w:rPr>
          <w:rFonts w:eastAsia="DFKai-SB"/>
          <w:color w:val="000000" w:themeColor="text1"/>
          <w:sz w:val="22"/>
          <w:szCs w:val="22"/>
        </w:rPr>
        <w:t>如果你想要設計自己的創意裝置</w:t>
      </w:r>
      <w:r w:rsidRPr="009C7F70">
        <w:rPr>
          <w:rFonts w:eastAsia="DFKai-SB"/>
          <w:color w:val="000000" w:themeColor="text1"/>
          <w:sz w:val="22"/>
          <w:szCs w:val="22"/>
        </w:rPr>
        <w:t xml:space="preserve">, </w:t>
      </w:r>
      <w:r w:rsidRPr="009C7F70">
        <w:rPr>
          <w:rFonts w:eastAsia="DFKai-SB"/>
          <w:color w:val="000000" w:themeColor="text1"/>
          <w:sz w:val="22"/>
          <w:szCs w:val="22"/>
        </w:rPr>
        <w:t>你想做什麼呢</w:t>
      </w:r>
      <w:r w:rsidRPr="009C7F70">
        <w:rPr>
          <w:rFonts w:eastAsia="DFKai-SB"/>
          <w:color w:val="000000" w:themeColor="text1"/>
          <w:sz w:val="22"/>
          <w:szCs w:val="22"/>
        </w:rPr>
        <w:t>?!</w:t>
      </w:r>
    </w:p>
    <w:p w14:paraId="687194F6"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72" w:name="_smkqu1oxdw84" w:colFirst="0" w:colLast="0"/>
      <w:bookmarkEnd w:id="72"/>
      <w:r w:rsidRPr="009C7F70">
        <w:rPr>
          <w:rFonts w:eastAsia="DFKai-SB"/>
          <w:b/>
          <w:color w:val="000000" w:themeColor="text1"/>
          <w:sz w:val="34"/>
          <w:szCs w:val="34"/>
        </w:rPr>
        <w:t>Extensions</w:t>
      </w:r>
    </w:p>
    <w:p w14:paraId="686C92CE"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73" w:name="_63lp8u8y5fir" w:colFirst="0" w:colLast="0"/>
      <w:bookmarkEnd w:id="73"/>
      <w:r w:rsidRPr="009C7F70">
        <w:rPr>
          <w:rFonts w:eastAsia="DFKai-SB"/>
          <w:b/>
          <w:color w:val="000000" w:themeColor="text1"/>
          <w:sz w:val="34"/>
          <w:szCs w:val="34"/>
        </w:rPr>
        <w:t>延伸活動</w:t>
      </w:r>
    </w:p>
    <w:p w14:paraId="2848E931"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74" w:name="_qsqt4sept1t7" w:colFirst="0" w:colLast="0"/>
      <w:bookmarkEnd w:id="74"/>
      <w:r w:rsidRPr="009C7F70">
        <w:rPr>
          <w:rFonts w:eastAsia="DFKai-SB"/>
          <w:b/>
          <w:color w:val="000000" w:themeColor="text1"/>
          <w:sz w:val="26"/>
          <w:szCs w:val="26"/>
        </w:rPr>
        <w:t>Innovation Posters</w:t>
      </w:r>
    </w:p>
    <w:p w14:paraId="1026B60D" w14:textId="77777777" w:rsidR="00A35065" w:rsidRPr="009C7F70" w:rsidRDefault="001A7831" w:rsidP="004F2630">
      <w:pPr>
        <w:rPr>
          <w:rFonts w:eastAsia="DFKai-SB"/>
          <w:color w:val="000000" w:themeColor="text1"/>
        </w:rPr>
      </w:pPr>
      <w:r w:rsidRPr="009C7F70">
        <w:rPr>
          <w:rFonts w:eastAsia="DFKai-SB"/>
          <w:color w:val="000000" w:themeColor="text1"/>
        </w:rPr>
        <w:lastRenderedPageBreak/>
        <w:t>Ask groups to create a poster that shares the innovate device that they researched. Posters should include:</w:t>
      </w:r>
    </w:p>
    <w:p w14:paraId="3822BB82"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Who invented the device</w:t>
      </w:r>
    </w:p>
    <w:p w14:paraId="27803934"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What problem they were trying to solve</w:t>
      </w:r>
    </w:p>
    <w:p w14:paraId="7D1F4499"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Why it is unique or innovative</w:t>
      </w:r>
    </w:p>
    <w:p w14:paraId="33979114"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How users interact with it (specifically, what Inputs does it take and how does it provide Output)</w:t>
      </w:r>
    </w:p>
    <w:p w14:paraId="58A56A88" w14:textId="77777777" w:rsidR="00A35065" w:rsidRPr="009C7F70" w:rsidRDefault="001A7831" w:rsidP="004F2630">
      <w:pPr>
        <w:rPr>
          <w:rFonts w:eastAsia="DFKai-SB"/>
          <w:color w:val="000000" w:themeColor="text1"/>
        </w:rPr>
      </w:pPr>
      <w:r w:rsidRPr="009C7F70">
        <w:rPr>
          <w:rFonts w:eastAsia="DFKai-SB"/>
          <w:color w:val="000000" w:themeColor="text1"/>
        </w:rPr>
        <w:t>Keep these posters up throughout the unit for students to refer back to as they start to develop physical computing devices of their own.</w:t>
      </w:r>
    </w:p>
    <w:p w14:paraId="5CF4BB12"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75" w:name="_c32a6x1gw182" w:colFirst="0" w:colLast="0"/>
      <w:bookmarkEnd w:id="75"/>
      <w:r w:rsidRPr="009C7F70">
        <w:rPr>
          <w:rFonts w:eastAsia="DFKai-SB"/>
          <w:b/>
          <w:color w:val="000000" w:themeColor="text1"/>
          <w:sz w:val="26"/>
          <w:szCs w:val="26"/>
        </w:rPr>
        <w:t>創新海報</w:t>
      </w:r>
    </w:p>
    <w:p w14:paraId="33B98F4F" w14:textId="77777777" w:rsidR="00A35065" w:rsidRPr="009C7F70" w:rsidRDefault="001A7831" w:rsidP="004F2630">
      <w:pPr>
        <w:rPr>
          <w:rFonts w:eastAsia="DFKai-SB"/>
          <w:color w:val="000000" w:themeColor="text1"/>
        </w:rPr>
      </w:pPr>
      <w:r w:rsidRPr="009C7F70">
        <w:rPr>
          <w:rFonts w:eastAsia="DFKai-SB"/>
          <w:color w:val="000000" w:themeColor="text1"/>
        </w:rPr>
        <w:t>要求各組做出一張海報分享報告他們的研究結果</w:t>
      </w:r>
      <w:r w:rsidRPr="009C7F70">
        <w:rPr>
          <w:rFonts w:eastAsia="DFKai-SB"/>
          <w:color w:val="000000" w:themeColor="text1"/>
        </w:rPr>
        <w:t xml:space="preserve">, </w:t>
      </w:r>
      <w:r w:rsidRPr="009C7F70">
        <w:rPr>
          <w:rFonts w:eastAsia="DFKai-SB"/>
          <w:color w:val="000000" w:themeColor="text1"/>
        </w:rPr>
        <w:t>海報應該包含以下內容</w:t>
      </w:r>
      <w:r w:rsidRPr="009C7F70">
        <w:rPr>
          <w:rFonts w:eastAsia="DFKai-SB"/>
          <w:color w:val="000000" w:themeColor="text1"/>
        </w:rPr>
        <w:t>:</w:t>
      </w:r>
    </w:p>
    <w:p w14:paraId="70BBA782"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誰發明這個設備</w:t>
      </w:r>
    </w:p>
    <w:p w14:paraId="6A160FF3"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這個設備試著解決什麼問題</w:t>
      </w:r>
    </w:p>
    <w:p w14:paraId="6B6EC281"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為什麼這個創新是獨一無二的</w:t>
      </w:r>
    </w:p>
    <w:p w14:paraId="1328B7EA" w14:textId="77777777" w:rsidR="00A35065" w:rsidRPr="009C7F70" w:rsidRDefault="001A7831" w:rsidP="004F2630">
      <w:pPr>
        <w:numPr>
          <w:ilvl w:val="0"/>
          <w:numId w:val="3"/>
        </w:numPr>
        <w:rPr>
          <w:rFonts w:eastAsia="DFKai-SB"/>
          <w:color w:val="000000" w:themeColor="text1"/>
        </w:rPr>
      </w:pPr>
      <w:r w:rsidRPr="009C7F70">
        <w:rPr>
          <w:rFonts w:eastAsia="DFKai-SB"/>
          <w:color w:val="000000" w:themeColor="text1"/>
        </w:rPr>
        <w:t>使用者怎麼跟這個設備互動</w:t>
      </w:r>
      <w:r w:rsidRPr="009C7F70">
        <w:rPr>
          <w:rFonts w:eastAsia="DFKai-SB"/>
          <w:color w:val="000000" w:themeColor="text1"/>
        </w:rPr>
        <w:t>? (</w:t>
      </w:r>
      <w:r w:rsidRPr="009C7F70">
        <w:rPr>
          <w:rFonts w:eastAsia="DFKai-SB"/>
          <w:color w:val="000000" w:themeColor="text1"/>
        </w:rPr>
        <w:t>怎麼輸入</w:t>
      </w:r>
      <w:r w:rsidRPr="009C7F70">
        <w:rPr>
          <w:rFonts w:eastAsia="DFKai-SB"/>
          <w:color w:val="000000" w:themeColor="text1"/>
        </w:rPr>
        <w:t xml:space="preserve">, </w:t>
      </w:r>
      <w:r w:rsidRPr="009C7F70">
        <w:rPr>
          <w:rFonts w:eastAsia="DFKai-SB"/>
          <w:color w:val="000000" w:themeColor="text1"/>
        </w:rPr>
        <w:t>如何提供輸出</w:t>
      </w:r>
      <w:r w:rsidRPr="009C7F70">
        <w:rPr>
          <w:rFonts w:eastAsia="DFKai-SB"/>
          <w:color w:val="000000" w:themeColor="text1"/>
        </w:rPr>
        <w:t>)</w:t>
      </w:r>
    </w:p>
    <w:p w14:paraId="1C2458F6" w14:textId="77777777" w:rsidR="00A35065" w:rsidRPr="009C7F70" w:rsidRDefault="001A7831" w:rsidP="004F2630">
      <w:pPr>
        <w:pStyle w:val="Heading3"/>
        <w:keepNext w:val="0"/>
        <w:keepLines w:val="0"/>
        <w:spacing w:before="280"/>
        <w:rPr>
          <w:rFonts w:eastAsia="DFKai-SB"/>
          <w:color w:val="000000" w:themeColor="text1"/>
          <w:sz w:val="22"/>
          <w:szCs w:val="22"/>
        </w:rPr>
      </w:pPr>
      <w:bookmarkStart w:id="76" w:name="_xrg1dasnarkx" w:colFirst="0" w:colLast="0"/>
      <w:bookmarkEnd w:id="76"/>
      <w:r w:rsidRPr="009C7F70">
        <w:rPr>
          <w:rFonts w:eastAsia="DFKai-SB"/>
          <w:color w:val="000000" w:themeColor="text1"/>
          <w:sz w:val="22"/>
          <w:szCs w:val="22"/>
        </w:rPr>
        <w:t>將這個海報保留在整個課程</w:t>
      </w:r>
      <w:r w:rsidRPr="009C7F70">
        <w:rPr>
          <w:rFonts w:eastAsia="DFKai-SB"/>
          <w:color w:val="000000" w:themeColor="text1"/>
          <w:sz w:val="22"/>
          <w:szCs w:val="22"/>
        </w:rPr>
        <w:t xml:space="preserve">, </w:t>
      </w:r>
      <w:r w:rsidRPr="009C7F70">
        <w:rPr>
          <w:rFonts w:eastAsia="DFKai-SB"/>
          <w:color w:val="000000" w:themeColor="text1"/>
          <w:sz w:val="22"/>
          <w:szCs w:val="22"/>
        </w:rPr>
        <w:t>學生可以在後面開發自己的硬體設備的時候可以隨時回來參照</w:t>
      </w:r>
      <w:r w:rsidRPr="009C7F70">
        <w:rPr>
          <w:rFonts w:eastAsia="DFKai-SB"/>
          <w:color w:val="000000" w:themeColor="text1"/>
          <w:sz w:val="22"/>
          <w:szCs w:val="22"/>
        </w:rPr>
        <w:t>.</w:t>
      </w:r>
    </w:p>
    <w:p w14:paraId="39759DC0"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77" w:name="_yoytjnfs19fb" w:colFirst="0" w:colLast="0"/>
      <w:bookmarkEnd w:id="77"/>
      <w:r w:rsidRPr="009C7F70">
        <w:rPr>
          <w:rFonts w:eastAsia="DFKai-SB"/>
          <w:b/>
          <w:color w:val="000000" w:themeColor="text1"/>
          <w:sz w:val="26"/>
          <w:szCs w:val="26"/>
        </w:rPr>
        <w:t>Innovation Websites</w:t>
      </w:r>
    </w:p>
    <w:p w14:paraId="7031940E" w14:textId="77777777" w:rsidR="00A35065" w:rsidRPr="009C7F70" w:rsidRDefault="001A7831" w:rsidP="004F2630">
      <w:pPr>
        <w:rPr>
          <w:rFonts w:eastAsia="DFKai-SB"/>
          <w:color w:val="000000" w:themeColor="text1"/>
        </w:rPr>
      </w:pPr>
      <w:r w:rsidRPr="009C7F70">
        <w:rPr>
          <w:rFonts w:eastAsia="DFKai-SB"/>
          <w:color w:val="000000" w:themeColor="text1"/>
        </w:rPr>
        <w:t>Instead of (or in addition to) you posters, have students develop websites in Web Lab that include the same required content. Make sure that students include links to their source websites.</w:t>
      </w:r>
    </w:p>
    <w:p w14:paraId="3909DDF7" w14:textId="77777777" w:rsidR="00A35065" w:rsidRPr="009C7F70" w:rsidRDefault="001A7831" w:rsidP="004F2630">
      <w:pPr>
        <w:pStyle w:val="Heading3"/>
        <w:keepNext w:val="0"/>
        <w:keepLines w:val="0"/>
        <w:spacing w:before="280"/>
        <w:rPr>
          <w:rFonts w:eastAsia="DFKai-SB"/>
          <w:b/>
          <w:color w:val="000000" w:themeColor="text1"/>
          <w:sz w:val="26"/>
          <w:szCs w:val="26"/>
        </w:rPr>
      </w:pPr>
      <w:bookmarkStart w:id="78" w:name="_frulvfdifr0d" w:colFirst="0" w:colLast="0"/>
      <w:bookmarkEnd w:id="78"/>
      <w:r w:rsidRPr="009C7F70">
        <w:rPr>
          <w:rFonts w:eastAsia="DFKai-SB"/>
          <w:b/>
          <w:color w:val="000000" w:themeColor="text1"/>
          <w:sz w:val="26"/>
          <w:szCs w:val="26"/>
        </w:rPr>
        <w:t>創新網頁</w:t>
      </w:r>
    </w:p>
    <w:p w14:paraId="4A951064" w14:textId="77777777" w:rsidR="00A35065" w:rsidRPr="009C7F70" w:rsidRDefault="001A7831" w:rsidP="004F2630">
      <w:pPr>
        <w:rPr>
          <w:rFonts w:eastAsia="DFKai-SB"/>
          <w:color w:val="000000" w:themeColor="text1"/>
        </w:rPr>
      </w:pPr>
      <w:r w:rsidRPr="009C7F70">
        <w:rPr>
          <w:rFonts w:eastAsia="DFKai-SB"/>
          <w:color w:val="000000" w:themeColor="text1"/>
        </w:rPr>
        <w:t>學生在海報之外</w:t>
      </w:r>
      <w:r w:rsidRPr="009C7F70">
        <w:rPr>
          <w:rFonts w:eastAsia="DFKai-SB"/>
          <w:color w:val="000000" w:themeColor="text1"/>
        </w:rPr>
        <w:t>(</w:t>
      </w:r>
      <w:r w:rsidRPr="009C7F70">
        <w:rPr>
          <w:rFonts w:eastAsia="DFKai-SB"/>
          <w:color w:val="000000" w:themeColor="text1"/>
        </w:rPr>
        <w:t>或兩者都做</w:t>
      </w:r>
      <w:r w:rsidRPr="009C7F70">
        <w:rPr>
          <w:rFonts w:eastAsia="DFKai-SB"/>
          <w:color w:val="000000" w:themeColor="text1"/>
        </w:rPr>
        <w:t>)</w:t>
      </w:r>
      <w:r w:rsidRPr="009C7F70">
        <w:rPr>
          <w:rFonts w:eastAsia="DFKai-SB"/>
          <w:color w:val="000000" w:themeColor="text1"/>
        </w:rPr>
        <w:t>可以創建一個網頁在</w:t>
      </w:r>
      <w:r w:rsidRPr="009C7F70">
        <w:rPr>
          <w:rFonts w:eastAsia="DFKai-SB"/>
          <w:color w:val="000000" w:themeColor="text1"/>
        </w:rPr>
        <w:t xml:space="preserve">Web Lab, </w:t>
      </w:r>
      <w:r w:rsidRPr="009C7F70">
        <w:rPr>
          <w:rFonts w:eastAsia="DFKai-SB"/>
          <w:color w:val="000000" w:themeColor="text1"/>
        </w:rPr>
        <w:t>包含一些報告內容</w:t>
      </w:r>
      <w:r w:rsidRPr="009C7F70">
        <w:rPr>
          <w:rFonts w:eastAsia="DFKai-SB"/>
          <w:color w:val="000000" w:themeColor="text1"/>
        </w:rPr>
        <w:t xml:space="preserve">, </w:t>
      </w:r>
      <w:r w:rsidRPr="009C7F70">
        <w:rPr>
          <w:rFonts w:eastAsia="DFKai-SB"/>
          <w:color w:val="000000" w:themeColor="text1"/>
        </w:rPr>
        <w:t>請確保學生列出參考資料出處連結</w:t>
      </w:r>
      <w:r w:rsidRPr="009C7F70">
        <w:rPr>
          <w:rFonts w:eastAsia="DFKai-SB"/>
          <w:color w:val="000000" w:themeColor="text1"/>
        </w:rPr>
        <w:t>.</w:t>
      </w:r>
    </w:p>
    <w:p w14:paraId="53A2A6FE"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79" w:name="_z2tylj2gnjrc" w:colFirst="0" w:colLast="0"/>
      <w:bookmarkEnd w:id="79"/>
      <w:r w:rsidRPr="009C7F70">
        <w:rPr>
          <w:rFonts w:eastAsia="DFKai-SB"/>
          <w:b/>
          <w:color w:val="000000" w:themeColor="text1"/>
          <w:sz w:val="34"/>
          <w:szCs w:val="34"/>
        </w:rPr>
        <w:t>Standards Alignment</w:t>
      </w:r>
    </w:p>
    <w:bookmarkStart w:id="80" w:name="_juo9bpkuh6kn" w:colFirst="0" w:colLast="0"/>
    <w:bookmarkEnd w:id="80"/>
    <w:p w14:paraId="21ED2FDF" w14:textId="77777777" w:rsidR="00A35065" w:rsidRPr="009C7F70" w:rsidRDefault="001A7831"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"https://curriculum.code.org/csd-18/standards/" </w:instrText>
      </w:r>
      <w:r w:rsidRPr="009C7F70">
        <w:rPr>
          <w:rFonts w:eastAsia="DFKai-SB"/>
          <w:color w:val="000000" w:themeColor="text1"/>
        </w:rPr>
        <w:fldChar w:fldCharType="separate"/>
      </w:r>
      <w:r w:rsidRPr="009C7F70">
        <w:rPr>
          <w:rFonts w:eastAsia="DFKai-SB"/>
          <w:b/>
          <w:color w:val="000000" w:themeColor="text1"/>
          <w:sz w:val="22"/>
          <w:szCs w:val="22"/>
        </w:rPr>
        <w:t>View full course alignment</w:t>
      </w:r>
    </w:p>
    <w:bookmarkStart w:id="81" w:name="_nuynvdj9asg5" w:colFirst="0" w:colLast="0"/>
    <w:bookmarkEnd w:id="81"/>
    <w:p w14:paraId="2352506F" w14:textId="77777777" w:rsidR="00A35065" w:rsidRPr="009C7F70" w:rsidRDefault="001A7831"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end"/>
      </w:r>
      <w:r w:rsidRPr="009C7F70">
        <w:rPr>
          <w:rFonts w:eastAsia="DFKai-SB"/>
          <w:b/>
          <w:color w:val="000000" w:themeColor="text1"/>
          <w:sz w:val="22"/>
          <w:szCs w:val="22"/>
        </w:rPr>
        <w:t>CSTA K-12 Computer Science Standards</w:t>
      </w:r>
    </w:p>
    <w:p w14:paraId="27E484AC" w14:textId="77777777" w:rsidR="00A35065" w:rsidRPr="009C7F70" w:rsidRDefault="001A7831" w:rsidP="004F2630">
      <w:pPr>
        <w:rPr>
          <w:rFonts w:eastAsia="DFKai-SB"/>
          <w:color w:val="000000" w:themeColor="text1"/>
        </w:rPr>
      </w:pPr>
      <w:r w:rsidRPr="009C7F70">
        <w:rPr>
          <w:rFonts w:eastAsia="DFKai-SB"/>
          <w:b/>
          <w:color w:val="000000" w:themeColor="text1"/>
        </w:rPr>
        <w:t>IC</w:t>
      </w:r>
      <w:r w:rsidRPr="009C7F70">
        <w:rPr>
          <w:rFonts w:eastAsia="DFKai-SB"/>
          <w:color w:val="000000" w:themeColor="text1"/>
        </w:rPr>
        <w:t xml:space="preserve"> - Impacts of Computing</w:t>
      </w:r>
    </w:p>
    <w:p w14:paraId="04C285DE" w14:textId="77777777" w:rsidR="00A35065" w:rsidRPr="009C7F70" w:rsidRDefault="001A7831" w:rsidP="004F2630">
      <w:pPr>
        <w:numPr>
          <w:ilvl w:val="0"/>
          <w:numId w:val="11"/>
        </w:numPr>
        <w:rPr>
          <w:rFonts w:eastAsia="DFKai-SB"/>
          <w:color w:val="000000" w:themeColor="text1"/>
        </w:rPr>
      </w:pPr>
      <w:r w:rsidRPr="009C7F70">
        <w:rPr>
          <w:rFonts w:eastAsia="DFKai-SB"/>
          <w:b/>
          <w:color w:val="000000" w:themeColor="text1"/>
        </w:rPr>
        <w:t>2-IC-20</w:t>
      </w:r>
      <w:r w:rsidRPr="009C7F70">
        <w:rPr>
          <w:rFonts w:eastAsia="DFKai-SB"/>
          <w:color w:val="000000" w:themeColor="text1"/>
        </w:rPr>
        <w:t xml:space="preserve"> - Compare tradeoffs associated with computing technologies that affect people's everyday activities and career options.</w:t>
      </w:r>
    </w:p>
    <w:p w14:paraId="35963EC9" w14:textId="77777777" w:rsidR="00A35065" w:rsidRPr="009C7F70" w:rsidRDefault="001A7831" w:rsidP="004F2630">
      <w:pPr>
        <w:pStyle w:val="Heading2"/>
        <w:keepNext w:val="0"/>
        <w:keepLines w:val="0"/>
        <w:spacing w:after="80"/>
        <w:rPr>
          <w:rFonts w:eastAsia="DFKai-SB"/>
          <w:b/>
          <w:color w:val="000000" w:themeColor="text1"/>
          <w:sz w:val="34"/>
          <w:szCs w:val="34"/>
        </w:rPr>
      </w:pPr>
      <w:bookmarkStart w:id="82" w:name="_xfjxljjad8z8" w:colFirst="0" w:colLast="0"/>
      <w:bookmarkEnd w:id="82"/>
      <w:r w:rsidRPr="009C7F70">
        <w:rPr>
          <w:rFonts w:eastAsia="DFKai-SB"/>
          <w:b/>
          <w:color w:val="000000" w:themeColor="text1"/>
          <w:sz w:val="34"/>
          <w:szCs w:val="34"/>
        </w:rPr>
        <w:t>標準協定</w:t>
      </w:r>
    </w:p>
    <w:p w14:paraId="5FF37424" w14:textId="77777777" w:rsidR="00A35065" w:rsidRPr="009C7F70" w:rsidRDefault="001A7831" w:rsidP="004F2630">
      <w:pPr>
        <w:pStyle w:val="Heading4"/>
        <w:keepNext w:val="0"/>
        <w:keepLines w:val="0"/>
        <w:spacing w:before="240" w:after="40"/>
        <w:rPr>
          <w:rFonts w:eastAsia="DFKai-SB"/>
          <w:b/>
          <w:color w:val="000000" w:themeColor="text1"/>
          <w:sz w:val="22"/>
          <w:szCs w:val="22"/>
        </w:rPr>
      </w:pPr>
      <w:bookmarkStart w:id="83" w:name="_k7pihcdtq7ic" w:colFirst="0" w:colLast="0"/>
      <w:bookmarkEnd w:id="83"/>
      <w:r w:rsidRPr="009C7F70">
        <w:rPr>
          <w:rFonts w:eastAsia="DFKai-SB"/>
          <w:b/>
          <w:color w:val="000000" w:themeColor="text1"/>
          <w:sz w:val="22"/>
          <w:szCs w:val="22"/>
        </w:rPr>
        <w:lastRenderedPageBreak/>
        <w:t>閱讀完整課程的協定</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"https://curriculum.code.org/csd-18/standards/" </w:instrText>
      </w:r>
      <w:r w:rsidRPr="009C7F70">
        <w:rPr>
          <w:rFonts w:eastAsia="DFKai-SB"/>
          <w:color w:val="000000" w:themeColor="text1"/>
        </w:rPr>
        <w:fldChar w:fldCharType="separate"/>
      </w:r>
    </w:p>
    <w:bookmarkStart w:id="84" w:name="_1pkdml9yncjr" w:colFirst="0" w:colLast="0"/>
    <w:bookmarkEnd w:id="84"/>
    <w:p w14:paraId="19BB8217" w14:textId="77777777" w:rsidR="00A35065" w:rsidRPr="009C7F70" w:rsidRDefault="001A7831"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end"/>
      </w:r>
      <w:r w:rsidRPr="009C7F70">
        <w:rPr>
          <w:rFonts w:eastAsia="DFKai-SB"/>
          <w:b/>
          <w:color w:val="000000" w:themeColor="text1"/>
          <w:sz w:val="22"/>
          <w:szCs w:val="22"/>
        </w:rPr>
        <w:t xml:space="preserve">CSTA K-12 </w:t>
      </w:r>
      <w:r w:rsidRPr="009C7F70">
        <w:rPr>
          <w:rFonts w:eastAsia="DFKai-SB"/>
          <w:b/>
          <w:color w:val="000000" w:themeColor="text1"/>
          <w:sz w:val="22"/>
          <w:szCs w:val="22"/>
        </w:rPr>
        <w:t>電腦科學標準</w:t>
      </w:r>
    </w:p>
    <w:p w14:paraId="497A6D3E" w14:textId="77777777" w:rsidR="00A35065" w:rsidRPr="009C7F70" w:rsidRDefault="001A7831" w:rsidP="004F2630">
      <w:pPr>
        <w:rPr>
          <w:rFonts w:eastAsia="DFKai-SB"/>
          <w:color w:val="000000" w:themeColor="text1"/>
        </w:rPr>
      </w:pPr>
      <w:r w:rsidRPr="009C7F70">
        <w:rPr>
          <w:rFonts w:eastAsia="DFKai-SB"/>
          <w:b/>
          <w:color w:val="000000" w:themeColor="text1"/>
        </w:rPr>
        <w:t>IC</w:t>
      </w:r>
      <w:r w:rsidRPr="009C7F70">
        <w:rPr>
          <w:rFonts w:eastAsia="DFKai-SB"/>
          <w:color w:val="000000" w:themeColor="text1"/>
        </w:rPr>
        <w:t xml:space="preserve"> - I</w:t>
      </w:r>
      <w:r w:rsidRPr="009C7F70">
        <w:rPr>
          <w:rFonts w:eastAsia="DFKai-SB"/>
          <w:color w:val="000000" w:themeColor="text1"/>
        </w:rPr>
        <w:t>電腦的影響</w:t>
      </w:r>
    </w:p>
    <w:p w14:paraId="78BDC8E6" w14:textId="78681BA6" w:rsidR="00675968" w:rsidRPr="009C7F70" w:rsidRDefault="001A7831" w:rsidP="004F2630">
      <w:pPr>
        <w:numPr>
          <w:ilvl w:val="0"/>
          <w:numId w:val="11"/>
        </w:numPr>
        <w:rPr>
          <w:rFonts w:eastAsia="DFKai-SB"/>
          <w:color w:val="000000" w:themeColor="text1"/>
        </w:rPr>
      </w:pPr>
      <w:r w:rsidRPr="009C7F70">
        <w:rPr>
          <w:rFonts w:eastAsia="DFKai-SB"/>
          <w:b/>
          <w:color w:val="000000" w:themeColor="text1"/>
        </w:rPr>
        <w:t>2-IC-20</w:t>
      </w:r>
      <w:r w:rsidRPr="009C7F70">
        <w:rPr>
          <w:rFonts w:eastAsia="DFKai-SB"/>
          <w:color w:val="000000" w:themeColor="text1"/>
        </w:rPr>
        <w:t xml:space="preserve"> - Compare tradeoffs associated with computing technologies that affect people's everyday activities and career options.</w:t>
      </w:r>
      <w:r w:rsidR="00675968" w:rsidRPr="009C7F70">
        <w:rPr>
          <w:rFonts w:eastAsia="DFKai-SB"/>
          <w:color w:val="000000" w:themeColor="text1"/>
        </w:rPr>
        <w:br w:type="page"/>
      </w:r>
    </w:p>
    <w:p w14:paraId="23D1168B" w14:textId="429F506A" w:rsidR="0056353C" w:rsidRPr="009C7F70" w:rsidRDefault="001A7831" w:rsidP="004F2630">
      <w:pPr>
        <w:pStyle w:val="Heading1"/>
        <w:keepNext w:val="0"/>
        <w:keepLines w:val="0"/>
        <w:spacing w:before="240" w:after="240" w:line="240" w:lineRule="auto"/>
        <w:rPr>
          <w:rFonts w:eastAsia="DFKai-SB"/>
          <w:b/>
          <w:color w:val="FFC000"/>
          <w:sz w:val="48"/>
          <w:szCs w:val="48"/>
        </w:rPr>
      </w:pPr>
      <w:bookmarkStart w:id="85" w:name="_geuf84vqu5xq" w:colFirst="0" w:colLast="0"/>
      <w:bookmarkEnd w:id="85"/>
      <w:r w:rsidRPr="009C7F70">
        <w:rPr>
          <w:rFonts w:eastAsia="DFKai-SB"/>
          <w:b/>
          <w:color w:val="FFC000"/>
          <w:sz w:val="48"/>
          <w:szCs w:val="48"/>
        </w:rPr>
        <w:lastRenderedPageBreak/>
        <w:t>L</w:t>
      </w:r>
      <w:r w:rsidR="0056353C" w:rsidRPr="009C7F70">
        <w:rPr>
          <w:rFonts w:eastAsia="DFKai-SB"/>
          <w:b/>
          <w:color w:val="FFC000"/>
          <w:sz w:val="48"/>
          <w:szCs w:val="48"/>
        </w:rPr>
        <w:t>esson 2: Designing Screens with</w:t>
      </w:r>
      <w:r w:rsidR="00182058">
        <w:rPr>
          <w:rFonts w:eastAsia="DFKai-SB"/>
          <w:b/>
          <w:color w:val="FFC000"/>
          <w:sz w:val="48"/>
          <w:szCs w:val="48"/>
        </w:rPr>
        <w:t xml:space="preserve"> </w:t>
      </w:r>
      <w:r w:rsidRPr="009C7F70">
        <w:rPr>
          <w:rFonts w:eastAsia="DFKai-SB"/>
          <w:b/>
          <w:color w:val="FFC000"/>
          <w:sz w:val="48"/>
          <w:szCs w:val="48"/>
        </w:rPr>
        <w:t xml:space="preserve">Code </w:t>
      </w:r>
    </w:p>
    <w:p w14:paraId="275A970F" w14:textId="77777777" w:rsidR="001A7831" w:rsidRPr="009C7F70" w:rsidRDefault="001A7831" w:rsidP="004F2630">
      <w:pPr>
        <w:pStyle w:val="Heading1"/>
        <w:keepNext w:val="0"/>
        <w:keepLines w:val="0"/>
        <w:spacing w:before="240" w:after="240" w:line="240" w:lineRule="auto"/>
        <w:rPr>
          <w:rFonts w:eastAsia="DFKai-SB"/>
          <w:b/>
          <w:color w:val="000000" w:themeColor="text1"/>
          <w:sz w:val="48"/>
          <w:szCs w:val="48"/>
        </w:rPr>
      </w:pPr>
      <w:r w:rsidRPr="009C7F70">
        <w:rPr>
          <w:rFonts w:eastAsia="DFKai-SB"/>
          <w:b/>
          <w:color w:val="000000" w:themeColor="text1"/>
          <w:sz w:val="48"/>
          <w:szCs w:val="48"/>
        </w:rPr>
        <w:t>使用程式碼設計畫面</w:t>
      </w:r>
    </w:p>
    <w:p w14:paraId="5961D5A4" w14:textId="77777777" w:rsidR="001A7831" w:rsidRPr="009C7F70" w:rsidRDefault="001A7831" w:rsidP="004F2630">
      <w:pPr>
        <w:pStyle w:val="Heading4"/>
        <w:keepNext w:val="0"/>
        <w:keepLines w:val="0"/>
        <w:spacing w:before="160" w:after="160" w:line="288" w:lineRule="auto"/>
        <w:rPr>
          <w:rFonts w:eastAsia="DFKai-SB"/>
          <w:color w:val="000000" w:themeColor="text1"/>
          <w:sz w:val="21"/>
          <w:szCs w:val="21"/>
        </w:rPr>
      </w:pPr>
      <w:bookmarkStart w:id="86" w:name="_63theu9ls40r" w:colFirst="0" w:colLast="0"/>
      <w:bookmarkEnd w:id="86"/>
      <w:r w:rsidRPr="009C7F70">
        <w:rPr>
          <w:rFonts w:eastAsia="DFKai-SB"/>
          <w:color w:val="000000" w:themeColor="text1"/>
          <w:sz w:val="21"/>
          <w:szCs w:val="21"/>
        </w:rPr>
        <w:t>App Lab</w:t>
      </w:r>
    </w:p>
    <w:p w14:paraId="194DE174" w14:textId="77777777" w:rsidR="001A7831" w:rsidRPr="009C7F70" w:rsidRDefault="001A7831" w:rsidP="004F2630">
      <w:pPr>
        <w:pStyle w:val="Heading2"/>
        <w:keepNext w:val="0"/>
        <w:keepLines w:val="0"/>
        <w:spacing w:before="0" w:after="180" w:line="288" w:lineRule="auto"/>
        <w:ind w:left="-220" w:right="-220"/>
        <w:rPr>
          <w:rFonts w:eastAsia="DFKai-SB"/>
          <w:b/>
          <w:color w:val="000000" w:themeColor="text1"/>
          <w:sz w:val="36"/>
          <w:szCs w:val="36"/>
        </w:rPr>
      </w:pPr>
      <w:bookmarkStart w:id="87" w:name="_poj2lgj7hog" w:colFirst="0" w:colLast="0"/>
      <w:bookmarkEnd w:id="87"/>
      <w:r w:rsidRPr="009C7F70">
        <w:rPr>
          <w:rFonts w:eastAsia="DFKai-SB"/>
          <w:b/>
          <w:color w:val="000000" w:themeColor="text1"/>
          <w:sz w:val="36"/>
          <w:szCs w:val="36"/>
        </w:rPr>
        <w:t xml:space="preserve">Overview </w:t>
      </w:r>
      <w:r w:rsidRPr="009C7F70">
        <w:rPr>
          <w:rFonts w:eastAsia="DFKai-SB"/>
          <w:b/>
          <w:color w:val="000000" w:themeColor="text1"/>
          <w:sz w:val="36"/>
          <w:szCs w:val="36"/>
        </w:rPr>
        <w:t>課程概述</w:t>
      </w:r>
    </w:p>
    <w:p w14:paraId="5BCECFB1" w14:textId="77777777" w:rsidR="001A7831" w:rsidRPr="009C7F70" w:rsidRDefault="001A7831" w:rsidP="004F2630">
      <w:pPr>
        <w:spacing w:after="160"/>
        <w:ind w:left="-220" w:right="-220"/>
        <w:rPr>
          <w:rFonts w:eastAsia="DFKai-SB"/>
          <w:color w:val="000000" w:themeColor="text1"/>
        </w:rPr>
      </w:pPr>
      <w:r w:rsidRPr="009C7F70">
        <w:rPr>
          <w:rFonts w:eastAsia="DFKai-SB"/>
          <w:color w:val="000000" w:themeColor="text1"/>
        </w:rPr>
        <w:t xml:space="preserve">In Unit 4 students learned a very simple approach to app development in App Lab that required a separate screen for most interactions. To expand the kinds of apps that students can make, and to encourage them to think in new ways about how users interact with apps, we introduce the </w:t>
      </w:r>
      <w:hyperlink r:id="rId43">
        <w:r w:rsidRPr="009C7F70">
          <w:rPr>
            <w:rFonts w:eastAsia="DFKai-SB"/>
            <w:color w:val="000000" w:themeColor="text1"/>
          </w:rPr>
          <w:t>setProperty()</w:t>
        </w:r>
      </w:hyperlink>
      <w:r w:rsidRPr="009C7F70">
        <w:rPr>
          <w:rFonts w:eastAsia="DFKai-SB"/>
          <w:color w:val="000000" w:themeColor="text1"/>
        </w:rPr>
        <w:t xml:space="preserve"> block. This command can be used to set the content and properties of various UI elements, allowing students to write programs that update information on a single screen, instead of manually creating duplicate screens. In this lesson students build up simple apps that only require a single screen, the content of which is changed using </w:t>
      </w:r>
      <w:hyperlink r:id="rId44">
        <w:r w:rsidRPr="009C7F70">
          <w:rPr>
            <w:rFonts w:eastAsia="DFKai-SB"/>
            <w:color w:val="000000" w:themeColor="text1"/>
          </w:rPr>
          <w:t>setProperty()</w:t>
        </w:r>
      </w:hyperlink>
      <w:r w:rsidRPr="009C7F70">
        <w:rPr>
          <w:rFonts w:eastAsia="DFKai-SB"/>
          <w:color w:val="000000" w:themeColor="text1"/>
        </w:rPr>
        <w:t>.</w:t>
      </w:r>
    </w:p>
    <w:p w14:paraId="2802AE1E" w14:textId="77777777" w:rsidR="001A7831" w:rsidRPr="009C7F70" w:rsidRDefault="001A7831" w:rsidP="004F2630">
      <w:pPr>
        <w:spacing w:after="160"/>
        <w:ind w:left="-220" w:right="-220"/>
        <w:rPr>
          <w:rFonts w:eastAsia="DFKai-SB"/>
          <w:color w:val="000000" w:themeColor="text1"/>
        </w:rPr>
      </w:pPr>
      <w:r w:rsidRPr="009C7F70">
        <w:rPr>
          <w:rFonts w:eastAsia="DFKai-SB"/>
          <w:color w:val="000000" w:themeColor="text1"/>
        </w:rPr>
        <w:t>在第</w:t>
      </w:r>
      <w:r w:rsidRPr="009C7F70">
        <w:rPr>
          <w:rFonts w:eastAsia="DFKai-SB"/>
          <w:color w:val="000000" w:themeColor="text1"/>
        </w:rPr>
        <w:t>4</w:t>
      </w:r>
      <w:r w:rsidRPr="009C7F70">
        <w:rPr>
          <w:rFonts w:eastAsia="DFKai-SB"/>
          <w:color w:val="000000" w:themeColor="text1"/>
        </w:rPr>
        <w:t>單元中，學生們在</w:t>
      </w:r>
      <w:r w:rsidRPr="009C7F70">
        <w:rPr>
          <w:rFonts w:eastAsia="DFKai-SB"/>
          <w:color w:val="000000" w:themeColor="text1"/>
        </w:rPr>
        <w:t>App Lab</w:t>
      </w:r>
      <w:r w:rsidRPr="009C7F70">
        <w:rPr>
          <w:rFonts w:eastAsia="DFKai-SB"/>
          <w:color w:val="000000" w:themeColor="text1"/>
        </w:rPr>
        <w:t>中學習了一種非常簡單且大部分的互動在單獨畫面的應用程序開發方法。為了拓展學生們可以製做的應用程式類別，並鼓勵他們用新的想法思考使用者如何與應用程式互動，我們介紹區塊</w:t>
      </w:r>
      <w:r w:rsidRPr="009C7F70">
        <w:rPr>
          <w:rFonts w:eastAsia="DFKai-SB"/>
          <w:color w:val="000000" w:themeColor="text1"/>
        </w:rPr>
        <w:t>-</w:t>
      </w:r>
      <w:hyperlink r:id="rId45">
        <w:r w:rsidRPr="009C7F70">
          <w:rPr>
            <w:rFonts w:eastAsia="DFKai-SB"/>
            <w:color w:val="000000" w:themeColor="text1"/>
          </w:rPr>
          <w:t>setProperty()</w:t>
        </w:r>
      </w:hyperlink>
      <w:r w:rsidRPr="009C7F70">
        <w:rPr>
          <w:rFonts w:eastAsia="DFKai-SB"/>
          <w:color w:val="000000" w:themeColor="text1"/>
        </w:rPr>
        <w:t xml:space="preserve"> </w:t>
      </w:r>
      <w:r w:rsidRPr="009C7F70">
        <w:rPr>
          <w:rFonts w:eastAsia="DFKai-SB"/>
          <w:color w:val="000000" w:themeColor="text1"/>
        </w:rPr>
        <w:t>。這項指令可以用來設定有多樣元素使用者介面的內容和屬性，並允許學生在單一畫面撰寫程式來更新資訊，而不是手動地創建重複的畫面。在本課程中，學生可以構建簡單且只需一個畫面的應用程式，其內容可以使用</w:t>
      </w:r>
      <w:r w:rsidRPr="009C7F70">
        <w:rPr>
          <w:rFonts w:eastAsia="DFKai-SB"/>
          <w:color w:val="000000" w:themeColor="text1"/>
        </w:rPr>
        <w:t xml:space="preserve"> </w:t>
      </w:r>
      <w:hyperlink r:id="rId46">
        <w:r w:rsidRPr="009C7F70">
          <w:rPr>
            <w:rFonts w:eastAsia="DFKai-SB"/>
            <w:color w:val="000000" w:themeColor="text1"/>
          </w:rPr>
          <w:t>setProperty()</w:t>
        </w:r>
      </w:hyperlink>
      <w:r w:rsidRPr="009C7F70">
        <w:rPr>
          <w:rFonts w:eastAsia="DFKai-SB"/>
          <w:color w:val="000000" w:themeColor="text1"/>
        </w:rPr>
        <w:t>更改。</w:t>
      </w:r>
    </w:p>
    <w:p w14:paraId="09DE6F32" w14:textId="77777777" w:rsidR="001A7831" w:rsidRPr="009C7F70" w:rsidRDefault="001A7831" w:rsidP="004F2630">
      <w:pPr>
        <w:pStyle w:val="Heading2"/>
        <w:keepNext w:val="0"/>
        <w:keepLines w:val="0"/>
        <w:spacing w:before="0" w:after="180" w:line="288" w:lineRule="auto"/>
        <w:ind w:left="-220" w:right="-220"/>
        <w:rPr>
          <w:rFonts w:eastAsia="DFKai-SB"/>
          <w:b/>
          <w:color w:val="000000" w:themeColor="text1"/>
          <w:sz w:val="36"/>
          <w:szCs w:val="36"/>
        </w:rPr>
      </w:pPr>
      <w:bookmarkStart w:id="88" w:name="_2x70xe7pulhk" w:colFirst="0" w:colLast="0"/>
      <w:bookmarkEnd w:id="88"/>
      <w:r w:rsidRPr="009C7F70">
        <w:rPr>
          <w:rFonts w:eastAsia="DFKai-SB"/>
          <w:b/>
          <w:color w:val="000000" w:themeColor="text1"/>
          <w:sz w:val="36"/>
          <w:szCs w:val="36"/>
        </w:rPr>
        <w:t xml:space="preserve">Purpose </w:t>
      </w:r>
      <w:r w:rsidRPr="009C7F70">
        <w:rPr>
          <w:rFonts w:eastAsia="DFKai-SB"/>
          <w:b/>
          <w:color w:val="000000" w:themeColor="text1"/>
          <w:sz w:val="36"/>
          <w:szCs w:val="36"/>
        </w:rPr>
        <w:t>課程目的</w:t>
      </w:r>
    </w:p>
    <w:p w14:paraId="355C90C7" w14:textId="77777777" w:rsidR="001A7831" w:rsidRPr="009C7F70" w:rsidRDefault="001A7831" w:rsidP="004F2630">
      <w:pPr>
        <w:spacing w:after="160"/>
        <w:ind w:left="-220" w:right="-220"/>
        <w:rPr>
          <w:rFonts w:eastAsia="DFKai-SB"/>
          <w:color w:val="000000" w:themeColor="text1"/>
        </w:rPr>
      </w:pPr>
      <w:r w:rsidRPr="009C7F70">
        <w:rPr>
          <w:rFonts w:eastAsia="DFKai-SB"/>
          <w:color w:val="000000" w:themeColor="text1"/>
        </w:rPr>
        <w:t xml:space="preserve">This lesson allows students some time to get back into programming with App Lab before introducing the Circuit Playground, but also introduces the useful concept of a setter. In Unit 4, students primarily used </w:t>
      </w:r>
      <w:hyperlink r:id="rId47">
        <w:r w:rsidRPr="009C7F70">
          <w:rPr>
            <w:rFonts w:eastAsia="DFKai-SB"/>
            <w:color w:val="000000" w:themeColor="text1"/>
          </w:rPr>
          <w:t>setScreen()</w:t>
        </w:r>
      </w:hyperlink>
      <w:r w:rsidRPr="009C7F70">
        <w:rPr>
          <w:rFonts w:eastAsia="DFKai-SB"/>
          <w:color w:val="000000" w:themeColor="text1"/>
        </w:rPr>
        <w:t xml:space="preserve"> to make their apps respond to user interaction. While this is a simple and useful technique, it can lead to a lot of duplication of content across multiple screens. By using setters, and later getters, students can write apps that actually change the content on a single screen, by showing and hiding or changing the content or look of various elements.</w:t>
      </w:r>
    </w:p>
    <w:p w14:paraId="3B2B044D" w14:textId="77777777" w:rsidR="001A7831" w:rsidRPr="009C7F70" w:rsidRDefault="001A7831" w:rsidP="004F2630">
      <w:pPr>
        <w:spacing w:after="160"/>
        <w:ind w:left="-220" w:right="-220"/>
        <w:rPr>
          <w:rFonts w:eastAsia="DFKai-SB"/>
          <w:color w:val="000000" w:themeColor="text1"/>
        </w:rPr>
      </w:pPr>
      <w:r w:rsidRPr="009C7F70">
        <w:rPr>
          <w:rFonts w:eastAsia="DFKai-SB"/>
          <w:color w:val="000000" w:themeColor="text1"/>
        </w:rPr>
        <w:t xml:space="preserve">Once students have learned about using getters and setters with UI elements, encourage them to think critically about when to use a separate screen in the design phase of an app. If screens are more alike than different, it might be more effective to just change the elements on screen in reaction to input instead of duplicating content across multiple screens. While students are only introduced to </w:t>
      </w:r>
      <w:hyperlink r:id="rId48">
        <w:r w:rsidRPr="009C7F70">
          <w:rPr>
            <w:rFonts w:eastAsia="DFKai-SB"/>
            <w:color w:val="000000" w:themeColor="text1"/>
          </w:rPr>
          <w:t>setProperty()</w:t>
        </w:r>
      </w:hyperlink>
      <w:r w:rsidRPr="009C7F70">
        <w:rPr>
          <w:rFonts w:eastAsia="DFKai-SB"/>
          <w:color w:val="000000" w:themeColor="text1"/>
        </w:rPr>
        <w:t xml:space="preserve"> right now, they will later learn the partner command </w:t>
      </w:r>
      <w:hyperlink r:id="rId49">
        <w:r w:rsidRPr="009C7F70">
          <w:rPr>
            <w:rFonts w:eastAsia="DFKai-SB"/>
            <w:color w:val="000000" w:themeColor="text1"/>
          </w:rPr>
          <w:t>getProperty()</w:t>
        </w:r>
      </w:hyperlink>
      <w:r w:rsidRPr="009C7F70">
        <w:rPr>
          <w:rFonts w:eastAsia="DFKai-SB"/>
          <w:color w:val="000000" w:themeColor="text1"/>
        </w:rPr>
        <w:t>.</w:t>
      </w:r>
    </w:p>
    <w:p w14:paraId="7C50C7EC" w14:textId="77777777" w:rsidR="001A7831" w:rsidRPr="009C7F70" w:rsidRDefault="001A7831" w:rsidP="004F2630">
      <w:pPr>
        <w:spacing w:after="160"/>
        <w:ind w:left="-220" w:right="-220"/>
        <w:rPr>
          <w:rFonts w:eastAsia="DFKai-SB"/>
          <w:color w:val="000000" w:themeColor="text1"/>
        </w:rPr>
      </w:pPr>
      <w:r w:rsidRPr="009C7F70">
        <w:rPr>
          <w:rFonts w:eastAsia="DFKai-SB"/>
          <w:color w:val="000000" w:themeColor="text1"/>
        </w:rPr>
        <w:t>本課程允許學生在介紹</w:t>
      </w:r>
      <w:r w:rsidRPr="009C7F70">
        <w:rPr>
          <w:rFonts w:eastAsia="DFKai-SB"/>
          <w:color w:val="000000" w:themeColor="text1"/>
        </w:rPr>
        <w:t>Circuit Playground</w:t>
      </w:r>
      <w:r w:rsidRPr="009C7F70">
        <w:rPr>
          <w:rFonts w:eastAsia="DFKai-SB"/>
          <w:color w:val="000000" w:themeColor="text1"/>
        </w:rPr>
        <w:t>之前有時間重新使用</w:t>
      </w:r>
      <w:r w:rsidRPr="009C7F70">
        <w:rPr>
          <w:rFonts w:eastAsia="DFKai-SB"/>
          <w:color w:val="000000" w:themeColor="text1"/>
        </w:rPr>
        <w:t>App Lab</w:t>
      </w:r>
      <w:r w:rsidRPr="009C7F70">
        <w:rPr>
          <w:rFonts w:eastAsia="DFKai-SB"/>
          <w:color w:val="000000" w:themeColor="text1"/>
        </w:rPr>
        <w:t>寫程式，同時還介紹了</w:t>
      </w:r>
      <w:r w:rsidRPr="009C7F70">
        <w:rPr>
          <w:rFonts w:eastAsia="DFKai-SB"/>
          <w:color w:val="000000" w:themeColor="text1"/>
        </w:rPr>
        <w:t>setters</w:t>
      </w:r>
      <w:r w:rsidRPr="009C7F70">
        <w:rPr>
          <w:rFonts w:eastAsia="DFKai-SB"/>
          <w:color w:val="000000" w:themeColor="text1"/>
        </w:rPr>
        <w:t>的有用概念。在第</w:t>
      </w:r>
      <w:r w:rsidRPr="009C7F70">
        <w:rPr>
          <w:rFonts w:eastAsia="DFKai-SB"/>
          <w:color w:val="000000" w:themeColor="text1"/>
        </w:rPr>
        <w:t>4</w:t>
      </w:r>
      <w:r w:rsidRPr="009C7F70">
        <w:rPr>
          <w:rFonts w:eastAsia="DFKai-SB"/>
          <w:color w:val="000000" w:themeColor="text1"/>
        </w:rPr>
        <w:t>單元中，學生主要使用</w:t>
      </w:r>
      <w:r w:rsidRPr="009C7F70">
        <w:rPr>
          <w:rFonts w:eastAsia="DFKai-SB"/>
          <w:color w:val="000000" w:themeColor="text1"/>
        </w:rPr>
        <w:t xml:space="preserve"> </w:t>
      </w:r>
      <w:hyperlink r:id="rId50">
        <w:r w:rsidRPr="009C7F70">
          <w:rPr>
            <w:rFonts w:eastAsia="DFKai-SB"/>
            <w:color w:val="000000" w:themeColor="text1"/>
          </w:rPr>
          <w:t>setScreen()</w:t>
        </w:r>
      </w:hyperlink>
      <w:r w:rsidRPr="009C7F70">
        <w:rPr>
          <w:rFonts w:eastAsia="DFKai-SB"/>
          <w:color w:val="000000" w:themeColor="text1"/>
        </w:rPr>
        <w:t xml:space="preserve"> </w:t>
      </w:r>
      <w:r w:rsidRPr="009C7F70">
        <w:rPr>
          <w:rFonts w:eastAsia="DFKai-SB"/>
          <w:color w:val="000000" w:themeColor="text1"/>
        </w:rPr>
        <w:t>使他們的應用程式回應使用者的互</w:t>
      </w:r>
      <w:r w:rsidRPr="009C7F70">
        <w:rPr>
          <w:rFonts w:eastAsia="DFKai-SB"/>
          <w:color w:val="000000" w:themeColor="text1"/>
        </w:rPr>
        <w:lastRenderedPageBreak/>
        <w:t>動。雖然這是一種簡單而有用的技術，但它可能導致多個畫面上有大量重複的內容。透過使用</w:t>
      </w:r>
      <w:r w:rsidRPr="009C7F70">
        <w:rPr>
          <w:rFonts w:eastAsia="DFKai-SB"/>
          <w:color w:val="000000" w:themeColor="text1"/>
        </w:rPr>
        <w:t>setters</w:t>
      </w:r>
      <w:r w:rsidRPr="009C7F70">
        <w:rPr>
          <w:rFonts w:eastAsia="DFKai-SB"/>
          <w:color w:val="000000" w:themeColor="text1"/>
        </w:rPr>
        <w:t>和後來的</w:t>
      </w:r>
      <w:r w:rsidRPr="009C7F70">
        <w:rPr>
          <w:rFonts w:eastAsia="DFKai-SB"/>
          <w:color w:val="000000" w:themeColor="text1"/>
        </w:rPr>
        <w:t>getters</w:t>
      </w:r>
      <w:r w:rsidRPr="009C7F70">
        <w:rPr>
          <w:rFonts w:eastAsia="DFKai-SB"/>
          <w:color w:val="000000" w:themeColor="text1"/>
        </w:rPr>
        <w:t>，學生們可以通過顯示和隱藏或更改各種元素的內容或外觀來編寫內容僅在單一畫面上更改的應用程式。</w:t>
      </w:r>
    </w:p>
    <w:p w14:paraId="4212B3A7" w14:textId="77777777" w:rsidR="001A7831" w:rsidRPr="009C7F70" w:rsidRDefault="001A7831" w:rsidP="004F2630">
      <w:pPr>
        <w:spacing w:after="160"/>
        <w:ind w:left="-220" w:right="-220"/>
        <w:rPr>
          <w:rFonts w:eastAsia="DFKai-SB"/>
          <w:color w:val="000000" w:themeColor="text1"/>
        </w:rPr>
      </w:pPr>
      <w:r w:rsidRPr="009C7F70">
        <w:rPr>
          <w:rFonts w:eastAsia="DFKai-SB"/>
          <w:color w:val="000000" w:themeColor="text1"/>
        </w:rPr>
        <w:br/>
      </w:r>
      <w:r w:rsidRPr="009C7F70">
        <w:rPr>
          <w:rFonts w:eastAsia="DFKai-SB"/>
          <w:color w:val="000000" w:themeColor="text1"/>
        </w:rPr>
        <w:t>一旦學生們學會使用帶有使用者介面元素的</w:t>
      </w:r>
      <w:r w:rsidRPr="009C7F70">
        <w:rPr>
          <w:rFonts w:eastAsia="DFKai-SB"/>
          <w:color w:val="000000" w:themeColor="text1"/>
        </w:rPr>
        <w:t>getters</w:t>
      </w:r>
      <w:r w:rsidRPr="009C7F70">
        <w:rPr>
          <w:rFonts w:eastAsia="DFKai-SB"/>
          <w:color w:val="000000" w:themeColor="text1"/>
        </w:rPr>
        <w:t>和</w:t>
      </w:r>
      <w:r w:rsidRPr="009C7F70">
        <w:rPr>
          <w:rFonts w:eastAsia="DFKai-SB"/>
          <w:color w:val="000000" w:themeColor="text1"/>
        </w:rPr>
        <w:t>setters</w:t>
      </w:r>
      <w:r w:rsidRPr="009C7F70">
        <w:rPr>
          <w:rFonts w:eastAsia="DFKai-SB"/>
          <w:color w:val="000000" w:themeColor="text1"/>
        </w:rPr>
        <w:t>，鼓勵他們思考該在應用程式設計的哪個階段使用單獨畫面。如果畫面相同處較多，那麼只更改畫面上的元素以回應輸入而不是跨多個畫面更改重複的內容可能更有效率。雖然現在只介紹</w:t>
      </w:r>
      <w:r w:rsidRPr="009C7F70">
        <w:rPr>
          <w:rFonts w:eastAsia="DFKai-SB"/>
          <w:color w:val="000000" w:themeColor="text1"/>
        </w:rPr>
        <w:t xml:space="preserve"> </w:t>
      </w:r>
      <w:hyperlink r:id="rId51">
        <w:r w:rsidRPr="009C7F70">
          <w:rPr>
            <w:rFonts w:eastAsia="DFKai-SB"/>
            <w:color w:val="000000" w:themeColor="text1"/>
          </w:rPr>
          <w:t>setProperty()</w:t>
        </w:r>
      </w:hyperlink>
      <w:r w:rsidRPr="009C7F70">
        <w:rPr>
          <w:rFonts w:eastAsia="DFKai-SB"/>
          <w:color w:val="000000" w:themeColor="text1"/>
        </w:rPr>
        <w:t>給學生們，但他們稍後會學習夥伴指令</w:t>
      </w:r>
      <w:r w:rsidRPr="009C7F70">
        <w:rPr>
          <w:rFonts w:eastAsia="DFKai-SB"/>
          <w:color w:val="000000" w:themeColor="text1"/>
        </w:rPr>
        <w:t xml:space="preserve">- </w:t>
      </w:r>
      <w:hyperlink r:id="rId52">
        <w:r w:rsidRPr="009C7F70">
          <w:rPr>
            <w:rFonts w:eastAsia="DFKai-SB"/>
            <w:color w:val="000000" w:themeColor="text1"/>
          </w:rPr>
          <w:t>getProperty()</w:t>
        </w:r>
      </w:hyperlink>
      <w:r w:rsidRPr="009C7F70">
        <w:rPr>
          <w:rFonts w:eastAsia="DFKai-SB"/>
          <w:color w:val="000000" w:themeColor="text1"/>
        </w:rPr>
        <w:t>。</w:t>
      </w:r>
    </w:p>
    <w:p w14:paraId="6282DE84" w14:textId="77777777" w:rsidR="001A7831" w:rsidRPr="009C7F70" w:rsidRDefault="001A7831" w:rsidP="004F2630">
      <w:pPr>
        <w:pStyle w:val="Heading2"/>
        <w:keepNext w:val="0"/>
        <w:keepLines w:val="0"/>
        <w:spacing w:before="0" w:after="180" w:line="288" w:lineRule="auto"/>
        <w:ind w:left="-220" w:right="-220"/>
        <w:rPr>
          <w:rFonts w:eastAsia="DFKai-SB"/>
          <w:b/>
          <w:color w:val="000000" w:themeColor="text1"/>
          <w:sz w:val="36"/>
          <w:szCs w:val="36"/>
        </w:rPr>
      </w:pPr>
      <w:bookmarkStart w:id="89" w:name="_lrbvnzedwrwk" w:colFirst="0" w:colLast="0"/>
      <w:bookmarkEnd w:id="89"/>
      <w:r w:rsidRPr="009C7F70">
        <w:rPr>
          <w:rFonts w:eastAsia="DFKai-SB"/>
          <w:b/>
          <w:color w:val="000000" w:themeColor="text1"/>
          <w:sz w:val="36"/>
          <w:szCs w:val="36"/>
        </w:rPr>
        <w:t xml:space="preserve">Agenda </w:t>
      </w:r>
      <w:r w:rsidRPr="009C7F70">
        <w:rPr>
          <w:rFonts w:eastAsia="DFKai-SB"/>
          <w:b/>
          <w:color w:val="000000" w:themeColor="text1"/>
          <w:sz w:val="36"/>
          <w:szCs w:val="36"/>
        </w:rPr>
        <w:t>課程流程</w:t>
      </w:r>
    </w:p>
    <w:p w14:paraId="519F476B" w14:textId="77777777" w:rsidR="001A7831" w:rsidRPr="009C7F70" w:rsidRDefault="001A7831" w:rsidP="004F2630">
      <w:pPr>
        <w:numPr>
          <w:ilvl w:val="0"/>
          <w:numId w:val="28"/>
        </w:numPr>
        <w:spacing w:before="120" w:line="240" w:lineRule="auto"/>
        <w:ind w:left="500" w:right="-220"/>
        <w:rPr>
          <w:rFonts w:eastAsia="DFKai-SB"/>
          <w:b/>
          <w:color w:val="000000" w:themeColor="text1"/>
          <w:sz w:val="19"/>
          <w:szCs w:val="19"/>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"https://curriculum.code.org/csd-18/unit6/2/#designing-screens-with-code0" </w:instrText>
      </w:r>
      <w:r w:rsidRPr="009C7F70">
        <w:rPr>
          <w:rFonts w:eastAsia="DFKai-SB"/>
          <w:color w:val="000000" w:themeColor="text1"/>
        </w:rPr>
        <w:fldChar w:fldCharType="separate"/>
      </w:r>
      <w:r w:rsidRPr="009C7F70">
        <w:rPr>
          <w:rFonts w:eastAsia="DFKai-SB"/>
          <w:b/>
          <w:color w:val="000000" w:themeColor="text1"/>
          <w:sz w:val="19"/>
          <w:szCs w:val="19"/>
        </w:rPr>
        <w:t xml:space="preserve">Warm Up (5 min) </w:t>
      </w:r>
      <w:r w:rsidRPr="009C7F70">
        <w:rPr>
          <w:rFonts w:eastAsia="DFKai-SB"/>
          <w:b/>
          <w:color w:val="000000" w:themeColor="text1"/>
          <w:sz w:val="19"/>
          <w:szCs w:val="19"/>
        </w:rPr>
        <w:t>暖身活動</w:t>
      </w:r>
      <w:r w:rsidRPr="009C7F70">
        <w:rPr>
          <w:rFonts w:eastAsia="DFKai-SB"/>
          <w:b/>
          <w:color w:val="000000" w:themeColor="text1"/>
          <w:sz w:val="19"/>
          <w:szCs w:val="19"/>
        </w:rPr>
        <w:t>(5</w:t>
      </w:r>
      <w:r w:rsidRPr="009C7F70">
        <w:rPr>
          <w:rFonts w:eastAsia="DFKai-SB"/>
          <w:b/>
          <w:color w:val="000000" w:themeColor="text1"/>
          <w:sz w:val="19"/>
          <w:szCs w:val="19"/>
        </w:rPr>
        <w:t>分鐘</w:t>
      </w:r>
      <w:r w:rsidRPr="009C7F70">
        <w:rPr>
          <w:rFonts w:eastAsia="DFKai-SB"/>
          <w:b/>
          <w:color w:val="000000" w:themeColor="text1"/>
          <w:sz w:val="19"/>
          <w:szCs w:val="19"/>
        </w:rPr>
        <w:t>)</w:t>
      </w:r>
    </w:p>
    <w:p w14:paraId="6683A910" w14:textId="77777777" w:rsidR="001A7831" w:rsidRPr="009C7F70" w:rsidRDefault="001A7831" w:rsidP="004F2630">
      <w:pPr>
        <w:numPr>
          <w:ilvl w:val="0"/>
          <w:numId w:val="28"/>
        </w:numPr>
        <w:spacing w:line="300" w:lineRule="auto"/>
        <w:ind w:left="960" w:right="-220"/>
        <w:rPr>
          <w:rFonts w:eastAsia="DFKai-SB"/>
          <w:b/>
          <w:color w:val="000000" w:themeColor="text1"/>
          <w:sz w:val="19"/>
          <w:szCs w:val="19"/>
        </w:rPr>
      </w:pPr>
      <w:r w:rsidRPr="009C7F70">
        <w:rPr>
          <w:rFonts w:eastAsia="DFKai-SB"/>
          <w:color w:val="000000" w:themeColor="text1"/>
        </w:rPr>
        <w:fldChar w:fldCharType="end"/>
      </w:r>
      <w:hyperlink r:id="rId53" w:anchor="designing-screens-with-code1">
        <w:r w:rsidRPr="009C7F70">
          <w:rPr>
            <w:rFonts w:eastAsia="DFKai-SB"/>
            <w:color w:val="000000" w:themeColor="text1"/>
            <w:sz w:val="19"/>
            <w:szCs w:val="19"/>
          </w:rPr>
          <w:t xml:space="preserve">UI Element Properties Refresher </w:t>
        </w:r>
      </w:hyperlink>
    </w:p>
    <w:p w14:paraId="63F9B8CE" w14:textId="77777777" w:rsidR="001A7831" w:rsidRPr="009C7F70" w:rsidRDefault="001A7831" w:rsidP="004F2630">
      <w:pPr>
        <w:numPr>
          <w:ilvl w:val="0"/>
          <w:numId w:val="28"/>
        </w:numPr>
        <w:spacing w:line="300" w:lineRule="auto"/>
        <w:ind w:left="960" w:right="-220"/>
        <w:rPr>
          <w:rFonts w:eastAsia="DFKai-SB"/>
          <w:b/>
          <w:color w:val="000000" w:themeColor="text1"/>
          <w:sz w:val="19"/>
          <w:szCs w:val="19"/>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"https://curriculum.code.org/csd-18/unit6/2/#designing-screens-with-code1" </w:instrText>
      </w:r>
      <w:r w:rsidRPr="009C7F70">
        <w:rPr>
          <w:rFonts w:eastAsia="DFKai-SB"/>
          <w:color w:val="000000" w:themeColor="text1"/>
        </w:rPr>
        <w:fldChar w:fldCharType="separate"/>
      </w:r>
      <w:r w:rsidRPr="009C7F70">
        <w:rPr>
          <w:rFonts w:eastAsia="DFKai-SB"/>
          <w:color w:val="000000" w:themeColor="text1"/>
          <w:sz w:val="19"/>
          <w:szCs w:val="19"/>
        </w:rPr>
        <w:t>使用者介面元素屬性複習</w:t>
      </w:r>
    </w:p>
    <w:p w14:paraId="7E33A98C" w14:textId="77777777" w:rsidR="001A7831" w:rsidRPr="009C7F70" w:rsidRDefault="001A7831" w:rsidP="004F2630">
      <w:pPr>
        <w:numPr>
          <w:ilvl w:val="0"/>
          <w:numId w:val="28"/>
        </w:numPr>
        <w:spacing w:line="240" w:lineRule="auto"/>
        <w:ind w:left="500" w:right="-220"/>
        <w:rPr>
          <w:rFonts w:eastAsia="DFKai-SB"/>
          <w:b/>
          <w:color w:val="000000" w:themeColor="text1"/>
          <w:sz w:val="19"/>
          <w:szCs w:val="19"/>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"https://curriculum.code.org/csd-18/unit6/2/#designing-screens-with-code2" </w:instrText>
      </w:r>
      <w:r w:rsidRPr="009C7F70">
        <w:rPr>
          <w:rFonts w:eastAsia="DFKai-SB"/>
          <w:color w:val="000000" w:themeColor="text1"/>
        </w:rPr>
        <w:fldChar w:fldCharType="separate"/>
      </w:r>
      <w:r w:rsidRPr="009C7F70">
        <w:rPr>
          <w:rFonts w:eastAsia="DFKai-SB"/>
          <w:b/>
          <w:color w:val="000000" w:themeColor="text1"/>
          <w:sz w:val="19"/>
          <w:szCs w:val="19"/>
        </w:rPr>
        <w:t xml:space="preserve">Activity (45 to 60 minutes) </w:t>
      </w:r>
      <w:r w:rsidRPr="009C7F70">
        <w:rPr>
          <w:rFonts w:eastAsia="DFKai-SB"/>
          <w:b/>
          <w:color w:val="000000" w:themeColor="text1"/>
          <w:sz w:val="19"/>
          <w:szCs w:val="19"/>
        </w:rPr>
        <w:t>活動內容</w:t>
      </w:r>
      <w:r w:rsidRPr="009C7F70">
        <w:rPr>
          <w:rFonts w:eastAsia="DFKai-SB"/>
          <w:b/>
          <w:color w:val="000000" w:themeColor="text1"/>
          <w:sz w:val="19"/>
          <w:szCs w:val="19"/>
        </w:rPr>
        <w:t>( 40-60</w:t>
      </w:r>
      <w:r w:rsidRPr="009C7F70">
        <w:rPr>
          <w:rFonts w:eastAsia="DFKai-SB"/>
          <w:b/>
          <w:color w:val="000000" w:themeColor="text1"/>
          <w:sz w:val="19"/>
          <w:szCs w:val="19"/>
        </w:rPr>
        <w:t>分鐘</w:t>
      </w:r>
      <w:r w:rsidRPr="009C7F70">
        <w:rPr>
          <w:rFonts w:eastAsia="DFKai-SB"/>
          <w:b/>
          <w:color w:val="000000" w:themeColor="text1"/>
          <w:sz w:val="19"/>
          <w:szCs w:val="19"/>
        </w:rPr>
        <w:t>)</w:t>
      </w:r>
    </w:p>
    <w:p w14:paraId="1EFC6396" w14:textId="77777777" w:rsidR="001A7831" w:rsidRPr="009C7F70" w:rsidRDefault="001A7831" w:rsidP="004F2630">
      <w:pPr>
        <w:numPr>
          <w:ilvl w:val="0"/>
          <w:numId w:val="28"/>
        </w:numPr>
        <w:spacing w:line="300" w:lineRule="auto"/>
        <w:ind w:left="960" w:right="-220"/>
        <w:rPr>
          <w:rFonts w:eastAsia="DFKai-SB"/>
          <w:b/>
          <w:color w:val="000000" w:themeColor="text1"/>
          <w:sz w:val="19"/>
          <w:szCs w:val="19"/>
        </w:rPr>
      </w:pPr>
      <w:r w:rsidRPr="009C7F70">
        <w:rPr>
          <w:rFonts w:eastAsia="DFKai-SB"/>
          <w:color w:val="000000" w:themeColor="text1"/>
        </w:rPr>
        <w:fldChar w:fldCharType="end"/>
      </w:r>
      <w:hyperlink r:id="rId54" w:anchor="designing-screens-with-code3">
        <w:r w:rsidRPr="009C7F70">
          <w:rPr>
            <w:rFonts w:eastAsia="DFKai-SB"/>
            <w:color w:val="000000" w:themeColor="text1"/>
            <w:sz w:val="19"/>
            <w:szCs w:val="19"/>
          </w:rPr>
          <w:t>Designing with setProperty()</w:t>
        </w:r>
      </w:hyperlink>
    </w:p>
    <w:p w14:paraId="5385318E" w14:textId="77777777" w:rsidR="001A7831" w:rsidRPr="009C7F70" w:rsidRDefault="001A7831" w:rsidP="004F2630">
      <w:pPr>
        <w:numPr>
          <w:ilvl w:val="0"/>
          <w:numId w:val="28"/>
        </w:numPr>
        <w:spacing w:line="300" w:lineRule="auto"/>
        <w:ind w:left="960" w:right="-220"/>
        <w:rPr>
          <w:rFonts w:eastAsia="DFKai-SB"/>
          <w:color w:val="000000" w:themeColor="text1"/>
          <w:sz w:val="19"/>
          <w:szCs w:val="19"/>
        </w:rPr>
      </w:pPr>
      <w:r w:rsidRPr="009C7F70">
        <w:rPr>
          <w:rFonts w:eastAsia="DFKai-SB"/>
          <w:color w:val="000000" w:themeColor="text1"/>
        </w:rPr>
        <w:t>使用</w:t>
      </w:r>
      <w:r w:rsidRPr="009C7F70">
        <w:rPr>
          <w:rFonts w:eastAsia="DFKai-SB"/>
          <w:color w:val="000000" w:themeColor="text1"/>
        </w:rPr>
        <w:t xml:space="preserve"> </w:t>
      </w:r>
      <w:hyperlink r:id="rId55" w:anchor="designing-screens-with-code3">
        <w:r w:rsidRPr="009C7F70">
          <w:rPr>
            <w:rFonts w:eastAsia="DFKai-SB"/>
            <w:color w:val="000000" w:themeColor="text1"/>
            <w:sz w:val="19"/>
            <w:szCs w:val="19"/>
          </w:rPr>
          <w:t xml:space="preserve">setProperty() </w:t>
        </w:r>
        <w:r w:rsidRPr="009C7F70">
          <w:rPr>
            <w:rFonts w:eastAsia="DFKai-SB"/>
            <w:color w:val="000000" w:themeColor="text1"/>
            <w:sz w:val="19"/>
            <w:szCs w:val="19"/>
          </w:rPr>
          <w:t>設計</w:t>
        </w:r>
      </w:hyperlink>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"https://curriculum.code.org/csd-18/unit6/2/#designing-screens-with-code3" </w:instrText>
      </w:r>
      <w:r w:rsidRPr="009C7F70">
        <w:rPr>
          <w:rFonts w:eastAsia="DFKai-SB"/>
          <w:color w:val="000000" w:themeColor="text1"/>
        </w:rPr>
        <w:fldChar w:fldCharType="separate"/>
      </w:r>
    </w:p>
    <w:p w14:paraId="37CAFA0A" w14:textId="77777777" w:rsidR="001A7831" w:rsidRPr="009C7F70" w:rsidRDefault="001A7831" w:rsidP="004F2630">
      <w:pPr>
        <w:numPr>
          <w:ilvl w:val="0"/>
          <w:numId w:val="28"/>
        </w:numPr>
        <w:spacing w:line="240" w:lineRule="auto"/>
        <w:ind w:left="500" w:right="-220"/>
        <w:rPr>
          <w:rFonts w:eastAsia="DFKai-SB"/>
          <w:b/>
          <w:color w:val="000000" w:themeColor="text1"/>
          <w:sz w:val="19"/>
          <w:szCs w:val="19"/>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"https://curriculum.code.org/csd-18/unit6/2/#designing-screens-with-code4" </w:instrText>
      </w:r>
      <w:r w:rsidRPr="009C7F70">
        <w:rPr>
          <w:rFonts w:eastAsia="DFKai-SB"/>
          <w:color w:val="000000" w:themeColor="text1"/>
        </w:rPr>
        <w:fldChar w:fldCharType="separate"/>
      </w:r>
      <w:r w:rsidRPr="009C7F70">
        <w:rPr>
          <w:rFonts w:eastAsia="DFKai-SB"/>
          <w:b/>
          <w:color w:val="000000" w:themeColor="text1"/>
          <w:sz w:val="19"/>
          <w:szCs w:val="19"/>
        </w:rPr>
        <w:t xml:space="preserve">Wrap Up (5 min) </w:t>
      </w:r>
      <w:r w:rsidRPr="009C7F70">
        <w:rPr>
          <w:rFonts w:eastAsia="DFKai-SB"/>
          <w:b/>
          <w:color w:val="000000" w:themeColor="text1"/>
          <w:sz w:val="19"/>
          <w:szCs w:val="19"/>
        </w:rPr>
        <w:t>總結</w:t>
      </w:r>
      <w:r w:rsidRPr="009C7F70">
        <w:rPr>
          <w:rFonts w:eastAsia="DFKai-SB"/>
          <w:b/>
          <w:color w:val="000000" w:themeColor="text1"/>
          <w:sz w:val="19"/>
          <w:szCs w:val="19"/>
        </w:rPr>
        <w:t>(5</w:t>
      </w:r>
      <w:r w:rsidRPr="009C7F70">
        <w:rPr>
          <w:rFonts w:eastAsia="DFKai-SB"/>
          <w:b/>
          <w:color w:val="000000" w:themeColor="text1"/>
          <w:sz w:val="19"/>
          <w:szCs w:val="19"/>
        </w:rPr>
        <w:t>分鐘</w:t>
      </w:r>
      <w:r w:rsidRPr="009C7F70">
        <w:rPr>
          <w:rFonts w:eastAsia="DFKai-SB"/>
          <w:b/>
          <w:color w:val="000000" w:themeColor="text1"/>
          <w:sz w:val="19"/>
          <w:szCs w:val="19"/>
        </w:rPr>
        <w:t>)</w:t>
      </w:r>
    </w:p>
    <w:p w14:paraId="00E7293A" w14:textId="77777777" w:rsidR="001A7831" w:rsidRPr="009C7F70" w:rsidRDefault="001A7831" w:rsidP="004F2630">
      <w:pPr>
        <w:numPr>
          <w:ilvl w:val="0"/>
          <w:numId w:val="28"/>
        </w:numPr>
        <w:spacing w:line="300" w:lineRule="auto"/>
        <w:ind w:left="960" w:right="-220"/>
        <w:rPr>
          <w:rFonts w:eastAsia="DFKai-SB"/>
          <w:b/>
          <w:color w:val="000000" w:themeColor="text1"/>
          <w:sz w:val="19"/>
          <w:szCs w:val="19"/>
        </w:rPr>
      </w:pPr>
      <w:r w:rsidRPr="009C7F70">
        <w:rPr>
          <w:rFonts w:eastAsia="DFKai-SB"/>
          <w:color w:val="000000" w:themeColor="text1"/>
        </w:rPr>
        <w:fldChar w:fldCharType="end"/>
      </w:r>
      <w:hyperlink r:id="rId56" w:anchor="designing-screens-with-code5">
        <w:r w:rsidRPr="009C7F70">
          <w:rPr>
            <w:rFonts w:eastAsia="DFKai-SB"/>
            <w:color w:val="000000" w:themeColor="text1"/>
            <w:sz w:val="19"/>
            <w:szCs w:val="19"/>
          </w:rPr>
          <w:t>Reflecting on Unit 4</w:t>
        </w:r>
      </w:hyperlink>
    </w:p>
    <w:p w14:paraId="3F255682" w14:textId="77777777" w:rsidR="001A7831" w:rsidRPr="009C7F70" w:rsidRDefault="001A7831" w:rsidP="004F2630">
      <w:pPr>
        <w:numPr>
          <w:ilvl w:val="0"/>
          <w:numId w:val="28"/>
        </w:numPr>
        <w:spacing w:after="160" w:line="300" w:lineRule="auto"/>
        <w:ind w:left="960" w:right="-220"/>
        <w:rPr>
          <w:rFonts w:eastAsia="DFKai-SB"/>
          <w:color w:val="000000" w:themeColor="text1"/>
          <w:sz w:val="19"/>
          <w:szCs w:val="19"/>
        </w:rPr>
      </w:pPr>
      <w:r w:rsidRPr="009C7F70">
        <w:rPr>
          <w:rFonts w:eastAsia="DFKai-SB"/>
          <w:color w:val="000000" w:themeColor="text1"/>
          <w:sz w:val="19"/>
          <w:szCs w:val="19"/>
        </w:rPr>
        <w:t>單元</w:t>
      </w:r>
      <w:r w:rsidRPr="009C7F70">
        <w:rPr>
          <w:rFonts w:eastAsia="DFKai-SB"/>
          <w:color w:val="000000" w:themeColor="text1"/>
          <w:sz w:val="19"/>
          <w:szCs w:val="19"/>
        </w:rPr>
        <w:t>4</w:t>
      </w:r>
      <w:r w:rsidRPr="009C7F70">
        <w:rPr>
          <w:rFonts w:eastAsia="DFKai-SB"/>
          <w:color w:val="000000" w:themeColor="text1"/>
          <w:sz w:val="19"/>
          <w:szCs w:val="19"/>
        </w:rPr>
        <w:t>反思</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"https://curriculum.code.org/csd-18/unit6/2/#designing-screens-with-code5" </w:instrText>
      </w:r>
      <w:r w:rsidRPr="009C7F70">
        <w:rPr>
          <w:rFonts w:eastAsia="DFKai-SB"/>
          <w:color w:val="000000" w:themeColor="text1"/>
        </w:rPr>
        <w:fldChar w:fldCharType="separate"/>
      </w:r>
    </w:p>
    <w:bookmarkStart w:id="90" w:name="_x7mhvvh9ond5" w:colFirst="0" w:colLast="0"/>
    <w:bookmarkEnd w:id="90"/>
    <w:p w14:paraId="16749B29" w14:textId="77777777" w:rsidR="001A7831" w:rsidRPr="009C7F70" w:rsidRDefault="001A7831" w:rsidP="004F2630">
      <w:pPr>
        <w:pStyle w:val="Heading3"/>
        <w:keepNext w:val="0"/>
        <w:keepLines w:val="0"/>
        <w:spacing w:before="280" w:after="140" w:line="240" w:lineRule="auto"/>
        <w:ind w:left="-220" w:right="-220"/>
        <w:rPr>
          <w:rFonts w:eastAsia="DFKai-SB"/>
          <w:b/>
          <w:color w:val="000000" w:themeColor="text1"/>
          <w:sz w:val="22"/>
          <w:szCs w:val="22"/>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"https://studio.code.org/s/csd6-2018/stage/2/puzzle/1/" </w:instrText>
      </w:r>
      <w:r w:rsidRPr="009C7F70">
        <w:rPr>
          <w:rFonts w:eastAsia="DFKai-SB"/>
          <w:color w:val="000000" w:themeColor="text1"/>
        </w:rPr>
        <w:fldChar w:fldCharType="separate"/>
      </w:r>
      <w:r w:rsidRPr="009C7F70">
        <w:rPr>
          <w:rFonts w:eastAsia="DFKai-SB"/>
          <w:b/>
          <w:color w:val="000000" w:themeColor="text1"/>
          <w:sz w:val="22"/>
          <w:szCs w:val="22"/>
        </w:rPr>
        <w:t>View on Code Studio</w:t>
      </w:r>
    </w:p>
    <w:bookmarkStart w:id="91" w:name="_jyhhq2ous6yn" w:colFirst="0" w:colLast="0"/>
    <w:bookmarkEnd w:id="91"/>
    <w:p w14:paraId="12714259" w14:textId="77777777" w:rsidR="001A7831" w:rsidRPr="009C7F70" w:rsidRDefault="001A7831" w:rsidP="004F2630">
      <w:pPr>
        <w:pStyle w:val="Heading2"/>
        <w:keepNext w:val="0"/>
        <w:keepLines w:val="0"/>
        <w:spacing w:before="0" w:after="180" w:line="288" w:lineRule="auto"/>
        <w:ind w:left="-220" w:right="-220"/>
        <w:rPr>
          <w:rFonts w:eastAsia="DFKai-SB"/>
          <w:b/>
          <w:color w:val="000000" w:themeColor="text1"/>
          <w:sz w:val="36"/>
          <w:szCs w:val="36"/>
        </w:rPr>
      </w:pPr>
      <w:r w:rsidRPr="009C7F70">
        <w:rPr>
          <w:rFonts w:eastAsia="DFKai-SB"/>
          <w:color w:val="000000" w:themeColor="text1"/>
        </w:rPr>
        <w:fldChar w:fldCharType="end"/>
      </w:r>
      <w:r w:rsidRPr="009C7F70">
        <w:rPr>
          <w:rFonts w:eastAsia="DFKai-SB"/>
          <w:b/>
          <w:color w:val="000000" w:themeColor="text1"/>
          <w:sz w:val="36"/>
          <w:szCs w:val="36"/>
        </w:rPr>
        <w:t xml:space="preserve">Objectives </w:t>
      </w:r>
      <w:r w:rsidRPr="009C7F70">
        <w:rPr>
          <w:rFonts w:eastAsia="DFKai-SB"/>
          <w:b/>
          <w:color w:val="000000" w:themeColor="text1"/>
          <w:sz w:val="36"/>
          <w:szCs w:val="36"/>
        </w:rPr>
        <w:t>課程目標</w:t>
      </w:r>
    </w:p>
    <w:p w14:paraId="1E0B0AA1" w14:textId="77777777" w:rsidR="001A7831" w:rsidRPr="009C7F70" w:rsidRDefault="001A7831" w:rsidP="004F2630">
      <w:pPr>
        <w:pStyle w:val="Heading3"/>
        <w:keepNext w:val="0"/>
        <w:keepLines w:val="0"/>
        <w:spacing w:before="280" w:after="140" w:line="240" w:lineRule="auto"/>
        <w:ind w:left="-220" w:right="-220"/>
        <w:rPr>
          <w:rFonts w:eastAsia="DFKai-SB"/>
          <w:color w:val="000000" w:themeColor="text1"/>
        </w:rPr>
      </w:pPr>
      <w:bookmarkStart w:id="92" w:name="_iw43q4nm1eze" w:colFirst="0" w:colLast="0"/>
      <w:bookmarkEnd w:id="92"/>
      <w:r w:rsidRPr="009C7F70">
        <w:rPr>
          <w:rFonts w:eastAsia="DFKai-SB"/>
          <w:b/>
          <w:color w:val="000000" w:themeColor="text1"/>
          <w:sz w:val="22"/>
          <w:szCs w:val="22"/>
        </w:rPr>
        <w:t xml:space="preserve">Students will be able to: </w:t>
      </w:r>
    </w:p>
    <w:p w14:paraId="28A3821B" w14:textId="77777777" w:rsidR="001A7831" w:rsidRPr="009C7F70" w:rsidRDefault="001A7831" w:rsidP="004F2630">
      <w:pPr>
        <w:numPr>
          <w:ilvl w:val="0"/>
          <w:numId w:val="24"/>
        </w:numPr>
        <w:ind w:left="500" w:right="-220"/>
        <w:rPr>
          <w:rFonts w:eastAsia="DFKai-SB"/>
          <w:color w:val="000000" w:themeColor="text1"/>
        </w:rPr>
      </w:pPr>
      <w:r w:rsidRPr="009C7F70">
        <w:rPr>
          <w:rFonts w:eastAsia="DFKai-SB"/>
          <w:color w:val="000000" w:themeColor="text1"/>
        </w:rPr>
        <w:t>Set the properties of UI elements using code</w:t>
      </w:r>
    </w:p>
    <w:p w14:paraId="23C30174" w14:textId="77777777" w:rsidR="001A7831" w:rsidRPr="009C7F70" w:rsidRDefault="001A7831" w:rsidP="004F2630">
      <w:pPr>
        <w:numPr>
          <w:ilvl w:val="0"/>
          <w:numId w:val="24"/>
        </w:numPr>
        <w:ind w:left="500" w:right="-220"/>
        <w:rPr>
          <w:rFonts w:eastAsia="DFKai-SB"/>
          <w:color w:val="000000" w:themeColor="text1"/>
        </w:rPr>
      </w:pPr>
      <w:r w:rsidRPr="009C7F70">
        <w:rPr>
          <w:rFonts w:eastAsia="DFKai-SB"/>
          <w:color w:val="000000" w:themeColor="text1"/>
        </w:rPr>
        <w:t>Respond to user input using an event handler</w:t>
      </w:r>
    </w:p>
    <w:p w14:paraId="0B1B8919" w14:textId="77777777" w:rsidR="001A7831" w:rsidRPr="009C7F70" w:rsidRDefault="001A7831" w:rsidP="004F2630">
      <w:pPr>
        <w:numPr>
          <w:ilvl w:val="0"/>
          <w:numId w:val="24"/>
        </w:numPr>
        <w:spacing w:after="160"/>
        <w:ind w:left="500" w:right="-220"/>
        <w:rPr>
          <w:rFonts w:eastAsia="DFKai-SB"/>
          <w:color w:val="000000" w:themeColor="text1"/>
        </w:rPr>
      </w:pPr>
      <w:r w:rsidRPr="009C7F70">
        <w:rPr>
          <w:rFonts w:eastAsia="DFKai-SB"/>
          <w:color w:val="000000" w:themeColor="text1"/>
        </w:rPr>
        <w:t>Write programs that change multiple elements on a single screen instead of changing screen</w:t>
      </w:r>
    </w:p>
    <w:p w14:paraId="3A674246" w14:textId="77777777" w:rsidR="001A7831" w:rsidRPr="009C7F70" w:rsidRDefault="001A7831" w:rsidP="004F2630">
      <w:pPr>
        <w:pStyle w:val="Heading3"/>
        <w:keepNext w:val="0"/>
        <w:keepLines w:val="0"/>
        <w:spacing w:before="280" w:after="140" w:line="240" w:lineRule="auto"/>
        <w:ind w:left="-220" w:right="-220"/>
        <w:rPr>
          <w:rFonts w:eastAsia="DFKai-SB"/>
          <w:color w:val="000000" w:themeColor="text1"/>
        </w:rPr>
      </w:pPr>
      <w:bookmarkStart w:id="93" w:name="_h0lgjqond35a" w:colFirst="0" w:colLast="0"/>
      <w:bookmarkEnd w:id="93"/>
      <w:r w:rsidRPr="009C7F70">
        <w:rPr>
          <w:rFonts w:eastAsia="DFKai-SB"/>
          <w:b/>
          <w:color w:val="000000" w:themeColor="text1"/>
          <w:sz w:val="22"/>
          <w:szCs w:val="22"/>
        </w:rPr>
        <w:t>學生將具備以下能力</w:t>
      </w:r>
      <w:r w:rsidRPr="009C7F70">
        <w:rPr>
          <w:rFonts w:eastAsia="DFKai-SB"/>
          <w:b/>
          <w:color w:val="000000" w:themeColor="text1"/>
          <w:sz w:val="22"/>
          <w:szCs w:val="22"/>
        </w:rPr>
        <w:t xml:space="preserve">: </w:t>
      </w:r>
    </w:p>
    <w:p w14:paraId="26664821" w14:textId="77777777" w:rsidR="001A7831" w:rsidRPr="009C7F70" w:rsidRDefault="001A7831" w:rsidP="004F2630">
      <w:pPr>
        <w:numPr>
          <w:ilvl w:val="0"/>
          <w:numId w:val="24"/>
        </w:numPr>
        <w:ind w:right="-220"/>
        <w:rPr>
          <w:rFonts w:eastAsia="DFKai-SB"/>
          <w:color w:val="000000" w:themeColor="text1"/>
        </w:rPr>
      </w:pPr>
      <w:r w:rsidRPr="009C7F70">
        <w:rPr>
          <w:rFonts w:eastAsia="DFKai-SB"/>
          <w:color w:val="000000" w:themeColor="text1"/>
        </w:rPr>
        <w:t>使用程式碼設定使用者介面元素的屬性</w:t>
      </w:r>
    </w:p>
    <w:p w14:paraId="3CE9E584" w14:textId="77777777" w:rsidR="001A7831" w:rsidRPr="009C7F70" w:rsidRDefault="001A7831" w:rsidP="004F2630">
      <w:pPr>
        <w:numPr>
          <w:ilvl w:val="0"/>
          <w:numId w:val="24"/>
        </w:numPr>
        <w:ind w:right="-220"/>
        <w:rPr>
          <w:rFonts w:eastAsia="DFKai-SB"/>
          <w:color w:val="000000" w:themeColor="text1"/>
        </w:rPr>
      </w:pPr>
      <w:r w:rsidRPr="009C7F70">
        <w:rPr>
          <w:rFonts w:eastAsia="DFKai-SB"/>
          <w:color w:val="000000" w:themeColor="text1"/>
        </w:rPr>
        <w:t>使用事件處理程序來回應使用者的輸入</w:t>
      </w:r>
    </w:p>
    <w:p w14:paraId="7416D663" w14:textId="77777777" w:rsidR="001A7831" w:rsidRPr="009C7F70" w:rsidRDefault="001A7831" w:rsidP="004F2630">
      <w:pPr>
        <w:numPr>
          <w:ilvl w:val="0"/>
          <w:numId w:val="24"/>
        </w:numPr>
        <w:spacing w:after="160"/>
        <w:ind w:right="-220"/>
        <w:rPr>
          <w:rFonts w:eastAsia="DFKai-SB"/>
          <w:color w:val="000000" w:themeColor="text1"/>
        </w:rPr>
      </w:pPr>
      <w:r w:rsidRPr="009C7F70">
        <w:rPr>
          <w:rFonts w:eastAsia="DFKai-SB"/>
          <w:color w:val="000000" w:themeColor="text1"/>
        </w:rPr>
        <w:t>編寫可以在單一畫面更改多樣元素而不是更改多個畫面的程式</w:t>
      </w:r>
    </w:p>
    <w:p w14:paraId="2B2B8136" w14:textId="77777777" w:rsidR="001A7831" w:rsidRPr="009C7F70" w:rsidRDefault="001A7831" w:rsidP="004F2630">
      <w:pPr>
        <w:pStyle w:val="Heading2"/>
        <w:keepNext w:val="0"/>
        <w:keepLines w:val="0"/>
        <w:spacing w:before="0" w:after="180" w:line="288" w:lineRule="auto"/>
        <w:ind w:left="-220" w:right="-220"/>
        <w:rPr>
          <w:rFonts w:eastAsia="DFKai-SB"/>
          <w:b/>
          <w:color w:val="000000" w:themeColor="text1"/>
          <w:sz w:val="36"/>
          <w:szCs w:val="36"/>
        </w:rPr>
      </w:pPr>
      <w:bookmarkStart w:id="94" w:name="_op67xul09qw0" w:colFirst="0" w:colLast="0"/>
      <w:bookmarkEnd w:id="94"/>
      <w:r w:rsidRPr="009C7F70">
        <w:rPr>
          <w:rFonts w:eastAsia="DFKai-SB"/>
          <w:b/>
          <w:color w:val="000000" w:themeColor="text1"/>
          <w:sz w:val="36"/>
          <w:szCs w:val="36"/>
        </w:rPr>
        <w:t>Introduced Code</w:t>
      </w:r>
      <w:r w:rsidRPr="009C7F70">
        <w:rPr>
          <w:rFonts w:eastAsia="DFKai-SB"/>
          <w:b/>
          <w:color w:val="000000" w:themeColor="text1"/>
          <w:sz w:val="36"/>
          <w:szCs w:val="36"/>
        </w:rPr>
        <w:t>介紹程式碼</w:t>
      </w:r>
    </w:p>
    <w:p w14:paraId="3F08C82A" w14:textId="77777777" w:rsidR="001A7831" w:rsidRPr="009C7F70" w:rsidRDefault="001A7831" w:rsidP="004F2630">
      <w:pPr>
        <w:numPr>
          <w:ilvl w:val="0"/>
          <w:numId w:val="31"/>
        </w:numPr>
        <w:spacing w:after="160"/>
        <w:ind w:left="500" w:right="-220"/>
        <w:rPr>
          <w:rFonts w:eastAsia="DFKai-SB"/>
          <w:color w:val="000000" w:themeColor="text1"/>
          <w:sz w:val="19"/>
          <w:szCs w:val="19"/>
        </w:rPr>
      </w:pPr>
      <w:r w:rsidRPr="009C7F70">
        <w:rPr>
          <w:rFonts w:eastAsia="DFKai-SB"/>
          <w:color w:val="000000" w:themeColor="text1"/>
        </w:rPr>
        <w:lastRenderedPageBreak/>
        <w:fldChar w:fldCharType="begin"/>
      </w:r>
      <w:r w:rsidRPr="009C7F70">
        <w:rPr>
          <w:rFonts w:eastAsia="DFKai-SB"/>
          <w:color w:val="000000" w:themeColor="text1"/>
        </w:rPr>
        <w:instrText xml:space="preserve"> HYPERLINK "https://docs.code.org/applab/setProperty/" </w:instrText>
      </w:r>
      <w:r w:rsidRPr="009C7F70">
        <w:rPr>
          <w:rFonts w:eastAsia="DFKai-SB"/>
          <w:color w:val="000000" w:themeColor="text1"/>
        </w:rPr>
        <w:fldChar w:fldCharType="separate"/>
      </w:r>
      <w:r w:rsidRPr="009C7F70">
        <w:rPr>
          <w:rFonts w:eastAsia="DFKai-SB"/>
          <w:color w:val="000000" w:themeColor="text1"/>
          <w:sz w:val="17"/>
          <w:szCs w:val="17"/>
        </w:rPr>
        <w:t>setProperty(id, property, value)</w:t>
      </w:r>
    </w:p>
    <w:bookmarkStart w:id="95" w:name="_ojwvq91x5hz7" w:colFirst="0" w:colLast="0"/>
    <w:bookmarkEnd w:id="95"/>
    <w:p w14:paraId="4EF3BB0A" w14:textId="77777777" w:rsidR="001A7831" w:rsidRPr="009C7F70" w:rsidRDefault="001A7831" w:rsidP="004F2630">
      <w:pPr>
        <w:pStyle w:val="Heading2"/>
        <w:keepNext w:val="0"/>
        <w:keepLines w:val="0"/>
        <w:spacing w:before="0" w:after="180" w:line="288" w:lineRule="auto"/>
        <w:ind w:left="-440" w:right="-220"/>
        <w:rPr>
          <w:rFonts w:eastAsia="DFKai-SB"/>
          <w:b/>
          <w:color w:val="000000" w:themeColor="text1"/>
          <w:sz w:val="36"/>
          <w:szCs w:val="36"/>
        </w:rPr>
      </w:pPr>
      <w:r w:rsidRPr="009C7F70">
        <w:rPr>
          <w:rFonts w:eastAsia="DFKai-SB"/>
          <w:color w:val="000000" w:themeColor="text1"/>
        </w:rPr>
        <w:fldChar w:fldCharType="end"/>
      </w:r>
      <w:r w:rsidRPr="009C7F70">
        <w:rPr>
          <w:rFonts w:eastAsia="DFKai-SB"/>
          <w:b/>
          <w:color w:val="000000" w:themeColor="text1"/>
          <w:sz w:val="36"/>
          <w:szCs w:val="36"/>
        </w:rPr>
        <w:t xml:space="preserve">Support </w:t>
      </w:r>
      <w:r w:rsidRPr="009C7F70">
        <w:rPr>
          <w:rFonts w:eastAsia="DFKai-SB"/>
          <w:b/>
          <w:color w:val="000000" w:themeColor="text1"/>
          <w:sz w:val="36"/>
          <w:szCs w:val="36"/>
        </w:rPr>
        <w:t>課外資源</w:t>
      </w:r>
    </w:p>
    <w:bookmarkStart w:id="96" w:name="_p21c32sfzurz" w:colFirst="0" w:colLast="0"/>
    <w:bookmarkEnd w:id="96"/>
    <w:p w14:paraId="775B48EB" w14:textId="77777777" w:rsidR="001A7831" w:rsidRPr="009C7F70" w:rsidRDefault="001A7831" w:rsidP="004F2630">
      <w:pPr>
        <w:pStyle w:val="Heading3"/>
        <w:keepNext w:val="0"/>
        <w:keepLines w:val="0"/>
        <w:spacing w:before="280" w:after="140" w:line="240" w:lineRule="auto"/>
        <w:ind w:left="-440" w:right="-220"/>
        <w:rPr>
          <w:rFonts w:eastAsia="DFKai-SB"/>
          <w:b/>
          <w:color w:val="000000" w:themeColor="text1"/>
          <w:sz w:val="22"/>
          <w:szCs w:val="22"/>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b/>
          <w:color w:val="000000" w:themeColor="text1"/>
          <w:sz w:val="22"/>
          <w:szCs w:val="22"/>
        </w:rPr>
        <w:t xml:space="preserve">Lesson Forum </w:t>
      </w:r>
      <w:r w:rsidRPr="009C7F70">
        <w:rPr>
          <w:rFonts w:eastAsia="DFKai-SB"/>
          <w:b/>
          <w:color w:val="000000" w:themeColor="text1"/>
          <w:sz w:val="22"/>
          <w:szCs w:val="22"/>
        </w:rPr>
        <w:t>討論區</w:t>
      </w:r>
    </w:p>
    <w:bookmarkStart w:id="97" w:name="_5dfhp8rbwhhu" w:colFirst="0" w:colLast="0"/>
    <w:bookmarkEnd w:id="97"/>
    <w:p w14:paraId="04095ADB" w14:textId="77777777" w:rsidR="001A7831" w:rsidRPr="009C7F70" w:rsidRDefault="001A7831" w:rsidP="004F2630">
      <w:pPr>
        <w:pStyle w:val="Heading3"/>
        <w:keepNext w:val="0"/>
        <w:keepLines w:val="0"/>
        <w:spacing w:before="280" w:after="140" w:line="240" w:lineRule="auto"/>
        <w:ind w:left="-440" w:right="-220"/>
        <w:rPr>
          <w:rFonts w:eastAsia="DFKai-SB"/>
          <w:b/>
          <w:color w:val="000000" w:themeColor="text1"/>
          <w:sz w:val="22"/>
          <w:szCs w:val="22"/>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"https://support.code.org/hc/en-us/requests/new?description=Bug%20in%20CS%20Discoveries%202018%20unit%206%20lesson%202%20curriculum.code.org/csd-18/unit6/2/" </w:instrText>
      </w:r>
      <w:r w:rsidRPr="009C7F70">
        <w:rPr>
          <w:rFonts w:eastAsia="DFKai-SB"/>
          <w:color w:val="000000" w:themeColor="text1"/>
        </w:rPr>
        <w:fldChar w:fldCharType="separate"/>
      </w:r>
      <w:r w:rsidRPr="009C7F70">
        <w:rPr>
          <w:rFonts w:eastAsia="DFKai-SB"/>
          <w:b/>
          <w:color w:val="000000" w:themeColor="text1"/>
          <w:sz w:val="22"/>
          <w:szCs w:val="22"/>
        </w:rPr>
        <w:t xml:space="preserve">Report a Bug </w:t>
      </w:r>
      <w:r w:rsidRPr="009C7F70">
        <w:rPr>
          <w:rFonts w:eastAsia="DFKai-SB"/>
          <w:b/>
          <w:color w:val="000000" w:themeColor="text1"/>
          <w:sz w:val="22"/>
          <w:szCs w:val="22"/>
        </w:rPr>
        <w:t>問題回報</w:t>
      </w:r>
    </w:p>
    <w:bookmarkStart w:id="98" w:name="_p6yhr6yatrn2" w:colFirst="0" w:colLast="0"/>
    <w:bookmarkEnd w:id="98"/>
    <w:p w14:paraId="75EF4438" w14:textId="77777777" w:rsidR="001A7831" w:rsidRPr="009C7F70" w:rsidRDefault="001A7831" w:rsidP="004F2630">
      <w:pPr>
        <w:pStyle w:val="Heading1"/>
        <w:keepNext w:val="0"/>
        <w:keepLines w:val="0"/>
        <w:spacing w:before="240" w:after="240" w:line="240" w:lineRule="auto"/>
        <w:rPr>
          <w:rFonts w:eastAsia="DFKai-SB"/>
          <w:b/>
          <w:color w:val="000000" w:themeColor="text1"/>
          <w:sz w:val="48"/>
          <w:szCs w:val="48"/>
        </w:rPr>
      </w:pPr>
      <w:r w:rsidRPr="009C7F70">
        <w:rPr>
          <w:rFonts w:eastAsia="DFKai-SB"/>
          <w:color w:val="000000" w:themeColor="text1"/>
        </w:rPr>
        <w:fldChar w:fldCharType="end"/>
      </w:r>
      <w:r w:rsidRPr="009C7F70">
        <w:rPr>
          <w:rFonts w:eastAsia="DFKai-SB"/>
          <w:b/>
          <w:color w:val="000000" w:themeColor="text1"/>
          <w:sz w:val="48"/>
          <w:szCs w:val="48"/>
        </w:rPr>
        <w:t xml:space="preserve">Teaching Guide </w:t>
      </w:r>
      <w:r w:rsidRPr="009C7F70">
        <w:rPr>
          <w:rFonts w:eastAsia="DFKai-SB"/>
          <w:b/>
          <w:color w:val="000000" w:themeColor="text1"/>
          <w:sz w:val="48"/>
          <w:szCs w:val="48"/>
        </w:rPr>
        <w:t>教學指南</w:t>
      </w:r>
    </w:p>
    <w:p w14:paraId="77190F2D" w14:textId="77777777" w:rsidR="001A7831" w:rsidRPr="009C7F70" w:rsidRDefault="001A7831" w:rsidP="004F2630">
      <w:pPr>
        <w:pStyle w:val="Heading2"/>
        <w:keepNext w:val="0"/>
        <w:keepLines w:val="0"/>
        <w:spacing w:after="360" w:line="288" w:lineRule="auto"/>
        <w:rPr>
          <w:rFonts w:eastAsia="DFKai-SB"/>
          <w:b/>
          <w:color w:val="000000" w:themeColor="text1"/>
          <w:sz w:val="36"/>
          <w:szCs w:val="36"/>
        </w:rPr>
      </w:pPr>
      <w:bookmarkStart w:id="99" w:name="_2xaugq2vaech" w:colFirst="0" w:colLast="0"/>
      <w:bookmarkEnd w:id="99"/>
      <w:r w:rsidRPr="009C7F70">
        <w:rPr>
          <w:rFonts w:eastAsia="DFKai-SB"/>
          <w:b/>
          <w:color w:val="000000" w:themeColor="text1"/>
          <w:sz w:val="36"/>
          <w:szCs w:val="36"/>
        </w:rPr>
        <w:t xml:space="preserve">Warm Up (5 min) </w:t>
      </w:r>
      <w:hyperlink r:id="rId57" w:anchor="designing-screens-with-code0">
        <w:r w:rsidRPr="009C7F70">
          <w:rPr>
            <w:rFonts w:eastAsia="DFKai-SB"/>
            <w:b/>
            <w:color w:val="000000" w:themeColor="text1"/>
            <w:sz w:val="19"/>
            <w:szCs w:val="19"/>
          </w:rPr>
          <w:t>暖身活動</w:t>
        </w:r>
        <w:r w:rsidRPr="009C7F70">
          <w:rPr>
            <w:rFonts w:eastAsia="DFKai-SB"/>
            <w:b/>
            <w:color w:val="000000" w:themeColor="text1"/>
            <w:sz w:val="19"/>
            <w:szCs w:val="19"/>
          </w:rPr>
          <w:t>(5</w:t>
        </w:r>
        <w:r w:rsidRPr="009C7F70">
          <w:rPr>
            <w:rFonts w:eastAsia="DFKai-SB"/>
            <w:b/>
            <w:color w:val="000000" w:themeColor="text1"/>
            <w:sz w:val="19"/>
            <w:szCs w:val="19"/>
          </w:rPr>
          <w:t>分鐘</w:t>
        </w:r>
        <w:r w:rsidRPr="009C7F70">
          <w:rPr>
            <w:rFonts w:eastAsia="DFKai-SB"/>
            <w:b/>
            <w:color w:val="000000" w:themeColor="text1"/>
            <w:sz w:val="19"/>
            <w:szCs w:val="19"/>
          </w:rPr>
          <w:t>)</w:t>
        </w:r>
      </w:hyperlink>
    </w:p>
    <w:p w14:paraId="176834DA" w14:textId="77777777" w:rsidR="001A7831" w:rsidRPr="009C7F70" w:rsidRDefault="001A7831" w:rsidP="004F2630">
      <w:pPr>
        <w:pStyle w:val="Heading3"/>
        <w:keepNext w:val="0"/>
        <w:keepLines w:val="0"/>
        <w:spacing w:before="280" w:after="140" w:line="240" w:lineRule="auto"/>
        <w:rPr>
          <w:rFonts w:eastAsia="DFKai-SB"/>
          <w:color w:val="000000" w:themeColor="text1"/>
          <w:sz w:val="34"/>
          <w:szCs w:val="34"/>
        </w:rPr>
      </w:pPr>
      <w:bookmarkStart w:id="100" w:name="_7wzyasgbfv0h" w:colFirst="0" w:colLast="0"/>
      <w:bookmarkEnd w:id="100"/>
      <w:r w:rsidRPr="009C7F70">
        <w:rPr>
          <w:rFonts w:eastAsia="DFKai-SB"/>
          <w:color w:val="000000" w:themeColor="text1"/>
          <w:sz w:val="34"/>
          <w:szCs w:val="34"/>
        </w:rPr>
        <w:t xml:space="preserve">UI Element Properties Refresher </w:t>
      </w:r>
      <w:hyperlink r:id="rId58" w:anchor="designing-screens-with-code1">
        <w:r w:rsidRPr="009C7F70">
          <w:rPr>
            <w:rFonts w:eastAsia="DFKai-SB"/>
            <w:color w:val="000000" w:themeColor="text1"/>
            <w:sz w:val="19"/>
            <w:szCs w:val="19"/>
          </w:rPr>
          <w:t>使用者介面元素屬性複習</w:t>
        </w:r>
      </w:hyperlink>
    </w:p>
    <w:p w14:paraId="13C03A48" w14:textId="77777777" w:rsidR="001A7831" w:rsidRPr="009C7F70" w:rsidRDefault="001A7831" w:rsidP="004F2630">
      <w:pPr>
        <w:spacing w:after="380" w:line="312" w:lineRule="auto"/>
        <w:ind w:left="220" w:right="220"/>
        <w:rPr>
          <w:rFonts w:eastAsia="DFKai-SB"/>
          <w:color w:val="000000" w:themeColor="text1"/>
          <w:sz w:val="24"/>
          <w:szCs w:val="24"/>
        </w:rPr>
      </w:pPr>
      <w:r w:rsidRPr="009C7F70">
        <w:rPr>
          <w:rFonts w:eastAsia="DFKai-SB"/>
          <w:color w:val="000000" w:themeColor="text1"/>
          <w:sz w:val="24"/>
          <w:szCs w:val="24"/>
        </w:rPr>
        <w:t xml:space="preserve">Discussion Goal </w:t>
      </w:r>
      <w:r w:rsidRPr="009C7F70">
        <w:rPr>
          <w:rFonts w:eastAsia="DFKai-SB"/>
          <w:color w:val="000000" w:themeColor="text1"/>
          <w:sz w:val="24"/>
          <w:szCs w:val="24"/>
        </w:rPr>
        <w:t>討論目標</w:t>
      </w:r>
    </w:p>
    <w:p w14:paraId="5088A0A4" w14:textId="77777777" w:rsidR="001A7831" w:rsidRPr="009C7F70" w:rsidRDefault="001A7831" w:rsidP="004F2630">
      <w:pPr>
        <w:spacing w:before="600" w:after="380" w:line="312" w:lineRule="auto"/>
        <w:ind w:left="220" w:right="220"/>
        <w:rPr>
          <w:rFonts w:eastAsia="DFKai-SB"/>
          <w:color w:val="000000" w:themeColor="text1"/>
        </w:rPr>
      </w:pPr>
      <w:r w:rsidRPr="009C7F70">
        <w:rPr>
          <w:rFonts w:eastAsia="DFKai-SB"/>
          <w:color w:val="000000" w:themeColor="text1"/>
        </w:rPr>
        <w:t>The goal of this disucssion is to prime students to think about the properties of various design elements, which they will learn to change with code later in this lesson. You might ask students to think back to a similar discussion we had in Unit 2 when trying to describe what a web page looks like, or to the properties of a sprite from Unit 3</w:t>
      </w:r>
    </w:p>
    <w:p w14:paraId="24878E2B" w14:textId="77777777" w:rsidR="001A7831" w:rsidRPr="009C7F70" w:rsidRDefault="001A7831" w:rsidP="004F2630">
      <w:pPr>
        <w:spacing w:before="600" w:after="380" w:line="312" w:lineRule="auto"/>
        <w:ind w:left="220" w:right="220"/>
        <w:rPr>
          <w:rFonts w:eastAsia="DFKai-SB"/>
          <w:color w:val="000000" w:themeColor="text1"/>
        </w:rPr>
      </w:pPr>
      <w:r w:rsidRPr="009C7F70">
        <w:rPr>
          <w:rFonts w:eastAsia="DFKai-SB"/>
          <w:color w:val="000000" w:themeColor="text1"/>
        </w:rPr>
        <w:t>這種討論的目的是讓學生思考各種設計元素的屬性，他們將在接下來的課程中學習如何用程式碼更改屬性。您可以要求學生回想在第</w:t>
      </w:r>
      <w:r w:rsidRPr="009C7F70">
        <w:rPr>
          <w:rFonts w:eastAsia="DFKai-SB"/>
          <w:color w:val="000000" w:themeColor="text1"/>
        </w:rPr>
        <w:t>2</w:t>
      </w:r>
      <w:r w:rsidRPr="009C7F70">
        <w:rPr>
          <w:rFonts w:eastAsia="DFKai-SB"/>
          <w:color w:val="000000" w:themeColor="text1"/>
        </w:rPr>
        <w:t>單元中嘗試描述網頁的外觀或第</w:t>
      </w:r>
      <w:r w:rsidRPr="009C7F70">
        <w:rPr>
          <w:rFonts w:eastAsia="DFKai-SB"/>
          <w:color w:val="000000" w:themeColor="text1"/>
        </w:rPr>
        <w:t>3</w:t>
      </w:r>
      <w:r w:rsidRPr="009C7F70">
        <w:rPr>
          <w:rFonts w:eastAsia="DFKai-SB"/>
          <w:color w:val="000000" w:themeColor="text1"/>
        </w:rPr>
        <w:t>單元中精靈的屬性的類似討論。</w:t>
      </w:r>
    </w:p>
    <w:p w14:paraId="7F65D23F" w14:textId="77777777" w:rsidR="001A7831" w:rsidRPr="009C7F70" w:rsidRDefault="001A7831" w:rsidP="004F2630">
      <w:pPr>
        <w:spacing w:after="160"/>
        <w:rPr>
          <w:rFonts w:eastAsia="DFKai-SB"/>
          <w:color w:val="000000" w:themeColor="text1"/>
          <w:sz w:val="19"/>
          <w:szCs w:val="19"/>
        </w:rPr>
      </w:pPr>
      <w:r w:rsidRPr="009C7F70">
        <w:rPr>
          <w:rFonts w:eastAsia="DFKai-SB"/>
          <w:color w:val="000000" w:themeColor="text1"/>
          <w:sz w:val="19"/>
          <w:szCs w:val="19"/>
        </w:rPr>
        <w:t>Display: Show students this example image</w:t>
      </w:r>
    </w:p>
    <w:p w14:paraId="003FB7CC" w14:textId="77777777" w:rsidR="001A7831" w:rsidRPr="009C7F70" w:rsidRDefault="001A7831" w:rsidP="004F2630">
      <w:pPr>
        <w:spacing w:after="160"/>
        <w:rPr>
          <w:rFonts w:eastAsia="DFKai-SB"/>
          <w:color w:val="000000" w:themeColor="text1"/>
          <w:sz w:val="19"/>
          <w:szCs w:val="19"/>
        </w:rPr>
      </w:pPr>
      <w:r w:rsidRPr="009C7F70">
        <w:rPr>
          <w:rFonts w:eastAsia="DFKai-SB"/>
          <w:noProof/>
          <w:color w:val="000000" w:themeColor="text1"/>
          <w:sz w:val="19"/>
          <w:szCs w:val="19"/>
        </w:rPr>
        <w:lastRenderedPageBreak/>
        <w:drawing>
          <wp:inline distT="114300" distB="114300" distL="114300" distR="114300" wp14:anchorId="57676788" wp14:editId="34FBB801">
            <wp:extent cx="1783874" cy="31480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783874" cy="3148013"/>
                    </a:xfrm>
                    <a:prstGeom prst="rect">
                      <a:avLst/>
                    </a:prstGeom>
                    <a:ln/>
                  </pic:spPr>
                </pic:pic>
              </a:graphicData>
            </a:graphic>
          </wp:inline>
        </w:drawing>
      </w:r>
    </w:p>
    <w:p w14:paraId="277AB8CB" w14:textId="77777777" w:rsidR="001A7831" w:rsidRPr="009C7F70" w:rsidRDefault="001A7831" w:rsidP="004F2630">
      <w:pPr>
        <w:spacing w:after="160"/>
        <w:rPr>
          <w:rFonts w:eastAsia="DFKai-SB"/>
          <w:color w:val="000000" w:themeColor="text1"/>
        </w:rPr>
      </w:pPr>
      <w:r w:rsidRPr="009C7F70">
        <w:rPr>
          <w:rFonts w:eastAsia="DFKai-SB"/>
          <w:color w:val="000000" w:themeColor="text1"/>
        </w:rPr>
        <w:t>Discuss: How would you describe to somebody else how to recreate this screen? What specific details would they need to know about each design element?</w:t>
      </w:r>
    </w:p>
    <w:p w14:paraId="2A10199E" w14:textId="77777777" w:rsidR="001A7831" w:rsidRPr="009C7F70" w:rsidRDefault="001A7831" w:rsidP="004F2630">
      <w:pPr>
        <w:spacing w:after="160"/>
        <w:rPr>
          <w:rFonts w:eastAsia="DFKai-SB"/>
          <w:color w:val="000000" w:themeColor="text1"/>
        </w:rPr>
      </w:pPr>
      <w:r w:rsidRPr="009C7F70">
        <w:rPr>
          <w:rFonts w:eastAsia="DFKai-SB"/>
          <w:color w:val="000000" w:themeColor="text1"/>
        </w:rPr>
        <w:t>討論：</w:t>
      </w:r>
      <w:r w:rsidRPr="009C7F70">
        <w:rPr>
          <w:rFonts w:eastAsia="DFKai-SB"/>
          <w:color w:val="000000" w:themeColor="text1"/>
        </w:rPr>
        <w:t xml:space="preserve"> </w:t>
      </w:r>
      <w:r w:rsidRPr="009C7F70">
        <w:rPr>
          <w:rFonts w:eastAsia="DFKai-SB"/>
          <w:color w:val="000000" w:themeColor="text1"/>
        </w:rPr>
        <w:t>請和其他人敘述你會如何重新建構這個畫面</w:t>
      </w:r>
      <w:r w:rsidRPr="009C7F70">
        <w:rPr>
          <w:rFonts w:eastAsia="DFKai-SB"/>
          <w:color w:val="000000" w:themeColor="text1"/>
        </w:rPr>
        <w:t xml:space="preserve">? </w:t>
      </w:r>
      <w:r w:rsidRPr="009C7F70">
        <w:rPr>
          <w:rFonts w:eastAsia="DFKai-SB"/>
          <w:color w:val="000000" w:themeColor="text1"/>
        </w:rPr>
        <w:t>他們需要了解每個設計元素的哪些具體細節？</w:t>
      </w:r>
    </w:p>
    <w:p w14:paraId="46B38A68" w14:textId="77777777" w:rsidR="001A7831" w:rsidRPr="009C7F70" w:rsidRDefault="001A7831" w:rsidP="004F2630">
      <w:pPr>
        <w:pStyle w:val="Heading2"/>
        <w:keepNext w:val="0"/>
        <w:keepLines w:val="0"/>
        <w:spacing w:after="360" w:line="288" w:lineRule="auto"/>
        <w:rPr>
          <w:rFonts w:eastAsia="DFKai-SB"/>
          <w:b/>
          <w:color w:val="000000" w:themeColor="text1"/>
          <w:sz w:val="36"/>
          <w:szCs w:val="36"/>
        </w:rPr>
      </w:pPr>
      <w:bookmarkStart w:id="101" w:name="_dvy5151j34f2" w:colFirst="0" w:colLast="0"/>
      <w:bookmarkEnd w:id="101"/>
      <w:r w:rsidRPr="009C7F70">
        <w:rPr>
          <w:rFonts w:eastAsia="DFKai-SB"/>
          <w:b/>
          <w:color w:val="000000" w:themeColor="text1"/>
          <w:sz w:val="36"/>
          <w:szCs w:val="36"/>
        </w:rPr>
        <w:t xml:space="preserve">Activity (45 to 60 minutes) </w:t>
      </w:r>
      <w:hyperlink r:id="rId60" w:anchor="designing-screens-with-code2">
        <w:r w:rsidRPr="009C7F70">
          <w:rPr>
            <w:rFonts w:eastAsia="DFKai-SB"/>
            <w:b/>
            <w:color w:val="000000" w:themeColor="text1"/>
            <w:sz w:val="19"/>
            <w:szCs w:val="19"/>
          </w:rPr>
          <w:t>活動內容</w:t>
        </w:r>
        <w:r w:rsidRPr="009C7F70">
          <w:rPr>
            <w:rFonts w:eastAsia="DFKai-SB"/>
            <w:b/>
            <w:color w:val="000000" w:themeColor="text1"/>
            <w:sz w:val="19"/>
            <w:szCs w:val="19"/>
          </w:rPr>
          <w:t>( 40-60</w:t>
        </w:r>
        <w:r w:rsidRPr="009C7F70">
          <w:rPr>
            <w:rFonts w:eastAsia="DFKai-SB"/>
            <w:b/>
            <w:color w:val="000000" w:themeColor="text1"/>
            <w:sz w:val="19"/>
            <w:szCs w:val="19"/>
          </w:rPr>
          <w:t>分鐘</w:t>
        </w:r>
        <w:r w:rsidRPr="009C7F70">
          <w:rPr>
            <w:rFonts w:eastAsia="DFKai-SB"/>
            <w:b/>
            <w:color w:val="000000" w:themeColor="text1"/>
            <w:sz w:val="19"/>
            <w:szCs w:val="19"/>
          </w:rPr>
          <w:t>)</w:t>
        </w:r>
      </w:hyperlink>
    </w:p>
    <w:p w14:paraId="70D1809C" w14:textId="77777777" w:rsidR="001A7831" w:rsidRPr="009C7F70" w:rsidRDefault="001A7831" w:rsidP="004F2630">
      <w:pPr>
        <w:pStyle w:val="Heading3"/>
        <w:keepNext w:val="0"/>
        <w:keepLines w:val="0"/>
        <w:spacing w:before="280" w:after="140" w:line="240" w:lineRule="auto"/>
        <w:rPr>
          <w:rFonts w:eastAsia="DFKai-SB"/>
          <w:color w:val="000000" w:themeColor="text1"/>
          <w:sz w:val="34"/>
          <w:szCs w:val="34"/>
        </w:rPr>
      </w:pPr>
      <w:bookmarkStart w:id="102" w:name="_jstekgpxxew6" w:colFirst="0" w:colLast="0"/>
      <w:bookmarkEnd w:id="102"/>
      <w:r w:rsidRPr="009C7F70">
        <w:rPr>
          <w:rFonts w:eastAsia="DFKai-SB"/>
          <w:color w:val="000000" w:themeColor="text1"/>
          <w:sz w:val="34"/>
          <w:szCs w:val="34"/>
        </w:rPr>
        <w:t xml:space="preserve">Designing with setProperty() </w:t>
      </w:r>
      <w:r w:rsidRPr="009C7F70">
        <w:rPr>
          <w:rFonts w:eastAsia="DFKai-SB"/>
          <w:color w:val="000000" w:themeColor="text1"/>
          <w:sz w:val="22"/>
          <w:szCs w:val="22"/>
        </w:rPr>
        <w:t>使用</w:t>
      </w:r>
      <w:r w:rsidRPr="009C7F70">
        <w:rPr>
          <w:rFonts w:eastAsia="DFKai-SB"/>
          <w:color w:val="000000" w:themeColor="text1"/>
          <w:sz w:val="22"/>
          <w:szCs w:val="22"/>
        </w:rPr>
        <w:t xml:space="preserve"> </w:t>
      </w:r>
      <w:hyperlink r:id="rId61" w:anchor="designing-screens-with-code3">
        <w:r w:rsidRPr="009C7F70">
          <w:rPr>
            <w:rFonts w:eastAsia="DFKai-SB"/>
            <w:color w:val="000000" w:themeColor="text1"/>
            <w:sz w:val="19"/>
            <w:szCs w:val="19"/>
          </w:rPr>
          <w:t xml:space="preserve">setProperty() </w:t>
        </w:r>
        <w:r w:rsidRPr="009C7F70">
          <w:rPr>
            <w:rFonts w:eastAsia="DFKai-SB"/>
            <w:color w:val="000000" w:themeColor="text1"/>
            <w:sz w:val="19"/>
            <w:szCs w:val="19"/>
          </w:rPr>
          <w:t>設計</w:t>
        </w:r>
      </w:hyperlink>
    </w:p>
    <w:p w14:paraId="303FCFCB" w14:textId="77777777" w:rsidR="001A7831" w:rsidRPr="009C7F70" w:rsidRDefault="001A7831" w:rsidP="004F2630">
      <w:pPr>
        <w:spacing w:after="160"/>
        <w:rPr>
          <w:rFonts w:eastAsia="DFKai-SB"/>
          <w:color w:val="000000" w:themeColor="text1"/>
          <w:sz w:val="19"/>
          <w:szCs w:val="19"/>
        </w:rPr>
      </w:pPr>
      <w:r w:rsidRPr="009C7F70">
        <w:rPr>
          <w:rFonts w:eastAsia="DFKai-SB"/>
          <w:color w:val="000000" w:themeColor="text1"/>
          <w:sz w:val="19"/>
          <w:szCs w:val="19"/>
        </w:rPr>
        <w:t>Transition: Head to Code Studio</w:t>
      </w:r>
    </w:p>
    <w:p w14:paraId="1B13609C" w14:textId="77777777" w:rsidR="001A7831" w:rsidRPr="009C7F70" w:rsidRDefault="001A7831" w:rsidP="004F2630">
      <w:pPr>
        <w:pStyle w:val="Heading3"/>
        <w:keepNext w:val="0"/>
        <w:keepLines w:val="0"/>
        <w:spacing w:before="280" w:after="140" w:line="240" w:lineRule="auto"/>
        <w:rPr>
          <w:rFonts w:eastAsia="DFKai-SB"/>
          <w:color w:val="000000" w:themeColor="text1"/>
          <w:sz w:val="34"/>
          <w:szCs w:val="34"/>
        </w:rPr>
      </w:pPr>
      <w:bookmarkStart w:id="103" w:name="_5suvlzuxzr2i" w:colFirst="0" w:colLast="0"/>
      <w:bookmarkEnd w:id="103"/>
      <w:r w:rsidRPr="009C7F70">
        <w:rPr>
          <w:rFonts w:eastAsia="DFKai-SB"/>
          <w:color w:val="000000" w:themeColor="text1"/>
          <w:sz w:val="34"/>
          <w:szCs w:val="34"/>
        </w:rPr>
        <w:t xml:space="preserve"> Code Studio levels </w:t>
      </w:r>
      <w:r w:rsidRPr="009C7F70">
        <w:rPr>
          <w:rFonts w:eastAsia="DFKai-SB"/>
          <w:color w:val="000000" w:themeColor="text1"/>
          <w:sz w:val="34"/>
          <w:szCs w:val="34"/>
        </w:rPr>
        <w:t>關卡</w:t>
      </w:r>
    </w:p>
    <w:p w14:paraId="516E0D8C" w14:textId="77777777" w:rsidR="001A7831" w:rsidRPr="009C7F70" w:rsidRDefault="001A7831" w:rsidP="004F2630">
      <w:pPr>
        <w:numPr>
          <w:ilvl w:val="0"/>
          <w:numId w:val="25"/>
        </w:numPr>
        <w:spacing w:before="240" w:line="312" w:lineRule="auto"/>
        <w:ind w:right="60"/>
        <w:rPr>
          <w:rFonts w:eastAsia="DFKai-SB"/>
          <w:color w:val="000000" w:themeColor="text1"/>
          <w:sz w:val="29"/>
          <w:szCs w:val="29"/>
        </w:rPr>
      </w:pPr>
      <w:r w:rsidRPr="009C7F70">
        <w:rPr>
          <w:rFonts w:eastAsia="DFKai-SB"/>
          <w:b/>
          <w:color w:val="000000" w:themeColor="text1"/>
          <w:sz w:val="29"/>
          <w:szCs w:val="29"/>
        </w:rPr>
        <w:t xml:space="preserve">Lesson Overview  </w:t>
      </w:r>
      <w:r w:rsidRPr="009C7F70">
        <w:rPr>
          <w:rFonts w:eastAsia="DFKai-SB"/>
          <w:b/>
          <w:color w:val="000000" w:themeColor="text1"/>
          <w:sz w:val="29"/>
          <w:szCs w:val="29"/>
        </w:rPr>
        <w:t>課程概述</w:t>
      </w:r>
    </w:p>
    <w:p w14:paraId="060A9BA4" w14:textId="77777777" w:rsidR="001A7831" w:rsidRPr="009C7F70" w:rsidRDefault="001A7831" w:rsidP="004F2630">
      <w:pPr>
        <w:numPr>
          <w:ilvl w:val="0"/>
          <w:numId w:val="25"/>
        </w:numPr>
        <w:spacing w:line="312" w:lineRule="auto"/>
        <w:ind w:right="40"/>
        <w:rPr>
          <w:rFonts w:eastAsia="DFKai-SB"/>
          <w:color w:val="000000" w:themeColor="text1"/>
          <w:sz w:val="19"/>
          <w:szCs w:val="19"/>
        </w:rPr>
      </w:pPr>
      <w:r w:rsidRPr="009C7F70">
        <w:rPr>
          <w:rFonts w:eastAsia="DFKai-SB"/>
          <w:color w:val="000000" w:themeColor="text1"/>
          <w:sz w:val="19"/>
          <w:szCs w:val="19"/>
        </w:rPr>
        <w:t xml:space="preserve">Student Overview </w:t>
      </w:r>
      <w:r w:rsidRPr="009C7F70">
        <w:rPr>
          <w:rFonts w:eastAsia="DFKai-SB"/>
          <w:color w:val="000000" w:themeColor="text1"/>
          <w:sz w:val="19"/>
          <w:szCs w:val="19"/>
        </w:rPr>
        <w:t>給學生的概述</w:t>
      </w:r>
    </w:p>
    <w:p w14:paraId="600185A5" w14:textId="77777777" w:rsidR="001A7831" w:rsidRPr="009C7F70" w:rsidRDefault="001A7831" w:rsidP="004F2630">
      <w:pPr>
        <w:numPr>
          <w:ilvl w:val="0"/>
          <w:numId w:val="25"/>
        </w:numPr>
        <w:spacing w:line="312" w:lineRule="auto"/>
        <w:ind w:right="40"/>
        <w:rPr>
          <w:rFonts w:eastAsia="DFKai-SB"/>
          <w:color w:val="000000" w:themeColor="text1"/>
          <w:sz w:val="19"/>
          <w:szCs w:val="19"/>
        </w:rPr>
      </w:pPr>
      <w:r w:rsidRPr="009C7F70">
        <w:rPr>
          <w:rFonts w:eastAsia="DFKai-SB"/>
          <w:b/>
          <w:color w:val="000000" w:themeColor="text1"/>
          <w:sz w:val="29"/>
          <w:szCs w:val="29"/>
        </w:rPr>
        <w:t xml:space="preserve">Designing Screens with Code </w:t>
      </w:r>
      <w:r w:rsidRPr="009C7F70">
        <w:rPr>
          <w:rFonts w:eastAsia="DFKai-SB"/>
          <w:b/>
          <w:color w:val="000000" w:themeColor="text1"/>
          <w:sz w:val="29"/>
          <w:szCs w:val="29"/>
        </w:rPr>
        <w:t>使用程式碼設計畫面</w:t>
      </w:r>
    </w:p>
    <w:p w14:paraId="3570E515" w14:textId="77777777" w:rsidR="001A7831" w:rsidRPr="009C7F70" w:rsidRDefault="001A7831" w:rsidP="004F2630">
      <w:pPr>
        <w:numPr>
          <w:ilvl w:val="0"/>
          <w:numId w:val="25"/>
        </w:numPr>
        <w:spacing w:line="312" w:lineRule="auto"/>
        <w:ind w:right="40"/>
        <w:rPr>
          <w:rFonts w:eastAsia="DFKai-SB"/>
          <w:color w:val="000000" w:themeColor="text1"/>
          <w:sz w:val="19"/>
          <w:szCs w:val="19"/>
        </w:rPr>
      </w:pPr>
      <w:r w:rsidRPr="009C7F70">
        <w:rPr>
          <w:rFonts w:eastAsia="DFKai-SB"/>
          <w:color w:val="000000" w:themeColor="text1"/>
          <w:sz w:val="19"/>
          <w:szCs w:val="19"/>
        </w:rPr>
        <w:t xml:space="preserve">Student Overview </w:t>
      </w:r>
      <w:r w:rsidRPr="009C7F70">
        <w:rPr>
          <w:rFonts w:eastAsia="DFKai-SB"/>
          <w:color w:val="000000" w:themeColor="text1"/>
          <w:sz w:val="19"/>
          <w:szCs w:val="19"/>
        </w:rPr>
        <w:t>給學生的概述</w:t>
      </w:r>
    </w:p>
    <w:p w14:paraId="76B17D77" w14:textId="4E92E805" w:rsidR="001A7831" w:rsidRPr="009C7F70" w:rsidRDefault="001A7831" w:rsidP="00995900">
      <w:pPr>
        <w:numPr>
          <w:ilvl w:val="0"/>
          <w:numId w:val="29"/>
        </w:numPr>
        <w:spacing w:line="312" w:lineRule="auto"/>
        <w:ind w:right="60"/>
        <w:rPr>
          <w:rFonts w:eastAsia="DFKai-SB"/>
          <w:color w:val="000000" w:themeColor="text1"/>
          <w:sz w:val="29"/>
          <w:szCs w:val="29"/>
        </w:rPr>
      </w:pPr>
      <w:r w:rsidRPr="009C7F70">
        <w:rPr>
          <w:rFonts w:eastAsia="DFKai-SB"/>
          <w:b/>
          <w:color w:val="000000" w:themeColor="text1"/>
          <w:sz w:val="29"/>
          <w:szCs w:val="29"/>
        </w:rPr>
        <w:t xml:space="preserve">Setting Properties </w:t>
      </w:r>
      <w:r w:rsidRPr="009C7F70">
        <w:rPr>
          <w:rFonts w:eastAsia="DFKai-SB"/>
          <w:b/>
          <w:color w:val="000000" w:themeColor="text1"/>
          <w:sz w:val="29"/>
          <w:szCs w:val="29"/>
        </w:rPr>
        <w:t>屬性設定</w:t>
      </w:r>
    </w:p>
    <w:p w14:paraId="12273452" w14:textId="77777777" w:rsidR="001A7831" w:rsidRPr="009C7F70" w:rsidRDefault="001A7831" w:rsidP="004F2630">
      <w:pPr>
        <w:pStyle w:val="Heading3"/>
        <w:keepNext w:val="0"/>
        <w:keepLines w:val="0"/>
        <w:spacing w:before="280" w:after="140" w:line="240" w:lineRule="auto"/>
        <w:ind w:left="720" w:right="40"/>
        <w:rPr>
          <w:rFonts w:eastAsia="DFKai-SB"/>
          <w:color w:val="000000" w:themeColor="text1"/>
          <w:sz w:val="34"/>
          <w:szCs w:val="34"/>
        </w:rPr>
      </w:pPr>
      <w:bookmarkStart w:id="104" w:name="_u4x4xfgezi2m" w:colFirst="0" w:colLast="0"/>
      <w:bookmarkEnd w:id="104"/>
      <w:r w:rsidRPr="009C7F70">
        <w:rPr>
          <w:rFonts w:eastAsia="DFKai-SB"/>
          <w:color w:val="000000" w:themeColor="text1"/>
          <w:sz w:val="34"/>
          <w:szCs w:val="34"/>
        </w:rPr>
        <w:t>Student Instructions</w:t>
      </w:r>
      <w:r w:rsidRPr="009C7F70">
        <w:rPr>
          <w:rFonts w:eastAsia="DFKai-SB"/>
          <w:color w:val="000000" w:themeColor="text1"/>
          <w:sz w:val="34"/>
          <w:szCs w:val="34"/>
        </w:rPr>
        <w:t>學生操作指示</w:t>
      </w:r>
    </w:p>
    <w:p w14:paraId="050EEB75" w14:textId="77777777" w:rsidR="001A7831" w:rsidRPr="009C7F70" w:rsidRDefault="001A7831" w:rsidP="004F2630">
      <w:pPr>
        <w:spacing w:after="160" w:line="312" w:lineRule="auto"/>
        <w:ind w:left="720"/>
        <w:rPr>
          <w:rFonts w:eastAsia="DFKai-SB"/>
          <w:color w:val="000000" w:themeColor="text1"/>
          <w:sz w:val="19"/>
          <w:szCs w:val="19"/>
        </w:rPr>
      </w:pPr>
      <w:r w:rsidRPr="009C7F70">
        <w:rPr>
          <w:rFonts w:eastAsia="DFKai-SB"/>
          <w:color w:val="000000" w:themeColor="text1"/>
          <w:sz w:val="19"/>
          <w:szCs w:val="19"/>
        </w:rPr>
        <w:t>Read the code and predict what this app will look like when run.</w:t>
      </w:r>
    </w:p>
    <w:p w14:paraId="286BADCA" w14:textId="77777777" w:rsidR="001A7831" w:rsidRPr="009C7F70" w:rsidRDefault="001A7831" w:rsidP="004F2630">
      <w:pPr>
        <w:spacing w:after="160" w:line="312" w:lineRule="auto"/>
        <w:ind w:left="720"/>
        <w:rPr>
          <w:rFonts w:eastAsia="DFKai-SB"/>
          <w:color w:val="000000" w:themeColor="text1"/>
          <w:sz w:val="19"/>
          <w:szCs w:val="19"/>
        </w:rPr>
      </w:pPr>
      <w:r w:rsidRPr="009C7F70">
        <w:rPr>
          <w:rFonts w:eastAsia="DFKai-SB"/>
          <w:color w:val="000000" w:themeColor="text1"/>
          <w:sz w:val="19"/>
          <w:szCs w:val="19"/>
        </w:rPr>
        <w:lastRenderedPageBreak/>
        <w:t>閱讀程式碼並預測執行時應用程式的模樣</w:t>
      </w:r>
    </w:p>
    <w:p w14:paraId="2B0B5D82" w14:textId="7953440A" w:rsidR="001A7831" w:rsidRPr="009C7F70" w:rsidRDefault="001A7831" w:rsidP="00995900">
      <w:pPr>
        <w:spacing w:before="160" w:after="160" w:line="312" w:lineRule="auto"/>
        <w:ind w:left="880" w:right="160"/>
        <w:rPr>
          <w:rFonts w:eastAsia="DFKai-SB"/>
          <w:color w:val="000000" w:themeColor="text1"/>
          <w:sz w:val="19"/>
          <w:szCs w:val="19"/>
        </w:rPr>
      </w:pPr>
      <w:r w:rsidRPr="009C7F70">
        <w:rPr>
          <w:rFonts w:eastAsia="DFKai-SB"/>
          <w:noProof/>
          <w:color w:val="000000" w:themeColor="text1"/>
          <w:sz w:val="19"/>
          <w:szCs w:val="19"/>
        </w:rPr>
        <w:drawing>
          <wp:inline distT="114300" distB="114300" distL="114300" distR="114300" wp14:anchorId="37CED1E9" wp14:editId="14579F6E">
            <wp:extent cx="1119188" cy="1984539"/>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1119188" cy="1984539"/>
                    </a:xfrm>
                    <a:prstGeom prst="rect">
                      <a:avLst/>
                    </a:prstGeom>
                    <a:ln/>
                  </pic:spPr>
                </pic:pic>
              </a:graphicData>
            </a:graphic>
          </wp:inline>
        </w:drawing>
      </w:r>
      <w:r w:rsidRPr="009C7F70">
        <w:rPr>
          <w:rFonts w:eastAsia="DFKai-SB"/>
          <w:noProof/>
          <w:color w:val="000000" w:themeColor="text1"/>
          <w:sz w:val="24"/>
          <w:szCs w:val="24"/>
        </w:rPr>
        <w:drawing>
          <wp:inline distT="114300" distB="114300" distL="114300" distR="114300" wp14:anchorId="008BF2E4" wp14:editId="13F1C396">
            <wp:extent cx="1128033" cy="199866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1128033" cy="1998663"/>
                    </a:xfrm>
                    <a:prstGeom prst="rect">
                      <a:avLst/>
                    </a:prstGeom>
                    <a:ln/>
                  </pic:spPr>
                </pic:pic>
              </a:graphicData>
            </a:graphic>
          </wp:inline>
        </w:drawing>
      </w:r>
      <w:r w:rsidRPr="009C7F70">
        <w:rPr>
          <w:rFonts w:eastAsia="DFKai-SB"/>
          <w:noProof/>
          <w:color w:val="000000" w:themeColor="text1"/>
          <w:sz w:val="24"/>
          <w:szCs w:val="24"/>
        </w:rPr>
        <w:drawing>
          <wp:inline distT="114300" distB="114300" distL="114300" distR="114300" wp14:anchorId="3CE91228" wp14:editId="546A6481">
            <wp:extent cx="1133268" cy="200501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1133268" cy="2005013"/>
                    </a:xfrm>
                    <a:prstGeom prst="rect">
                      <a:avLst/>
                    </a:prstGeom>
                    <a:ln/>
                  </pic:spPr>
                </pic:pic>
              </a:graphicData>
            </a:graphic>
          </wp:inline>
        </w:drawing>
      </w:r>
      <w:r w:rsidRPr="009C7F70">
        <w:rPr>
          <w:rFonts w:eastAsia="DFKai-SB"/>
          <w:noProof/>
          <w:color w:val="000000" w:themeColor="text1"/>
          <w:sz w:val="24"/>
          <w:szCs w:val="24"/>
        </w:rPr>
        <w:drawing>
          <wp:inline distT="114300" distB="114300" distL="114300" distR="114300" wp14:anchorId="109E9477" wp14:editId="2EB2466A">
            <wp:extent cx="1116293" cy="198596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1116293" cy="1985963"/>
                    </a:xfrm>
                    <a:prstGeom prst="rect">
                      <a:avLst/>
                    </a:prstGeom>
                    <a:ln/>
                  </pic:spPr>
                </pic:pic>
              </a:graphicData>
            </a:graphic>
          </wp:inline>
        </w:drawing>
      </w:r>
    </w:p>
    <w:p w14:paraId="6E0EFD65" w14:textId="77777777" w:rsidR="001A7831" w:rsidRPr="009C7F70" w:rsidRDefault="001A7831" w:rsidP="004F2630">
      <w:pPr>
        <w:pStyle w:val="Heading3"/>
        <w:keepNext w:val="0"/>
        <w:keepLines w:val="0"/>
        <w:spacing w:before="260" w:after="140" w:line="240" w:lineRule="auto"/>
        <w:ind w:right="40" w:firstLine="720"/>
        <w:rPr>
          <w:rFonts w:eastAsia="DFKai-SB"/>
          <w:color w:val="000000" w:themeColor="text1"/>
          <w:sz w:val="31"/>
          <w:szCs w:val="31"/>
        </w:rPr>
      </w:pPr>
      <w:bookmarkStart w:id="105" w:name="_lmu3rgkv4gqn" w:colFirst="0" w:colLast="0"/>
      <w:bookmarkEnd w:id="105"/>
      <w:r w:rsidRPr="009C7F70">
        <w:rPr>
          <w:rFonts w:eastAsia="DFKai-SB"/>
          <w:color w:val="000000" w:themeColor="text1"/>
          <w:sz w:val="31"/>
          <w:szCs w:val="31"/>
        </w:rPr>
        <w:t xml:space="preserve">Student Instructions </w:t>
      </w:r>
      <w:r w:rsidRPr="009C7F70">
        <w:rPr>
          <w:rFonts w:eastAsia="DFKai-SB"/>
          <w:color w:val="000000" w:themeColor="text1"/>
          <w:sz w:val="31"/>
          <w:szCs w:val="31"/>
        </w:rPr>
        <w:t>學生操作指示</w:t>
      </w:r>
    </w:p>
    <w:p w14:paraId="501BFC3C" w14:textId="77777777" w:rsidR="001A7831" w:rsidRPr="009C7F70" w:rsidRDefault="001A7831" w:rsidP="004F2630">
      <w:pPr>
        <w:pStyle w:val="Heading1"/>
        <w:keepNext w:val="0"/>
        <w:keepLines w:val="0"/>
        <w:spacing w:before="240" w:after="240" w:line="240" w:lineRule="auto"/>
        <w:rPr>
          <w:rFonts w:eastAsia="DFKai-SB"/>
          <w:b/>
          <w:color w:val="000000" w:themeColor="text1"/>
          <w:sz w:val="46"/>
          <w:szCs w:val="46"/>
        </w:rPr>
      </w:pPr>
      <w:bookmarkStart w:id="106" w:name="_soaolcz1y5ju" w:colFirst="0" w:colLast="0"/>
      <w:bookmarkEnd w:id="106"/>
      <w:r w:rsidRPr="009C7F70">
        <w:rPr>
          <w:rFonts w:eastAsia="DFKai-SB"/>
          <w:b/>
          <w:color w:val="000000" w:themeColor="text1"/>
          <w:sz w:val="46"/>
          <w:szCs w:val="46"/>
        </w:rPr>
        <w:t xml:space="preserve">Changing the Text </w:t>
      </w:r>
      <w:r w:rsidRPr="009C7F70">
        <w:rPr>
          <w:rFonts w:eastAsia="DFKai-SB"/>
          <w:b/>
          <w:color w:val="000000" w:themeColor="text1"/>
          <w:sz w:val="46"/>
          <w:szCs w:val="46"/>
        </w:rPr>
        <w:t>更改文字</w:t>
      </w:r>
    </w:p>
    <w:p w14:paraId="5CA85D0A"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t xml:space="preserve">The </w:t>
      </w:r>
      <w:hyperlink r:id="rId66">
        <w:r w:rsidRPr="009C7F70">
          <w:rPr>
            <w:rFonts w:eastAsia="DFKai-SB"/>
            <w:color w:val="000000" w:themeColor="text1"/>
          </w:rPr>
          <w:t>setProperty</w:t>
        </w:r>
      </w:hyperlink>
      <w:r w:rsidRPr="009C7F70">
        <w:rPr>
          <w:rFonts w:eastAsia="DFKai-SB"/>
          <w:color w:val="000000" w:themeColor="text1"/>
        </w:rPr>
        <w:t xml:space="preserve"> block can be used to change lots of things about your design elements, including the text they contain. </w:t>
      </w:r>
      <w:hyperlink r:id="rId67">
        <w:r w:rsidRPr="009C7F70">
          <w:rPr>
            <w:rFonts w:eastAsia="DFKai-SB"/>
            <w:color w:val="000000" w:themeColor="text1"/>
          </w:rPr>
          <w:t>setProperty</w:t>
        </w:r>
      </w:hyperlink>
      <w:r w:rsidRPr="009C7F70">
        <w:rPr>
          <w:rFonts w:eastAsia="DFKai-SB"/>
          <w:color w:val="000000" w:themeColor="text1"/>
        </w:rPr>
        <w:t>區塊可以用於更改各種你的設計元素，包括文字</w:t>
      </w:r>
    </w:p>
    <w:p w14:paraId="42064144" w14:textId="77777777" w:rsidR="001A7831" w:rsidRPr="009C7F70" w:rsidRDefault="001A7831" w:rsidP="004F2630">
      <w:pPr>
        <w:pStyle w:val="Heading1"/>
        <w:keepNext w:val="0"/>
        <w:keepLines w:val="0"/>
        <w:spacing w:before="240" w:after="240" w:line="240" w:lineRule="auto"/>
        <w:rPr>
          <w:rFonts w:eastAsia="DFKai-SB"/>
          <w:b/>
          <w:color w:val="000000" w:themeColor="text1"/>
          <w:sz w:val="46"/>
          <w:szCs w:val="46"/>
        </w:rPr>
      </w:pPr>
      <w:bookmarkStart w:id="107" w:name="_t7fsysn94sy9" w:colFirst="0" w:colLast="0"/>
      <w:bookmarkEnd w:id="107"/>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0502B87B" w14:textId="77777777" w:rsidR="001A7831" w:rsidRPr="009C7F70" w:rsidRDefault="001A7831" w:rsidP="004F2630">
      <w:pPr>
        <w:numPr>
          <w:ilvl w:val="0"/>
          <w:numId w:val="22"/>
        </w:numPr>
        <w:spacing w:line="312" w:lineRule="auto"/>
        <w:ind w:left="1440"/>
        <w:rPr>
          <w:rFonts w:eastAsia="DFKai-SB"/>
          <w:color w:val="000000" w:themeColor="text1"/>
        </w:rPr>
      </w:pPr>
      <w:r w:rsidRPr="009C7F70">
        <w:rPr>
          <w:rFonts w:eastAsia="DFKai-SB"/>
          <w:color w:val="000000" w:themeColor="text1"/>
        </w:rPr>
        <w:t xml:space="preserve">Drag out a </w:t>
      </w:r>
      <w:hyperlink r:id="rId68">
        <w:r w:rsidRPr="009C7F70">
          <w:rPr>
            <w:rFonts w:eastAsia="DFKai-SB"/>
            <w:color w:val="000000" w:themeColor="text1"/>
          </w:rPr>
          <w:t>setProperty</w:t>
        </w:r>
      </w:hyperlink>
      <w:r w:rsidRPr="009C7F70">
        <w:rPr>
          <w:rFonts w:eastAsia="DFKai-SB"/>
          <w:color w:val="000000" w:themeColor="text1"/>
        </w:rPr>
        <w:t xml:space="preserve"> block </w:t>
      </w:r>
      <w:r w:rsidRPr="009C7F70">
        <w:rPr>
          <w:rFonts w:eastAsia="DFKai-SB"/>
          <w:color w:val="000000" w:themeColor="text1"/>
        </w:rPr>
        <w:t>拖出</w:t>
      </w:r>
      <w:hyperlink r:id="rId69">
        <w:r w:rsidRPr="009C7F70">
          <w:rPr>
            <w:rFonts w:eastAsia="DFKai-SB"/>
            <w:color w:val="000000" w:themeColor="text1"/>
          </w:rPr>
          <w:t>setProperty</w:t>
        </w:r>
      </w:hyperlink>
      <w:r w:rsidRPr="009C7F70">
        <w:rPr>
          <w:rFonts w:eastAsia="DFKai-SB"/>
          <w:color w:val="000000" w:themeColor="text1"/>
        </w:rPr>
        <w:t>區塊</w:t>
      </w:r>
    </w:p>
    <w:p w14:paraId="546BF3F0" w14:textId="77777777" w:rsidR="001A7831" w:rsidRPr="009C7F70" w:rsidRDefault="001A7831" w:rsidP="004F2630">
      <w:pPr>
        <w:numPr>
          <w:ilvl w:val="0"/>
          <w:numId w:val="22"/>
        </w:numPr>
        <w:spacing w:line="312" w:lineRule="auto"/>
        <w:ind w:left="1440"/>
        <w:rPr>
          <w:rFonts w:eastAsia="DFKai-SB"/>
          <w:color w:val="000000" w:themeColor="text1"/>
        </w:rPr>
      </w:pPr>
      <w:r w:rsidRPr="009C7F70">
        <w:rPr>
          <w:rFonts w:eastAsia="DFKai-SB"/>
          <w:color w:val="000000" w:themeColor="text1"/>
        </w:rPr>
        <w:t xml:space="preserve">For the first parameter, select "name" (the element's id) </w:t>
      </w:r>
      <w:r w:rsidRPr="009C7F70">
        <w:rPr>
          <w:rFonts w:eastAsia="DFKai-SB"/>
          <w:color w:val="000000" w:themeColor="text1"/>
        </w:rPr>
        <w:t>對於第一個參數，選擇</w:t>
      </w:r>
      <w:r w:rsidRPr="009C7F70">
        <w:rPr>
          <w:rFonts w:eastAsia="DFKai-SB"/>
          <w:color w:val="000000" w:themeColor="text1"/>
        </w:rPr>
        <w:t>“name”</w:t>
      </w:r>
      <w:r w:rsidRPr="009C7F70">
        <w:rPr>
          <w:rFonts w:eastAsia="DFKai-SB"/>
          <w:color w:val="000000" w:themeColor="text1"/>
        </w:rPr>
        <w:t>（元素的身分證）</w:t>
      </w:r>
    </w:p>
    <w:p w14:paraId="4C7A334D" w14:textId="77777777" w:rsidR="001A7831" w:rsidRPr="009C7F70" w:rsidRDefault="001A7831" w:rsidP="004F2630">
      <w:pPr>
        <w:numPr>
          <w:ilvl w:val="0"/>
          <w:numId w:val="22"/>
        </w:numPr>
        <w:spacing w:line="312" w:lineRule="auto"/>
        <w:ind w:left="1440"/>
        <w:rPr>
          <w:rFonts w:eastAsia="DFKai-SB"/>
          <w:color w:val="000000" w:themeColor="text1"/>
        </w:rPr>
      </w:pPr>
      <w:r w:rsidRPr="009C7F70">
        <w:rPr>
          <w:rFonts w:eastAsia="DFKai-SB"/>
          <w:color w:val="000000" w:themeColor="text1"/>
        </w:rPr>
        <w:t xml:space="preserve">For the second parameter, select "text" (the property you want to set) </w:t>
      </w:r>
      <w:r w:rsidRPr="009C7F70">
        <w:rPr>
          <w:rFonts w:eastAsia="DFKai-SB"/>
          <w:color w:val="000000" w:themeColor="text1"/>
        </w:rPr>
        <w:t>對於第二個參數，選擇</w:t>
      </w:r>
      <w:r w:rsidRPr="009C7F70">
        <w:rPr>
          <w:rFonts w:eastAsia="DFKai-SB"/>
          <w:color w:val="000000" w:themeColor="text1"/>
        </w:rPr>
        <w:t>“text”</w:t>
      </w:r>
      <w:r w:rsidRPr="009C7F70">
        <w:rPr>
          <w:rFonts w:eastAsia="DFKai-SB"/>
          <w:color w:val="000000" w:themeColor="text1"/>
        </w:rPr>
        <w:t>（要設置的屬性）</w:t>
      </w:r>
    </w:p>
    <w:p w14:paraId="070EE725" w14:textId="77777777" w:rsidR="001A7831" w:rsidRPr="009C7F70" w:rsidRDefault="001A7831" w:rsidP="004F2630">
      <w:pPr>
        <w:numPr>
          <w:ilvl w:val="0"/>
          <w:numId w:val="22"/>
        </w:numPr>
        <w:spacing w:after="160" w:line="312" w:lineRule="auto"/>
        <w:ind w:left="1440"/>
        <w:rPr>
          <w:rFonts w:eastAsia="DFKai-SB"/>
          <w:color w:val="000000" w:themeColor="text1"/>
        </w:rPr>
      </w:pPr>
      <w:r w:rsidRPr="009C7F70">
        <w:rPr>
          <w:rFonts w:eastAsia="DFKai-SB"/>
          <w:color w:val="000000" w:themeColor="text1"/>
        </w:rPr>
        <w:t xml:space="preserve">For the third parameter, write your name in quotes (the value to set) </w:t>
      </w:r>
      <w:r w:rsidRPr="009C7F70">
        <w:rPr>
          <w:rFonts w:eastAsia="DFKai-SB"/>
          <w:color w:val="000000" w:themeColor="text1"/>
        </w:rPr>
        <w:t>對於第三個參數，請在引號中寫下您的名字（要設置的值）</w:t>
      </w:r>
    </w:p>
    <w:p w14:paraId="61C62592" w14:textId="77777777" w:rsidR="001A7831" w:rsidRPr="009C7F70" w:rsidRDefault="001A7831" w:rsidP="004F2630">
      <w:pPr>
        <w:spacing w:after="160" w:line="312" w:lineRule="auto"/>
        <w:ind w:left="720"/>
        <w:rPr>
          <w:rFonts w:eastAsia="DFKai-SB"/>
          <w:color w:val="000000" w:themeColor="text1"/>
        </w:rPr>
      </w:pPr>
    </w:p>
    <w:p w14:paraId="099C358C"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t xml:space="preserve">Note: We've removed the Design Mode tab for now so you can practice working with </w:t>
      </w:r>
      <w:hyperlink r:id="rId70">
        <w:r w:rsidRPr="009C7F70">
          <w:rPr>
            <w:rFonts w:eastAsia="DFKai-SB"/>
            <w:color w:val="000000" w:themeColor="text1"/>
          </w:rPr>
          <w:t>setProperty</w:t>
        </w:r>
      </w:hyperlink>
      <w:r w:rsidRPr="009C7F70">
        <w:rPr>
          <w:rFonts w:eastAsia="DFKai-SB"/>
          <w:color w:val="000000" w:themeColor="text1"/>
        </w:rPr>
        <w:t xml:space="preserve">, but it'll come back later once you're building apps of your own. </w:t>
      </w:r>
    </w:p>
    <w:p w14:paraId="48BEF7BA"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t>注意：我們現在已經刪除了</w:t>
      </w:r>
      <w:r w:rsidRPr="009C7F70">
        <w:rPr>
          <w:rFonts w:eastAsia="DFKai-SB"/>
          <w:color w:val="000000" w:themeColor="text1"/>
        </w:rPr>
        <w:t>“</w:t>
      </w:r>
      <w:r w:rsidRPr="009C7F70">
        <w:rPr>
          <w:rFonts w:eastAsia="DFKai-SB"/>
          <w:color w:val="000000" w:themeColor="text1"/>
        </w:rPr>
        <w:t>設計模式</w:t>
      </w:r>
      <w:r w:rsidRPr="009C7F70">
        <w:rPr>
          <w:rFonts w:eastAsia="DFKai-SB"/>
          <w:color w:val="000000" w:themeColor="text1"/>
        </w:rPr>
        <w:t>”</w:t>
      </w:r>
      <w:r w:rsidRPr="009C7F70">
        <w:rPr>
          <w:rFonts w:eastAsia="DFKai-SB"/>
          <w:color w:val="000000" w:themeColor="text1"/>
        </w:rPr>
        <w:t>鍵，因此您可以用</w:t>
      </w:r>
      <w:hyperlink r:id="rId71">
        <w:r w:rsidRPr="009C7F70">
          <w:rPr>
            <w:rFonts w:eastAsia="DFKai-SB"/>
            <w:color w:val="000000" w:themeColor="text1"/>
          </w:rPr>
          <w:t>setProperty</w:t>
        </w:r>
      </w:hyperlink>
      <w:r w:rsidRPr="009C7F70">
        <w:rPr>
          <w:rFonts w:eastAsia="DFKai-SB"/>
          <w:color w:val="000000" w:themeColor="text1"/>
        </w:rPr>
        <w:t>練習，但是一旦您構建了自己的應用程序，它就會再次出現。</w:t>
      </w:r>
    </w:p>
    <w:p w14:paraId="6132796E" w14:textId="77777777" w:rsidR="001A7831" w:rsidRPr="009C7F70" w:rsidRDefault="001A7831" w:rsidP="004F2630">
      <w:pPr>
        <w:pStyle w:val="Heading3"/>
        <w:keepNext w:val="0"/>
        <w:keepLines w:val="0"/>
        <w:spacing w:before="260" w:after="140" w:line="240" w:lineRule="auto"/>
        <w:ind w:right="40"/>
        <w:rPr>
          <w:rFonts w:eastAsia="DFKai-SB"/>
          <w:color w:val="000000" w:themeColor="text1"/>
          <w:sz w:val="31"/>
          <w:szCs w:val="31"/>
        </w:rPr>
      </w:pPr>
      <w:bookmarkStart w:id="108" w:name="_5vneghczpjt4" w:colFirst="0" w:colLast="0"/>
      <w:bookmarkEnd w:id="108"/>
      <w:r w:rsidRPr="009C7F70">
        <w:rPr>
          <w:rFonts w:eastAsia="DFKai-SB"/>
          <w:color w:val="000000" w:themeColor="text1"/>
          <w:sz w:val="31"/>
          <w:szCs w:val="31"/>
        </w:rPr>
        <w:lastRenderedPageBreak/>
        <w:t>Student Instructions</w:t>
      </w:r>
      <w:r w:rsidRPr="009C7F70">
        <w:rPr>
          <w:rFonts w:eastAsia="DFKai-SB"/>
          <w:color w:val="000000" w:themeColor="text1"/>
          <w:sz w:val="34"/>
          <w:szCs w:val="34"/>
        </w:rPr>
        <w:t>學生操作指示</w:t>
      </w:r>
    </w:p>
    <w:p w14:paraId="68694926" w14:textId="77777777" w:rsidR="001A7831" w:rsidRPr="009C7F70" w:rsidRDefault="001A7831" w:rsidP="004F2630">
      <w:pPr>
        <w:pStyle w:val="Heading1"/>
        <w:keepNext w:val="0"/>
        <w:keepLines w:val="0"/>
        <w:spacing w:before="240" w:after="240" w:line="240" w:lineRule="auto"/>
        <w:rPr>
          <w:rFonts w:eastAsia="DFKai-SB"/>
          <w:b/>
          <w:color w:val="000000" w:themeColor="text1"/>
          <w:sz w:val="46"/>
          <w:szCs w:val="46"/>
        </w:rPr>
      </w:pPr>
      <w:bookmarkStart w:id="109" w:name="_cop3vn9jw5q4" w:colFirst="0" w:colLast="0"/>
      <w:bookmarkEnd w:id="109"/>
      <w:r w:rsidRPr="009C7F70">
        <w:rPr>
          <w:rFonts w:eastAsia="DFKai-SB"/>
          <w:b/>
          <w:color w:val="000000" w:themeColor="text1"/>
          <w:sz w:val="46"/>
          <w:szCs w:val="46"/>
        </w:rPr>
        <w:t xml:space="preserve">Changing Position </w:t>
      </w:r>
      <w:r w:rsidRPr="009C7F70">
        <w:rPr>
          <w:rFonts w:eastAsia="DFKai-SB"/>
          <w:b/>
          <w:color w:val="000000" w:themeColor="text1"/>
          <w:sz w:val="46"/>
          <w:szCs w:val="46"/>
        </w:rPr>
        <w:t>改變位置</w:t>
      </w:r>
    </w:p>
    <w:p w14:paraId="2A282EFE"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t>Every design element (except for the screen) has an "x" and a "y" property that controls its position.</w:t>
      </w:r>
    </w:p>
    <w:p w14:paraId="629F873C"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t>每個設計元素（畫面除外）都有一個</w:t>
      </w:r>
      <w:r w:rsidRPr="009C7F70">
        <w:rPr>
          <w:rFonts w:eastAsia="DFKai-SB"/>
          <w:color w:val="000000" w:themeColor="text1"/>
        </w:rPr>
        <w:t>“x”</w:t>
      </w:r>
      <w:r w:rsidRPr="009C7F70">
        <w:rPr>
          <w:rFonts w:eastAsia="DFKai-SB"/>
          <w:color w:val="000000" w:themeColor="text1"/>
        </w:rPr>
        <w:t>和一個</w:t>
      </w:r>
      <w:r w:rsidRPr="009C7F70">
        <w:rPr>
          <w:rFonts w:eastAsia="DFKai-SB"/>
          <w:color w:val="000000" w:themeColor="text1"/>
        </w:rPr>
        <w:t>“y”</w:t>
      </w:r>
      <w:r w:rsidRPr="009C7F70">
        <w:rPr>
          <w:rFonts w:eastAsia="DFKai-SB"/>
          <w:color w:val="000000" w:themeColor="text1"/>
        </w:rPr>
        <w:t>屬性來控制它的位置。</w:t>
      </w:r>
    </w:p>
    <w:p w14:paraId="1D13F525"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0" w:name="_fx16cww17azl" w:colFirst="0" w:colLast="0"/>
      <w:bookmarkEnd w:id="110"/>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21B058F2" w14:textId="34FC1E38"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 xml:space="preserve">Using the </w:t>
      </w:r>
      <w:hyperlink r:id="rId72">
        <w:r w:rsidRPr="009C7F70">
          <w:rPr>
            <w:rFonts w:eastAsia="DFKai-SB"/>
            <w:color w:val="000000" w:themeColor="text1"/>
          </w:rPr>
          <w:t>setProperty</w:t>
        </w:r>
      </w:hyperlink>
      <w:r w:rsidRPr="009C7F70">
        <w:rPr>
          <w:rFonts w:eastAsia="DFKai-SB"/>
          <w:color w:val="000000" w:themeColor="text1"/>
        </w:rPr>
        <w:t xml:space="preserve"> block, move "red_button" so that it matches the image to the right. (Click on the image to see the full size.)</w:t>
      </w:r>
    </w:p>
    <w:p w14:paraId="055100DA"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Note: We've removed the Design Mode tab for now so you can practice working with setProperty, but it'll come back later once you're building apps of your own.</w:t>
      </w:r>
    </w:p>
    <w:p w14:paraId="0F9A62DF"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使用</w:t>
      </w:r>
      <w:r w:rsidRPr="009C7F70">
        <w:rPr>
          <w:rFonts w:eastAsia="DFKai-SB"/>
          <w:color w:val="000000" w:themeColor="text1"/>
        </w:rPr>
        <w:t xml:space="preserve"> </w:t>
      </w:r>
      <w:hyperlink r:id="rId73">
        <w:r w:rsidRPr="009C7F70">
          <w:rPr>
            <w:rFonts w:eastAsia="DFKai-SB"/>
            <w:color w:val="000000" w:themeColor="text1"/>
          </w:rPr>
          <w:t>setProperty</w:t>
        </w:r>
      </w:hyperlink>
      <w:r w:rsidRPr="009C7F70">
        <w:rPr>
          <w:rFonts w:eastAsia="DFKai-SB"/>
          <w:color w:val="000000" w:themeColor="text1"/>
        </w:rPr>
        <w:t xml:space="preserve"> </w:t>
      </w:r>
      <w:r w:rsidRPr="009C7F70">
        <w:rPr>
          <w:rFonts w:eastAsia="DFKai-SB"/>
          <w:color w:val="000000" w:themeColor="text1"/>
        </w:rPr>
        <w:t>區塊，移動</w:t>
      </w:r>
      <w:r w:rsidRPr="009C7F70">
        <w:rPr>
          <w:rFonts w:eastAsia="DFKai-SB"/>
          <w:color w:val="000000" w:themeColor="text1"/>
        </w:rPr>
        <w:t>“red_button”</w:t>
      </w:r>
      <w:r w:rsidRPr="009C7F70">
        <w:rPr>
          <w:rFonts w:eastAsia="DFKai-SB"/>
          <w:color w:val="000000" w:themeColor="text1"/>
        </w:rPr>
        <w:t>，使其與右側的圖像匹配。</w:t>
      </w:r>
      <w:r w:rsidRPr="009C7F70">
        <w:rPr>
          <w:rFonts w:eastAsia="DFKai-SB"/>
          <w:color w:val="000000" w:themeColor="text1"/>
        </w:rPr>
        <w:t xml:space="preserve"> </w:t>
      </w:r>
      <w:r w:rsidRPr="009C7F70">
        <w:rPr>
          <w:rFonts w:eastAsia="DFKai-SB"/>
          <w:color w:val="000000" w:themeColor="text1"/>
        </w:rPr>
        <w:t>（點擊圖像查看完整尺寸。）</w:t>
      </w:r>
      <w:r w:rsidRPr="009C7F70">
        <w:rPr>
          <w:rFonts w:eastAsia="DFKai-SB"/>
          <w:color w:val="000000" w:themeColor="text1"/>
        </w:rPr>
        <w:br/>
      </w:r>
      <w:r w:rsidRPr="009C7F70">
        <w:rPr>
          <w:rFonts w:eastAsia="DFKai-SB"/>
          <w:color w:val="000000" w:themeColor="text1"/>
        </w:rPr>
        <w:t>注意：我們現在已經刪除了</w:t>
      </w:r>
      <w:r w:rsidRPr="009C7F70">
        <w:rPr>
          <w:rFonts w:eastAsia="DFKai-SB"/>
          <w:color w:val="000000" w:themeColor="text1"/>
        </w:rPr>
        <w:t>“</w:t>
      </w:r>
      <w:r w:rsidRPr="009C7F70">
        <w:rPr>
          <w:rFonts w:eastAsia="DFKai-SB"/>
          <w:color w:val="000000" w:themeColor="text1"/>
        </w:rPr>
        <w:t>設計模式</w:t>
      </w:r>
      <w:r w:rsidRPr="009C7F70">
        <w:rPr>
          <w:rFonts w:eastAsia="DFKai-SB"/>
          <w:color w:val="000000" w:themeColor="text1"/>
        </w:rPr>
        <w:t>”</w:t>
      </w:r>
      <w:r w:rsidRPr="009C7F70">
        <w:rPr>
          <w:rFonts w:eastAsia="DFKai-SB"/>
          <w:color w:val="000000" w:themeColor="text1"/>
        </w:rPr>
        <w:t>鍵，因此您可以用</w:t>
      </w:r>
      <w:r w:rsidRPr="009C7F70">
        <w:rPr>
          <w:rFonts w:eastAsia="DFKai-SB"/>
          <w:color w:val="000000" w:themeColor="text1"/>
        </w:rPr>
        <w:t>setProperty</w:t>
      </w:r>
      <w:r w:rsidRPr="009C7F70">
        <w:rPr>
          <w:rFonts w:eastAsia="DFKai-SB"/>
          <w:color w:val="000000" w:themeColor="text1"/>
        </w:rPr>
        <w:t>練習，但是一旦您構建了自己的應用程序，它就會再次出現。</w:t>
      </w:r>
    </w:p>
    <w:p w14:paraId="2BA907CD" w14:textId="77777777" w:rsidR="001A7831" w:rsidRPr="009C7F70" w:rsidRDefault="001A7831" w:rsidP="004F2630">
      <w:pPr>
        <w:numPr>
          <w:ilvl w:val="0"/>
          <w:numId w:val="26"/>
        </w:numPr>
        <w:spacing w:before="240" w:line="312" w:lineRule="auto"/>
        <w:ind w:right="60"/>
        <w:rPr>
          <w:rFonts w:eastAsia="DFKai-SB"/>
          <w:color w:val="000000" w:themeColor="text1"/>
          <w:sz w:val="29"/>
          <w:szCs w:val="29"/>
        </w:rPr>
      </w:pPr>
      <w:r w:rsidRPr="009C7F70">
        <w:rPr>
          <w:rFonts w:eastAsia="DFKai-SB"/>
          <w:b/>
          <w:color w:val="000000" w:themeColor="text1"/>
          <w:sz w:val="29"/>
          <w:szCs w:val="29"/>
        </w:rPr>
        <w:t xml:space="preserve">Events and Properties </w:t>
      </w:r>
      <w:r w:rsidRPr="009C7F70">
        <w:rPr>
          <w:rFonts w:eastAsia="DFKai-SB"/>
          <w:b/>
          <w:color w:val="000000" w:themeColor="text1"/>
          <w:sz w:val="29"/>
          <w:szCs w:val="29"/>
        </w:rPr>
        <w:t>事件和屬性</w:t>
      </w:r>
    </w:p>
    <w:p w14:paraId="0E9D0051" w14:textId="77777777" w:rsidR="001A7831" w:rsidRPr="009C7F70" w:rsidRDefault="001A7831" w:rsidP="004F2630">
      <w:pPr>
        <w:pStyle w:val="Heading3"/>
        <w:keepNext w:val="0"/>
        <w:keepLines w:val="0"/>
        <w:spacing w:before="260" w:after="140" w:line="240" w:lineRule="auto"/>
        <w:ind w:left="360" w:right="40"/>
        <w:rPr>
          <w:rFonts w:eastAsia="DFKai-SB"/>
          <w:color w:val="000000" w:themeColor="text1"/>
          <w:sz w:val="31"/>
          <w:szCs w:val="31"/>
        </w:rPr>
      </w:pPr>
      <w:bookmarkStart w:id="111" w:name="_8o9dstkpd3jq" w:colFirst="0" w:colLast="0"/>
      <w:bookmarkEnd w:id="111"/>
      <w:r w:rsidRPr="009C7F70">
        <w:rPr>
          <w:rFonts w:eastAsia="DFKai-SB"/>
          <w:color w:val="000000" w:themeColor="text1"/>
          <w:sz w:val="31"/>
          <w:szCs w:val="31"/>
        </w:rPr>
        <w:t>Student Instructions</w:t>
      </w:r>
      <w:r w:rsidRPr="009C7F70">
        <w:rPr>
          <w:rFonts w:eastAsia="DFKai-SB"/>
          <w:color w:val="000000" w:themeColor="text1"/>
          <w:sz w:val="31"/>
          <w:szCs w:val="31"/>
        </w:rPr>
        <w:t>學生操作指示</w:t>
      </w:r>
    </w:p>
    <w:p w14:paraId="3821E9C9"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2" w:name="_xhb0w5ia0nav" w:colFirst="0" w:colLast="0"/>
      <w:bookmarkEnd w:id="112"/>
      <w:r w:rsidRPr="009C7F70">
        <w:rPr>
          <w:rFonts w:eastAsia="DFKai-SB"/>
          <w:b/>
          <w:color w:val="000000" w:themeColor="text1"/>
          <w:sz w:val="46"/>
          <w:szCs w:val="46"/>
        </w:rPr>
        <w:t xml:space="preserve">Changing With a Click </w:t>
      </w:r>
      <w:r w:rsidRPr="009C7F70">
        <w:rPr>
          <w:rFonts w:eastAsia="DFKai-SB"/>
          <w:b/>
          <w:color w:val="000000" w:themeColor="text1"/>
          <w:sz w:val="46"/>
          <w:szCs w:val="46"/>
        </w:rPr>
        <w:t>使用點擊改變</w:t>
      </w:r>
    </w:p>
    <w:p w14:paraId="08128D01"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 xml:space="preserve">It's not really useful to only set a property when your program is first run. After all, you could just do all of that in Design Mode. When you use an </w:t>
      </w:r>
      <w:hyperlink r:id="rId74">
        <w:r w:rsidRPr="009C7F70">
          <w:rPr>
            <w:rFonts w:eastAsia="DFKai-SB"/>
            <w:color w:val="000000" w:themeColor="text1"/>
          </w:rPr>
          <w:t>onEvent</w:t>
        </w:r>
      </w:hyperlink>
      <w:r w:rsidRPr="009C7F70">
        <w:rPr>
          <w:rFonts w:eastAsia="DFKai-SB"/>
          <w:color w:val="000000" w:themeColor="text1"/>
        </w:rPr>
        <w:t xml:space="preserve"> block with </w:t>
      </w:r>
      <w:hyperlink r:id="rId75">
        <w:r w:rsidRPr="009C7F70">
          <w:rPr>
            <w:rFonts w:eastAsia="DFKai-SB"/>
            <w:color w:val="000000" w:themeColor="text1"/>
          </w:rPr>
          <w:t>setProperty</w:t>
        </w:r>
      </w:hyperlink>
      <w:r w:rsidRPr="009C7F70">
        <w:rPr>
          <w:rFonts w:eastAsia="DFKai-SB"/>
          <w:color w:val="000000" w:themeColor="text1"/>
        </w:rPr>
        <w:t>, you're able to do things you couldn't do with Design Mode alone.</w:t>
      </w:r>
    </w:p>
    <w:p w14:paraId="4AB80FB1"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在程序首次運行時僅設置屬性並不是很有用。畢竟，你可以在設計模式中完成所有工作。當您使用帶有</w:t>
      </w:r>
      <w:hyperlink r:id="rId76">
        <w:r w:rsidRPr="009C7F70">
          <w:rPr>
            <w:rFonts w:eastAsia="DFKai-SB"/>
            <w:color w:val="000000" w:themeColor="text1"/>
          </w:rPr>
          <w:t>setProperty</w:t>
        </w:r>
      </w:hyperlink>
      <w:r w:rsidRPr="009C7F70">
        <w:rPr>
          <w:rFonts w:eastAsia="DFKai-SB"/>
          <w:color w:val="000000" w:themeColor="text1"/>
        </w:rPr>
        <w:t>的</w:t>
      </w:r>
      <w:hyperlink r:id="rId77">
        <w:r w:rsidRPr="009C7F70">
          <w:rPr>
            <w:rFonts w:eastAsia="DFKai-SB"/>
            <w:color w:val="000000" w:themeColor="text1"/>
          </w:rPr>
          <w:t>onEvent</w:t>
        </w:r>
      </w:hyperlink>
      <w:r w:rsidRPr="009C7F70">
        <w:rPr>
          <w:rFonts w:eastAsia="DFKai-SB"/>
          <w:color w:val="000000" w:themeColor="text1"/>
        </w:rPr>
        <w:t>區塊時，您可以執行在</w:t>
      </w:r>
      <w:r w:rsidRPr="009C7F70">
        <w:rPr>
          <w:rFonts w:eastAsia="DFKai-SB"/>
          <w:color w:val="000000" w:themeColor="text1"/>
        </w:rPr>
        <w:t>“</w:t>
      </w:r>
      <w:r w:rsidRPr="009C7F70">
        <w:rPr>
          <w:rFonts w:eastAsia="DFKai-SB"/>
          <w:color w:val="000000" w:themeColor="text1"/>
        </w:rPr>
        <w:t>設計模式</w:t>
      </w:r>
      <w:r w:rsidRPr="009C7F70">
        <w:rPr>
          <w:rFonts w:eastAsia="DFKai-SB"/>
          <w:color w:val="000000" w:themeColor="text1"/>
        </w:rPr>
        <w:t>”</w:t>
      </w:r>
      <w:r w:rsidRPr="009C7F70">
        <w:rPr>
          <w:rFonts w:eastAsia="DFKai-SB"/>
          <w:color w:val="000000" w:themeColor="text1"/>
        </w:rPr>
        <w:t>無法執行的操作。</w:t>
      </w:r>
    </w:p>
    <w:p w14:paraId="101FB347"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3" w:name="_srcfjwiy8dlz" w:colFirst="0" w:colLast="0"/>
      <w:bookmarkEnd w:id="113"/>
      <w:r w:rsidRPr="009C7F70">
        <w:rPr>
          <w:rFonts w:eastAsia="DFKai-SB"/>
          <w:b/>
          <w:color w:val="000000" w:themeColor="text1"/>
          <w:sz w:val="46"/>
          <w:szCs w:val="46"/>
        </w:rPr>
        <w:lastRenderedPageBreak/>
        <w:t xml:space="preserve">Do This </w:t>
      </w:r>
      <w:r w:rsidRPr="009C7F70">
        <w:rPr>
          <w:rFonts w:eastAsia="DFKai-SB"/>
          <w:b/>
          <w:color w:val="000000" w:themeColor="text1"/>
          <w:sz w:val="46"/>
          <w:szCs w:val="46"/>
        </w:rPr>
        <w:t>動手做</w:t>
      </w:r>
    </w:p>
    <w:p w14:paraId="2B2D6949"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 xml:space="preserve">We've provided an empty </w:t>
      </w:r>
      <w:hyperlink r:id="rId78">
        <w:r w:rsidRPr="009C7F70">
          <w:rPr>
            <w:rFonts w:eastAsia="DFKai-SB"/>
            <w:color w:val="000000" w:themeColor="text1"/>
          </w:rPr>
          <w:t>onEvent</w:t>
        </w:r>
      </w:hyperlink>
      <w:r w:rsidRPr="009C7F70">
        <w:rPr>
          <w:rFonts w:eastAsia="DFKai-SB"/>
          <w:color w:val="000000" w:themeColor="text1"/>
        </w:rPr>
        <w:t xml:space="preserve"> block that's watching the "smiley" image. Inside the </w:t>
      </w:r>
      <w:hyperlink r:id="rId79">
        <w:r w:rsidRPr="009C7F70">
          <w:rPr>
            <w:rFonts w:eastAsia="DFKai-SB"/>
            <w:color w:val="000000" w:themeColor="text1"/>
          </w:rPr>
          <w:t>onEvent</w:t>
        </w:r>
      </w:hyperlink>
      <w:r w:rsidRPr="009C7F70">
        <w:rPr>
          <w:rFonts w:eastAsia="DFKai-SB"/>
          <w:color w:val="000000" w:themeColor="text1"/>
        </w:rPr>
        <w:t xml:space="preserve"> block, use two </w:t>
      </w:r>
      <w:hyperlink r:id="rId80">
        <w:r w:rsidRPr="009C7F70">
          <w:rPr>
            <w:rFonts w:eastAsia="DFKai-SB"/>
            <w:color w:val="000000" w:themeColor="text1"/>
          </w:rPr>
          <w:t>setProperty</w:t>
        </w:r>
      </w:hyperlink>
      <w:r w:rsidRPr="009C7F70">
        <w:rPr>
          <w:rFonts w:eastAsia="DFKai-SB"/>
          <w:color w:val="000000" w:themeColor="text1"/>
        </w:rPr>
        <w:t xml:space="preserve"> blocks to move the smiley somewhere else (it doesn't really matter where for now). Test your program by running it and clicking on the smiley.</w:t>
      </w:r>
    </w:p>
    <w:p w14:paraId="082CDBBB"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我們已經提供了一個空的</w:t>
      </w:r>
      <w:r w:rsidRPr="009C7F70">
        <w:rPr>
          <w:rFonts w:eastAsia="DFKai-SB"/>
          <w:color w:val="000000" w:themeColor="text1"/>
        </w:rPr>
        <w:t>onEvent</w:t>
      </w:r>
      <w:r w:rsidRPr="009C7F70">
        <w:rPr>
          <w:rFonts w:eastAsia="DFKai-SB"/>
          <w:color w:val="000000" w:themeColor="text1"/>
        </w:rPr>
        <w:t>的區塊用來觀看</w:t>
      </w:r>
      <w:r w:rsidRPr="009C7F70">
        <w:rPr>
          <w:rFonts w:eastAsia="DFKai-SB"/>
          <w:color w:val="000000" w:themeColor="text1"/>
        </w:rPr>
        <w:t>”smiley”</w:t>
      </w:r>
      <w:r w:rsidRPr="009C7F70">
        <w:rPr>
          <w:rFonts w:eastAsia="DFKai-SB"/>
          <w:color w:val="000000" w:themeColor="text1"/>
        </w:rPr>
        <w:t>這張圖片，使用兩個</w:t>
      </w:r>
      <w:r w:rsidRPr="009C7F70">
        <w:rPr>
          <w:rFonts w:eastAsia="DFKai-SB"/>
          <w:color w:val="000000" w:themeColor="text1"/>
        </w:rPr>
        <w:t>setProperty</w:t>
      </w:r>
      <w:r w:rsidRPr="009C7F70">
        <w:rPr>
          <w:rFonts w:eastAsia="DFKai-SB"/>
          <w:color w:val="000000" w:themeColor="text1"/>
        </w:rPr>
        <w:t>區塊來移動圖片</w:t>
      </w:r>
      <w:r w:rsidRPr="009C7F70">
        <w:rPr>
          <w:rFonts w:eastAsia="DFKai-SB"/>
          <w:color w:val="000000" w:themeColor="text1"/>
        </w:rPr>
        <w:t>(</w:t>
      </w:r>
      <w:r w:rsidRPr="009C7F70">
        <w:rPr>
          <w:rFonts w:eastAsia="DFKai-SB"/>
          <w:color w:val="000000" w:themeColor="text1"/>
        </w:rPr>
        <w:t>圖片目前在哪邊並不重要</w:t>
      </w:r>
      <w:r w:rsidRPr="009C7F70">
        <w:rPr>
          <w:rFonts w:eastAsia="DFKai-SB"/>
          <w:color w:val="000000" w:themeColor="text1"/>
        </w:rPr>
        <w:t>)</w:t>
      </w:r>
      <w:r w:rsidRPr="009C7F70">
        <w:rPr>
          <w:rFonts w:eastAsia="DFKai-SB"/>
          <w:color w:val="000000" w:themeColor="text1"/>
        </w:rPr>
        <w:t>。藉由點擊圖片來測試你的程式</w:t>
      </w:r>
    </w:p>
    <w:p w14:paraId="736708C0" w14:textId="77777777" w:rsidR="001A7831" w:rsidRPr="009C7F70" w:rsidRDefault="001A7831" w:rsidP="009C7F70">
      <w:pPr>
        <w:pStyle w:val="Heading3"/>
        <w:keepNext w:val="0"/>
        <w:keepLines w:val="0"/>
        <w:spacing w:before="260" w:after="140" w:line="240" w:lineRule="auto"/>
        <w:ind w:right="40"/>
        <w:rPr>
          <w:rFonts w:eastAsia="DFKai-SB"/>
          <w:color w:val="000000" w:themeColor="text1"/>
          <w:sz w:val="31"/>
          <w:szCs w:val="31"/>
        </w:rPr>
      </w:pPr>
      <w:bookmarkStart w:id="114" w:name="_920p79978klw" w:colFirst="0" w:colLast="0"/>
      <w:bookmarkEnd w:id="114"/>
      <w:r w:rsidRPr="009C7F70">
        <w:rPr>
          <w:rFonts w:eastAsia="DFKai-SB"/>
          <w:color w:val="000000" w:themeColor="text1"/>
          <w:sz w:val="31"/>
          <w:szCs w:val="31"/>
        </w:rPr>
        <w:t xml:space="preserve">Student Instructions </w:t>
      </w:r>
      <w:r w:rsidRPr="009C7F70">
        <w:rPr>
          <w:rFonts w:eastAsia="DFKai-SB"/>
          <w:color w:val="000000" w:themeColor="text1"/>
          <w:sz w:val="34"/>
          <w:szCs w:val="34"/>
        </w:rPr>
        <w:t>學生操作指示</w:t>
      </w:r>
    </w:p>
    <w:p w14:paraId="52C7B345"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5" w:name="_etrxpzlhdlex" w:colFirst="0" w:colLast="0"/>
      <w:bookmarkEnd w:id="115"/>
      <w:r w:rsidRPr="009C7F70">
        <w:rPr>
          <w:rFonts w:eastAsia="DFKai-SB"/>
          <w:b/>
          <w:color w:val="000000" w:themeColor="text1"/>
          <w:sz w:val="46"/>
          <w:szCs w:val="46"/>
        </w:rPr>
        <w:t xml:space="preserve">Randomization </w:t>
      </w:r>
      <w:r w:rsidRPr="009C7F70">
        <w:rPr>
          <w:rFonts w:eastAsia="DFKai-SB"/>
          <w:color w:val="000000" w:themeColor="text1"/>
          <w:sz w:val="34"/>
          <w:szCs w:val="34"/>
        </w:rPr>
        <w:t>隨機性</w:t>
      </w:r>
    </w:p>
    <w:p w14:paraId="52355248"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 xml:space="preserve">Moving on the first click is fine, but this smiley would be even cooler if it moved somewhere new every time we clicked. Fortunately, we can use the </w:t>
      </w:r>
      <w:hyperlink r:id="rId81">
        <w:r w:rsidRPr="009C7F70">
          <w:rPr>
            <w:rFonts w:eastAsia="DFKai-SB"/>
            <w:color w:val="000000" w:themeColor="text1"/>
          </w:rPr>
          <w:t>randomNumber</w:t>
        </w:r>
      </w:hyperlink>
      <w:r w:rsidRPr="009C7F70">
        <w:rPr>
          <w:rFonts w:eastAsia="DFKai-SB"/>
          <w:color w:val="000000" w:themeColor="text1"/>
        </w:rPr>
        <w:t xml:space="preserve"> block to do just that.</w:t>
      </w:r>
    </w:p>
    <w:p w14:paraId="62A2636E"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藉由一次點擊來移動圖片是很好的，但若能讓每次點擊都能移動圖片會更酷。幸運的，我們可以使用</w:t>
      </w:r>
      <w:r w:rsidRPr="009C7F70">
        <w:rPr>
          <w:rFonts w:eastAsia="DFKai-SB"/>
          <w:color w:val="000000" w:themeColor="text1"/>
        </w:rPr>
        <w:t>randomNumber</w:t>
      </w:r>
      <w:r w:rsidRPr="009C7F70">
        <w:rPr>
          <w:rFonts w:eastAsia="DFKai-SB"/>
          <w:color w:val="000000" w:themeColor="text1"/>
        </w:rPr>
        <w:t>區塊來做。</w:t>
      </w:r>
    </w:p>
    <w:p w14:paraId="0ACD538C"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6" w:name="_6r72re8v1oms" w:colFirst="0" w:colLast="0"/>
      <w:bookmarkEnd w:id="116"/>
      <w:r w:rsidRPr="009C7F70">
        <w:rPr>
          <w:rFonts w:eastAsia="DFKai-SB"/>
          <w:b/>
          <w:color w:val="000000" w:themeColor="text1"/>
          <w:sz w:val="46"/>
          <w:szCs w:val="46"/>
        </w:rPr>
        <w:t>Do This</w:t>
      </w:r>
      <w:r w:rsidRPr="009C7F70">
        <w:rPr>
          <w:rFonts w:eastAsia="DFKai-SB"/>
          <w:color w:val="000000" w:themeColor="text1"/>
          <w:sz w:val="34"/>
          <w:szCs w:val="34"/>
        </w:rPr>
        <w:t>動手做</w:t>
      </w:r>
    </w:p>
    <w:p w14:paraId="020ADA82"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 xml:space="preserve">Instead of setting the "x" and "y" properties to a specific number, use the </w:t>
      </w:r>
      <w:hyperlink r:id="rId82">
        <w:r w:rsidRPr="009C7F70">
          <w:rPr>
            <w:rFonts w:eastAsia="DFKai-SB"/>
            <w:color w:val="000000" w:themeColor="text1"/>
          </w:rPr>
          <w:t>randomNumber</w:t>
        </w:r>
      </w:hyperlink>
      <w:r w:rsidRPr="009C7F70">
        <w:rPr>
          <w:rFonts w:eastAsia="DFKai-SB"/>
          <w:color w:val="000000" w:themeColor="text1"/>
        </w:rPr>
        <w:t xml:space="preserve"> block to pick a new random "x" and "y" each time the smiley is clicked.</w:t>
      </w:r>
    </w:p>
    <w:p w14:paraId="756D6CFD"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Tip: The App Lab screen is 320 pixels wide by 450 pixels tall. What range of random numbers will ensure that the smiley is always visible on screen?</w:t>
      </w:r>
    </w:p>
    <w:p w14:paraId="01FB15DC"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在每次點擊圖片後會使用</w:t>
      </w:r>
      <w:r w:rsidRPr="009C7F70">
        <w:rPr>
          <w:rFonts w:eastAsia="DFKai-SB"/>
          <w:color w:val="000000" w:themeColor="text1"/>
        </w:rPr>
        <w:t>randomNumber</w:t>
      </w:r>
      <w:r w:rsidRPr="009C7F70">
        <w:rPr>
          <w:rFonts w:eastAsia="DFKai-SB"/>
          <w:color w:val="000000" w:themeColor="text1"/>
        </w:rPr>
        <w:t>區塊來選取新的隨機的</w:t>
      </w:r>
      <w:r w:rsidRPr="009C7F70">
        <w:rPr>
          <w:rFonts w:eastAsia="DFKai-SB"/>
          <w:color w:val="000000" w:themeColor="text1"/>
        </w:rPr>
        <w:t>x</w:t>
      </w:r>
      <w:r w:rsidRPr="009C7F70">
        <w:rPr>
          <w:rFonts w:eastAsia="DFKai-SB"/>
          <w:color w:val="000000" w:themeColor="text1"/>
        </w:rPr>
        <w:t>與</w:t>
      </w:r>
      <w:r w:rsidRPr="009C7F70">
        <w:rPr>
          <w:rFonts w:eastAsia="DFKai-SB"/>
          <w:color w:val="000000" w:themeColor="text1"/>
        </w:rPr>
        <w:t>y</w:t>
      </w:r>
      <w:r w:rsidRPr="009C7F70">
        <w:rPr>
          <w:rFonts w:eastAsia="DFKai-SB"/>
          <w:color w:val="000000" w:themeColor="text1"/>
        </w:rPr>
        <w:t>，而非設定</w:t>
      </w:r>
      <w:r w:rsidRPr="009C7F70">
        <w:rPr>
          <w:rFonts w:eastAsia="DFKai-SB"/>
          <w:color w:val="000000" w:themeColor="text1"/>
        </w:rPr>
        <w:t>x</w:t>
      </w:r>
      <w:r w:rsidRPr="009C7F70">
        <w:rPr>
          <w:rFonts w:eastAsia="DFKai-SB"/>
          <w:color w:val="000000" w:themeColor="text1"/>
        </w:rPr>
        <w:t>與</w:t>
      </w:r>
      <w:r w:rsidRPr="009C7F70">
        <w:rPr>
          <w:rFonts w:eastAsia="DFKai-SB"/>
          <w:color w:val="000000" w:themeColor="text1"/>
        </w:rPr>
        <w:t>y</w:t>
      </w:r>
      <w:r w:rsidRPr="009C7F70">
        <w:rPr>
          <w:rFonts w:eastAsia="DFKai-SB"/>
          <w:color w:val="000000" w:themeColor="text1"/>
        </w:rPr>
        <w:t>為特定的數字。</w:t>
      </w:r>
    </w:p>
    <w:p w14:paraId="5991788A" w14:textId="4D898FDC"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提示</w:t>
      </w:r>
      <w:r w:rsidRPr="009C7F70">
        <w:rPr>
          <w:rFonts w:eastAsia="DFKai-SB"/>
          <w:color w:val="000000" w:themeColor="text1"/>
        </w:rPr>
        <w:t>:App Lab</w:t>
      </w:r>
      <w:r w:rsidRPr="009C7F70">
        <w:rPr>
          <w:rFonts w:eastAsia="DFKai-SB"/>
          <w:color w:val="000000" w:themeColor="text1"/>
        </w:rPr>
        <w:t>的大小設定為寬</w:t>
      </w:r>
      <w:r w:rsidRPr="009C7F70">
        <w:rPr>
          <w:rFonts w:eastAsia="DFKai-SB"/>
          <w:color w:val="000000" w:themeColor="text1"/>
        </w:rPr>
        <w:t>320</w:t>
      </w:r>
      <w:r w:rsidRPr="009C7F70">
        <w:rPr>
          <w:rFonts w:eastAsia="DFKai-SB"/>
          <w:color w:val="000000" w:themeColor="text1"/>
        </w:rPr>
        <w:t>、長</w:t>
      </w:r>
      <w:r w:rsidRPr="009C7F70">
        <w:rPr>
          <w:rFonts w:eastAsia="DFKai-SB"/>
          <w:color w:val="000000" w:themeColor="text1"/>
        </w:rPr>
        <w:t>450</w:t>
      </w:r>
      <w:r w:rsidRPr="009C7F70">
        <w:rPr>
          <w:rFonts w:eastAsia="DFKai-SB"/>
          <w:color w:val="000000" w:themeColor="text1"/>
        </w:rPr>
        <w:t>像素。該設定什麼樣的隨機數字來確保我們可以在螢幕上看見圖片</w:t>
      </w:r>
      <w:r w:rsidRPr="009C7F70">
        <w:rPr>
          <w:rFonts w:eastAsia="DFKai-SB"/>
          <w:color w:val="000000" w:themeColor="text1"/>
        </w:rPr>
        <w:t>?</w:t>
      </w:r>
    </w:p>
    <w:p w14:paraId="3CCA237E" w14:textId="77777777" w:rsidR="001A7831" w:rsidRPr="009C7F70" w:rsidRDefault="001A7831" w:rsidP="009C7F70">
      <w:pPr>
        <w:pStyle w:val="Heading3"/>
        <w:keepNext w:val="0"/>
        <w:keepLines w:val="0"/>
        <w:spacing w:before="260" w:after="140" w:line="240" w:lineRule="auto"/>
        <w:ind w:right="40"/>
        <w:rPr>
          <w:rFonts w:eastAsia="DFKai-SB"/>
          <w:color w:val="000000" w:themeColor="text1"/>
          <w:sz w:val="31"/>
          <w:szCs w:val="31"/>
        </w:rPr>
      </w:pPr>
      <w:bookmarkStart w:id="117" w:name="_nde3cx14m8tl" w:colFirst="0" w:colLast="0"/>
      <w:bookmarkEnd w:id="117"/>
      <w:r w:rsidRPr="009C7F70">
        <w:rPr>
          <w:rFonts w:eastAsia="DFKai-SB"/>
          <w:color w:val="000000" w:themeColor="text1"/>
          <w:sz w:val="31"/>
          <w:szCs w:val="31"/>
        </w:rPr>
        <w:t xml:space="preserve">Student Instructions </w:t>
      </w:r>
      <w:r w:rsidRPr="009C7F70">
        <w:rPr>
          <w:rFonts w:eastAsia="DFKai-SB"/>
          <w:color w:val="000000" w:themeColor="text1"/>
          <w:sz w:val="34"/>
          <w:szCs w:val="34"/>
        </w:rPr>
        <w:t>學生操作指示</w:t>
      </w:r>
    </w:p>
    <w:p w14:paraId="31C07F0D"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8" w:name="_571zjne8iqb3" w:colFirst="0" w:colLast="0"/>
      <w:bookmarkEnd w:id="118"/>
      <w:r w:rsidRPr="009C7F70">
        <w:rPr>
          <w:rFonts w:eastAsia="DFKai-SB"/>
          <w:b/>
          <w:color w:val="000000" w:themeColor="text1"/>
          <w:sz w:val="46"/>
          <w:szCs w:val="46"/>
        </w:rPr>
        <w:t xml:space="preserve">Hidden </w:t>
      </w:r>
      <w:r w:rsidRPr="009C7F70">
        <w:rPr>
          <w:rFonts w:eastAsia="DFKai-SB"/>
          <w:b/>
          <w:color w:val="000000" w:themeColor="text1"/>
          <w:sz w:val="46"/>
          <w:szCs w:val="46"/>
        </w:rPr>
        <w:t>隱藏</w:t>
      </w:r>
    </w:p>
    <w:p w14:paraId="40D6ED3D"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lastRenderedPageBreak/>
        <w:t>Design elements have a property called "hidden" that controls whether the element should show on screen or not. We are going to use this property to create an alarm app. Notice that when the program starts one button is hidden, and one is not.</w:t>
      </w:r>
    </w:p>
    <w:p w14:paraId="10581CFF" w14:textId="0C6EC4C5"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We have already set up an event handler for the "triggerAlarmButton" which will do two things when clicked:</w:t>
      </w:r>
    </w:p>
    <w:p w14:paraId="1F5D2254" w14:textId="77777777" w:rsidR="001A7831" w:rsidRPr="009C7F70" w:rsidRDefault="001A7831" w:rsidP="00995900">
      <w:pPr>
        <w:spacing w:after="160" w:line="312" w:lineRule="auto"/>
        <w:rPr>
          <w:rFonts w:eastAsia="DFKai-SB"/>
          <w:color w:val="000000" w:themeColor="text1"/>
        </w:rPr>
      </w:pPr>
      <w:r w:rsidRPr="009C7F70">
        <w:rPr>
          <w:rFonts w:eastAsia="DFKai-SB"/>
          <w:color w:val="000000" w:themeColor="text1"/>
        </w:rPr>
        <w:t>設計元素中有個</w:t>
      </w:r>
      <w:r w:rsidRPr="009C7F70">
        <w:rPr>
          <w:rFonts w:eastAsia="DFKai-SB"/>
          <w:color w:val="000000" w:themeColor="text1"/>
        </w:rPr>
        <w:t>property</w:t>
      </w:r>
      <w:r w:rsidRPr="009C7F70">
        <w:rPr>
          <w:rFonts w:eastAsia="DFKai-SB"/>
          <w:color w:val="000000" w:themeColor="text1"/>
        </w:rPr>
        <w:t>叫</w:t>
      </w:r>
      <w:r w:rsidRPr="009C7F70">
        <w:rPr>
          <w:rFonts w:eastAsia="DFKai-SB"/>
          <w:color w:val="000000" w:themeColor="text1"/>
        </w:rPr>
        <w:t>hidden</w:t>
      </w:r>
      <w:r w:rsidRPr="009C7F70">
        <w:rPr>
          <w:rFonts w:eastAsia="DFKai-SB"/>
          <w:color w:val="000000" w:themeColor="text1"/>
        </w:rPr>
        <w:t>，用來控制元素使否顯示在螢幕上。我們將用這個</w:t>
      </w:r>
      <w:r w:rsidRPr="009C7F70">
        <w:rPr>
          <w:rFonts w:eastAsia="DFKai-SB"/>
          <w:color w:val="000000" w:themeColor="text1"/>
        </w:rPr>
        <w:t>property</w:t>
      </w:r>
      <w:r w:rsidRPr="009C7F70">
        <w:rPr>
          <w:rFonts w:eastAsia="DFKai-SB"/>
          <w:color w:val="000000" w:themeColor="text1"/>
        </w:rPr>
        <w:t>來製作一個警報</w:t>
      </w:r>
      <w:r w:rsidRPr="009C7F70">
        <w:rPr>
          <w:rFonts w:eastAsia="DFKai-SB"/>
          <w:color w:val="000000" w:themeColor="text1"/>
        </w:rPr>
        <w:t>app</w:t>
      </w:r>
      <w:r w:rsidRPr="009C7F70">
        <w:rPr>
          <w:rFonts w:eastAsia="DFKai-SB"/>
          <w:color w:val="000000" w:themeColor="text1"/>
        </w:rPr>
        <w:t>。要注意在這個程式中一個按鈕式</w:t>
      </w:r>
      <w:r w:rsidRPr="009C7F70">
        <w:rPr>
          <w:rFonts w:eastAsia="DFKai-SB"/>
          <w:color w:val="000000" w:themeColor="text1"/>
        </w:rPr>
        <w:t>hidden</w:t>
      </w:r>
      <w:r w:rsidRPr="009C7F70">
        <w:rPr>
          <w:rFonts w:eastAsia="DFKai-SB"/>
          <w:color w:val="000000" w:themeColor="text1"/>
        </w:rPr>
        <w:t>，另一個按鈕則否。</w:t>
      </w:r>
    </w:p>
    <w:p w14:paraId="52FAB320" w14:textId="77777777" w:rsidR="001A7831" w:rsidRPr="009C7F70" w:rsidRDefault="001A7831" w:rsidP="004F2630">
      <w:pPr>
        <w:numPr>
          <w:ilvl w:val="0"/>
          <w:numId w:val="27"/>
        </w:numPr>
        <w:spacing w:line="312" w:lineRule="auto"/>
        <w:ind w:left="1440"/>
        <w:rPr>
          <w:rFonts w:eastAsia="DFKai-SB"/>
          <w:color w:val="000000" w:themeColor="text1"/>
        </w:rPr>
      </w:pPr>
      <w:r w:rsidRPr="009C7F70">
        <w:rPr>
          <w:rFonts w:eastAsia="DFKai-SB"/>
          <w:color w:val="000000" w:themeColor="text1"/>
        </w:rPr>
        <w:t>Change the "text" property of "statusLabel" to "on"</w:t>
      </w:r>
    </w:p>
    <w:p w14:paraId="76B6BED2" w14:textId="77777777" w:rsidR="001A7831" w:rsidRPr="009C7F70" w:rsidRDefault="001A7831" w:rsidP="004F2630">
      <w:pPr>
        <w:numPr>
          <w:ilvl w:val="0"/>
          <w:numId w:val="27"/>
        </w:numPr>
        <w:spacing w:after="160" w:line="312" w:lineRule="auto"/>
        <w:ind w:left="1440"/>
        <w:rPr>
          <w:rFonts w:eastAsia="DFKai-SB"/>
          <w:color w:val="000000" w:themeColor="text1"/>
        </w:rPr>
      </w:pPr>
      <w:r w:rsidRPr="009C7F70">
        <w:rPr>
          <w:rFonts w:eastAsia="DFKai-SB"/>
          <w:color w:val="000000" w:themeColor="text1"/>
        </w:rPr>
        <w:t>Set the "hidden" property of "stopAlarmButton" to false (meaning it should not be hidden)</w:t>
      </w:r>
    </w:p>
    <w:p w14:paraId="5BC36337" w14:textId="7777777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ab/>
      </w:r>
      <w:r w:rsidRPr="009C7F70">
        <w:rPr>
          <w:rFonts w:eastAsia="DFKai-SB"/>
          <w:color w:val="000000" w:themeColor="text1"/>
        </w:rPr>
        <w:t>改變</w:t>
      </w:r>
      <w:r w:rsidRPr="009C7F70">
        <w:rPr>
          <w:rFonts w:eastAsia="DFKai-SB"/>
          <w:color w:val="000000" w:themeColor="text1"/>
        </w:rPr>
        <w:t>text</w:t>
      </w:r>
      <w:r w:rsidRPr="009C7F70">
        <w:rPr>
          <w:rFonts w:eastAsia="DFKai-SB"/>
          <w:color w:val="000000" w:themeColor="text1"/>
        </w:rPr>
        <w:t>中的</w:t>
      </w:r>
      <w:r w:rsidRPr="009C7F70">
        <w:rPr>
          <w:rFonts w:eastAsia="DFKai-SB"/>
          <w:color w:val="000000" w:themeColor="text1"/>
        </w:rPr>
        <w:t>statusLabel</w:t>
      </w:r>
      <w:r w:rsidRPr="009C7F70">
        <w:rPr>
          <w:rFonts w:eastAsia="DFKai-SB"/>
          <w:color w:val="000000" w:themeColor="text1"/>
        </w:rPr>
        <w:t>至</w:t>
      </w:r>
      <w:r w:rsidRPr="009C7F70">
        <w:rPr>
          <w:rFonts w:eastAsia="DFKai-SB"/>
          <w:color w:val="000000" w:themeColor="text1"/>
        </w:rPr>
        <w:t>on</w:t>
      </w:r>
    </w:p>
    <w:p w14:paraId="71C22898" w14:textId="7777777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ab/>
      </w:r>
      <w:r w:rsidRPr="009C7F70">
        <w:rPr>
          <w:rFonts w:eastAsia="DFKai-SB"/>
          <w:color w:val="000000" w:themeColor="text1"/>
        </w:rPr>
        <w:t>設定</w:t>
      </w:r>
      <w:r w:rsidRPr="009C7F70">
        <w:rPr>
          <w:rFonts w:eastAsia="DFKai-SB"/>
          <w:color w:val="000000" w:themeColor="text1"/>
        </w:rPr>
        <w:t>hidden</w:t>
      </w:r>
      <w:r w:rsidRPr="009C7F70">
        <w:rPr>
          <w:rFonts w:eastAsia="DFKai-SB"/>
          <w:color w:val="000000" w:themeColor="text1"/>
        </w:rPr>
        <w:t>中的</w:t>
      </w:r>
      <w:r w:rsidRPr="009C7F70">
        <w:rPr>
          <w:rFonts w:eastAsia="DFKai-SB"/>
          <w:color w:val="000000" w:themeColor="text1"/>
        </w:rPr>
        <w:t>stopAlarmButton</w:t>
      </w:r>
      <w:r w:rsidRPr="009C7F70">
        <w:rPr>
          <w:rFonts w:eastAsia="DFKai-SB"/>
          <w:color w:val="000000" w:themeColor="text1"/>
        </w:rPr>
        <w:t>至</w:t>
      </w:r>
      <w:r w:rsidRPr="009C7F70">
        <w:rPr>
          <w:rFonts w:eastAsia="DFKai-SB"/>
          <w:color w:val="000000" w:themeColor="text1"/>
        </w:rPr>
        <w:t>false</w:t>
      </w:r>
    </w:p>
    <w:p w14:paraId="409C3379"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19" w:name="_nkgmatj11pe0" w:colFirst="0" w:colLast="0"/>
      <w:bookmarkEnd w:id="119"/>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436F844B" w14:textId="77777777" w:rsidR="001A7831" w:rsidRPr="009C7F70" w:rsidRDefault="001A7831" w:rsidP="004F2630">
      <w:pPr>
        <w:numPr>
          <w:ilvl w:val="0"/>
          <w:numId w:val="30"/>
        </w:numPr>
        <w:spacing w:line="312" w:lineRule="auto"/>
        <w:ind w:left="1440"/>
        <w:rPr>
          <w:rFonts w:eastAsia="DFKai-SB"/>
          <w:color w:val="000000" w:themeColor="text1"/>
        </w:rPr>
      </w:pPr>
      <w:r w:rsidRPr="009C7F70">
        <w:rPr>
          <w:rFonts w:eastAsia="DFKai-SB"/>
          <w:color w:val="000000" w:themeColor="text1"/>
        </w:rPr>
        <w:t>Run the program and click "Trigger Alarm" to see how it works</w:t>
      </w:r>
    </w:p>
    <w:p w14:paraId="28331B32" w14:textId="77777777" w:rsidR="001A7831" w:rsidRPr="009C7F70" w:rsidRDefault="001A7831" w:rsidP="004F2630">
      <w:pPr>
        <w:numPr>
          <w:ilvl w:val="0"/>
          <w:numId w:val="30"/>
        </w:numPr>
        <w:spacing w:after="160" w:line="312" w:lineRule="auto"/>
        <w:ind w:left="1440"/>
        <w:rPr>
          <w:rFonts w:eastAsia="DFKai-SB"/>
          <w:color w:val="000000" w:themeColor="text1"/>
        </w:rPr>
      </w:pPr>
      <w:r w:rsidRPr="009C7F70">
        <w:rPr>
          <w:rFonts w:eastAsia="DFKai-SB"/>
          <w:color w:val="000000" w:themeColor="text1"/>
        </w:rPr>
        <w:t>Add code to the provided event handler that hides the "triggerAlarmButton"</w:t>
      </w:r>
    </w:p>
    <w:p w14:paraId="4BA720DC" w14:textId="7777777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ab/>
      </w:r>
      <w:r w:rsidRPr="009C7F70">
        <w:rPr>
          <w:rFonts w:eastAsia="DFKai-SB"/>
          <w:color w:val="000000" w:themeColor="text1"/>
        </w:rPr>
        <w:t>啟動程式並點擊</w:t>
      </w:r>
      <w:r w:rsidRPr="009C7F70">
        <w:rPr>
          <w:rFonts w:eastAsia="DFKai-SB"/>
          <w:color w:val="000000" w:themeColor="text1"/>
        </w:rPr>
        <w:t>Trigger Alarm</w:t>
      </w:r>
      <w:r w:rsidRPr="009C7F70">
        <w:rPr>
          <w:rFonts w:eastAsia="DFKai-SB"/>
          <w:color w:val="000000" w:themeColor="text1"/>
        </w:rPr>
        <w:t>來看它是如何運作的</w:t>
      </w:r>
    </w:p>
    <w:p w14:paraId="65A46DA3" w14:textId="7777777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ab/>
      </w:r>
      <w:r w:rsidRPr="009C7F70">
        <w:rPr>
          <w:rFonts w:eastAsia="DFKai-SB"/>
          <w:color w:val="000000" w:themeColor="text1"/>
        </w:rPr>
        <w:t>增加程式碼到提供的</w:t>
      </w:r>
      <w:r w:rsidRPr="009C7F70">
        <w:rPr>
          <w:rFonts w:eastAsia="DFKai-SB"/>
          <w:color w:val="000000" w:themeColor="text1"/>
        </w:rPr>
        <w:t>event handler(trggerAlarmButton</w:t>
      </w:r>
      <w:r w:rsidRPr="009C7F70">
        <w:rPr>
          <w:rFonts w:eastAsia="DFKai-SB"/>
          <w:color w:val="000000" w:themeColor="text1"/>
        </w:rPr>
        <w:t>隱藏在裡面</w:t>
      </w:r>
      <w:r w:rsidRPr="009C7F70">
        <w:rPr>
          <w:rFonts w:eastAsia="DFKai-SB"/>
          <w:color w:val="000000" w:themeColor="text1"/>
        </w:rPr>
        <w:t>)</w:t>
      </w:r>
    </w:p>
    <w:p w14:paraId="700EFE9F"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Note: the button "stopAlarmButton" is already on the screen, but because its "hidden" property is marked true, it isn't shown when the program starts.</w:t>
      </w:r>
    </w:p>
    <w:p w14:paraId="7D979167" w14:textId="6011B1FD"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stopAlarmButton</w:t>
      </w:r>
      <w:r w:rsidRPr="009C7F70">
        <w:rPr>
          <w:rFonts w:eastAsia="DFKai-SB"/>
          <w:color w:val="000000" w:themeColor="text1"/>
        </w:rPr>
        <w:t>按鈕已經在螢幕上，但因為它的</w:t>
      </w:r>
      <w:r w:rsidRPr="009C7F70">
        <w:rPr>
          <w:rFonts w:eastAsia="DFKai-SB"/>
          <w:color w:val="000000" w:themeColor="text1"/>
        </w:rPr>
        <w:t>hidden</w:t>
      </w:r>
      <w:r w:rsidRPr="009C7F70">
        <w:rPr>
          <w:rFonts w:eastAsia="DFKai-SB"/>
          <w:color w:val="000000" w:themeColor="text1"/>
        </w:rPr>
        <w:t>屬性設定為</w:t>
      </w:r>
      <w:r w:rsidRPr="009C7F70">
        <w:rPr>
          <w:rFonts w:eastAsia="DFKai-SB"/>
          <w:color w:val="000000" w:themeColor="text1"/>
        </w:rPr>
        <w:t>true</w:t>
      </w:r>
      <w:r w:rsidRPr="009C7F70">
        <w:rPr>
          <w:rFonts w:eastAsia="DFKai-SB"/>
          <w:color w:val="000000" w:themeColor="text1"/>
        </w:rPr>
        <w:t>，故當程式開始執行時不會顯示</w:t>
      </w:r>
    </w:p>
    <w:p w14:paraId="3AB21E58" w14:textId="77777777" w:rsidR="001A7831" w:rsidRPr="009C7F70" w:rsidRDefault="001A7831" w:rsidP="009C7F70">
      <w:pPr>
        <w:pStyle w:val="Heading3"/>
        <w:keepNext w:val="0"/>
        <w:keepLines w:val="0"/>
        <w:spacing w:before="260" w:after="140" w:line="240" w:lineRule="auto"/>
        <w:ind w:right="40"/>
        <w:rPr>
          <w:rFonts w:eastAsia="DFKai-SB"/>
          <w:color w:val="000000" w:themeColor="text1"/>
          <w:sz w:val="31"/>
          <w:szCs w:val="31"/>
        </w:rPr>
      </w:pPr>
      <w:bookmarkStart w:id="120" w:name="_rq506kchgbj9" w:colFirst="0" w:colLast="0"/>
      <w:bookmarkEnd w:id="120"/>
      <w:r w:rsidRPr="009C7F70">
        <w:rPr>
          <w:rFonts w:eastAsia="DFKai-SB"/>
          <w:color w:val="000000" w:themeColor="text1"/>
          <w:sz w:val="31"/>
          <w:szCs w:val="31"/>
        </w:rPr>
        <w:t>Student Instructions</w:t>
      </w:r>
    </w:p>
    <w:p w14:paraId="5E42EE9B"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21" w:name="_my4g94b580oi" w:colFirst="0" w:colLast="0"/>
      <w:bookmarkEnd w:id="121"/>
      <w:r w:rsidRPr="009C7F70">
        <w:rPr>
          <w:rFonts w:eastAsia="DFKai-SB"/>
          <w:b/>
          <w:color w:val="000000" w:themeColor="text1"/>
          <w:sz w:val="46"/>
          <w:szCs w:val="46"/>
        </w:rPr>
        <w:t xml:space="preserve">Showing/Hiding </w:t>
      </w:r>
      <w:r w:rsidRPr="009C7F70">
        <w:rPr>
          <w:rFonts w:eastAsia="DFKai-SB"/>
          <w:b/>
          <w:color w:val="000000" w:themeColor="text1"/>
          <w:sz w:val="46"/>
          <w:szCs w:val="46"/>
        </w:rPr>
        <w:t>顯示</w:t>
      </w:r>
      <w:r w:rsidRPr="009C7F70">
        <w:rPr>
          <w:rFonts w:eastAsia="DFKai-SB"/>
          <w:b/>
          <w:color w:val="000000" w:themeColor="text1"/>
          <w:sz w:val="46"/>
          <w:szCs w:val="46"/>
        </w:rPr>
        <w:t>/</w:t>
      </w:r>
      <w:r w:rsidRPr="009C7F70">
        <w:rPr>
          <w:rFonts w:eastAsia="DFKai-SB"/>
          <w:b/>
          <w:color w:val="000000" w:themeColor="text1"/>
          <w:sz w:val="46"/>
          <w:szCs w:val="46"/>
        </w:rPr>
        <w:t>隱藏</w:t>
      </w:r>
    </w:p>
    <w:p w14:paraId="48C8ABF1" w14:textId="7777777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This alarm app isn't super useful if you can't turn the alarm off once it's been triggered. Let's fix that.</w:t>
      </w:r>
    </w:p>
    <w:p w14:paraId="55790B26" w14:textId="7777777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這個警報</w:t>
      </w:r>
      <w:r w:rsidRPr="009C7F70">
        <w:rPr>
          <w:rFonts w:eastAsia="DFKai-SB"/>
          <w:color w:val="000000" w:themeColor="text1"/>
        </w:rPr>
        <w:t>app</w:t>
      </w:r>
      <w:r w:rsidRPr="009C7F70">
        <w:rPr>
          <w:rFonts w:eastAsia="DFKai-SB"/>
          <w:color w:val="000000" w:themeColor="text1"/>
        </w:rPr>
        <w:t>若啟動後無法停止警報，則會難以使用，我們來改善它。</w:t>
      </w:r>
    </w:p>
    <w:p w14:paraId="1FAD9F67"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22" w:name="_iyuwl7n9rzb8" w:colFirst="0" w:colLast="0"/>
      <w:bookmarkEnd w:id="122"/>
      <w:r w:rsidRPr="009C7F70">
        <w:rPr>
          <w:rFonts w:eastAsia="DFKai-SB"/>
          <w:b/>
          <w:color w:val="000000" w:themeColor="text1"/>
          <w:sz w:val="46"/>
          <w:szCs w:val="46"/>
        </w:rPr>
        <w:lastRenderedPageBreak/>
        <w:t xml:space="preserve">Do This </w:t>
      </w:r>
      <w:r w:rsidRPr="009C7F70">
        <w:rPr>
          <w:rFonts w:eastAsia="DFKai-SB"/>
          <w:b/>
          <w:color w:val="000000" w:themeColor="text1"/>
          <w:sz w:val="46"/>
          <w:szCs w:val="46"/>
        </w:rPr>
        <w:t>動手做</w:t>
      </w:r>
    </w:p>
    <w:p w14:paraId="62C8E9CA"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 xml:space="preserve">Add a second </w:t>
      </w:r>
      <w:hyperlink r:id="rId83">
        <w:r w:rsidRPr="009C7F70">
          <w:rPr>
            <w:rFonts w:eastAsia="DFKai-SB"/>
            <w:color w:val="000000" w:themeColor="text1"/>
          </w:rPr>
          <w:t>onEvent</w:t>
        </w:r>
      </w:hyperlink>
      <w:r w:rsidRPr="009C7F70">
        <w:rPr>
          <w:rFonts w:eastAsia="DFKai-SB"/>
          <w:color w:val="000000" w:themeColor="text1"/>
        </w:rPr>
        <w:t xml:space="preserve"> block to watch for the "stopAlarmButton" to be clicked. Inside that block:</w:t>
      </w:r>
    </w:p>
    <w:p w14:paraId="50BDCD23" w14:textId="77777777" w:rsidR="001A7831" w:rsidRPr="009C7F70" w:rsidRDefault="001A7831" w:rsidP="004F2630">
      <w:pPr>
        <w:numPr>
          <w:ilvl w:val="0"/>
          <w:numId w:val="23"/>
        </w:numPr>
        <w:spacing w:line="312" w:lineRule="auto"/>
        <w:ind w:left="1440"/>
        <w:rPr>
          <w:rFonts w:eastAsia="DFKai-SB"/>
          <w:color w:val="000000" w:themeColor="text1"/>
        </w:rPr>
      </w:pPr>
      <w:r w:rsidRPr="009C7F70">
        <w:rPr>
          <w:rFonts w:eastAsia="DFKai-SB"/>
          <w:color w:val="000000" w:themeColor="text1"/>
        </w:rPr>
        <w:t>Change the status text to "OFF"</w:t>
      </w:r>
    </w:p>
    <w:p w14:paraId="1C73A0FE" w14:textId="77777777" w:rsidR="001A7831" w:rsidRPr="009C7F70" w:rsidRDefault="001A7831" w:rsidP="004F2630">
      <w:pPr>
        <w:numPr>
          <w:ilvl w:val="0"/>
          <w:numId w:val="23"/>
        </w:numPr>
        <w:spacing w:after="160" w:line="312" w:lineRule="auto"/>
        <w:ind w:left="1440"/>
        <w:rPr>
          <w:rFonts w:eastAsia="DFKai-SB"/>
          <w:color w:val="000000" w:themeColor="text1"/>
        </w:rPr>
      </w:pPr>
      <w:r w:rsidRPr="009C7F70">
        <w:rPr>
          <w:rFonts w:eastAsia="DFKai-SB"/>
          <w:color w:val="000000" w:themeColor="text1"/>
        </w:rPr>
        <w:t>Hide the "stopAlarmButton"</w:t>
      </w:r>
    </w:p>
    <w:p w14:paraId="1AF3EB9F"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Hint: "hidden" is a boolean property. If we used false to make the button show up, what should you use to make it hidden again?</w:t>
      </w:r>
    </w:p>
    <w:p w14:paraId="1AA2E0D8"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增加第二個</w:t>
      </w:r>
      <w:r w:rsidRPr="009C7F70">
        <w:rPr>
          <w:rFonts w:eastAsia="DFKai-SB"/>
          <w:color w:val="000000" w:themeColor="text1"/>
        </w:rPr>
        <w:t>onEvent</w:t>
      </w:r>
      <w:r w:rsidRPr="009C7F70">
        <w:rPr>
          <w:rFonts w:eastAsia="DFKai-SB"/>
          <w:color w:val="000000" w:themeColor="text1"/>
        </w:rPr>
        <w:t>區塊來等候</w:t>
      </w:r>
      <w:r w:rsidRPr="009C7F70">
        <w:rPr>
          <w:rFonts w:eastAsia="DFKai-SB"/>
          <w:color w:val="000000" w:themeColor="text1"/>
        </w:rPr>
        <w:t>stopAlarmButton</w:t>
      </w:r>
      <w:r w:rsidRPr="009C7F70">
        <w:rPr>
          <w:rFonts w:eastAsia="DFKai-SB"/>
          <w:color w:val="000000" w:themeColor="text1"/>
        </w:rPr>
        <w:t>被點擊，在區塊內：</w:t>
      </w:r>
    </w:p>
    <w:p w14:paraId="75988D24" w14:textId="25E679B2"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更改</w:t>
      </w:r>
      <w:r w:rsidRPr="009C7F70">
        <w:rPr>
          <w:rFonts w:eastAsia="DFKai-SB"/>
          <w:color w:val="000000" w:themeColor="text1"/>
        </w:rPr>
        <w:t>text</w:t>
      </w:r>
      <w:r w:rsidRPr="009C7F70">
        <w:rPr>
          <w:rFonts w:eastAsia="DFKai-SB"/>
          <w:color w:val="000000" w:themeColor="text1"/>
        </w:rPr>
        <w:t>的狀態為</w:t>
      </w:r>
      <w:r w:rsidRPr="009C7F70">
        <w:rPr>
          <w:rFonts w:eastAsia="DFKai-SB"/>
          <w:color w:val="000000" w:themeColor="text1"/>
        </w:rPr>
        <w:t>off</w:t>
      </w:r>
    </w:p>
    <w:p w14:paraId="786B93A3" w14:textId="044B50D4"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隱藏</w:t>
      </w:r>
      <w:r w:rsidRPr="009C7F70">
        <w:rPr>
          <w:rFonts w:eastAsia="DFKai-SB"/>
          <w:color w:val="000000" w:themeColor="text1"/>
        </w:rPr>
        <w:t>stopAlarmButton</w:t>
      </w:r>
    </w:p>
    <w:p w14:paraId="520BD444"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提示</w:t>
      </w:r>
      <w:r w:rsidRPr="009C7F70">
        <w:rPr>
          <w:rFonts w:eastAsia="DFKai-SB"/>
          <w:color w:val="000000" w:themeColor="text1"/>
        </w:rPr>
        <w:t>:hidden</w:t>
      </w:r>
      <w:r w:rsidRPr="009C7F70">
        <w:rPr>
          <w:rFonts w:eastAsia="DFKai-SB"/>
          <w:color w:val="000000" w:themeColor="text1"/>
        </w:rPr>
        <w:t>是一個布林</w:t>
      </w:r>
      <w:r w:rsidRPr="009C7F70">
        <w:rPr>
          <w:rFonts w:eastAsia="DFKai-SB"/>
          <w:color w:val="000000" w:themeColor="text1"/>
        </w:rPr>
        <w:t>(true or false)</w:t>
      </w:r>
      <w:r w:rsidRPr="009C7F70">
        <w:rPr>
          <w:rFonts w:eastAsia="DFKai-SB"/>
          <w:color w:val="000000" w:themeColor="text1"/>
        </w:rPr>
        <w:t>屬性，若我們用</w:t>
      </w:r>
      <w:r w:rsidRPr="009C7F70">
        <w:rPr>
          <w:rFonts w:eastAsia="DFKai-SB"/>
          <w:color w:val="000000" w:themeColor="text1"/>
        </w:rPr>
        <w:t>false</w:t>
      </w:r>
      <w:r w:rsidRPr="009C7F70">
        <w:rPr>
          <w:rFonts w:eastAsia="DFKai-SB"/>
          <w:color w:val="000000" w:themeColor="text1"/>
        </w:rPr>
        <w:t>來使按鈕出現，我們應該用什麼來使其再次隱藏</w:t>
      </w:r>
      <w:r w:rsidRPr="009C7F70">
        <w:rPr>
          <w:rFonts w:eastAsia="DFKai-SB"/>
          <w:color w:val="000000" w:themeColor="text1"/>
        </w:rPr>
        <w:t>?</w:t>
      </w:r>
    </w:p>
    <w:p w14:paraId="333C5FFA" w14:textId="77777777" w:rsidR="001A7831" w:rsidRPr="009C7F70" w:rsidRDefault="001A7831" w:rsidP="004F2630">
      <w:pPr>
        <w:numPr>
          <w:ilvl w:val="0"/>
          <w:numId w:val="20"/>
        </w:numPr>
        <w:spacing w:line="312" w:lineRule="auto"/>
        <w:ind w:right="60"/>
        <w:rPr>
          <w:rFonts w:eastAsia="DFKai-SB"/>
          <w:color w:val="000000" w:themeColor="text1"/>
          <w:sz w:val="29"/>
          <w:szCs w:val="29"/>
        </w:rPr>
      </w:pPr>
      <w:r w:rsidRPr="009C7F70">
        <w:rPr>
          <w:rFonts w:eastAsia="DFKai-SB"/>
          <w:b/>
          <w:color w:val="000000" w:themeColor="text1"/>
          <w:sz w:val="29"/>
          <w:szCs w:val="29"/>
        </w:rPr>
        <w:t xml:space="preserve">Emotion Machine Example </w:t>
      </w:r>
    </w:p>
    <w:p w14:paraId="2E3AC32D" w14:textId="77777777" w:rsidR="001A7831" w:rsidRPr="009C7F70" w:rsidRDefault="001A7831" w:rsidP="004F2630">
      <w:pPr>
        <w:numPr>
          <w:ilvl w:val="0"/>
          <w:numId w:val="20"/>
        </w:numPr>
        <w:spacing w:line="312" w:lineRule="auto"/>
        <w:ind w:right="40"/>
        <w:rPr>
          <w:rFonts w:eastAsia="DFKai-SB"/>
          <w:color w:val="000000" w:themeColor="text1"/>
          <w:sz w:val="19"/>
          <w:szCs w:val="19"/>
        </w:rPr>
      </w:pPr>
      <w:r w:rsidRPr="009C7F70">
        <w:rPr>
          <w:rFonts w:eastAsia="DFKai-SB"/>
          <w:color w:val="000000" w:themeColor="text1"/>
          <w:sz w:val="19"/>
          <w:szCs w:val="19"/>
        </w:rPr>
        <w:t>Student Overview</w:t>
      </w:r>
    </w:p>
    <w:p w14:paraId="1F5E6885"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23" w:name="_aynxxia2rc83" w:colFirst="0" w:colLast="0"/>
      <w:bookmarkEnd w:id="123"/>
      <w:r w:rsidRPr="009C7F70">
        <w:rPr>
          <w:rFonts w:eastAsia="DFKai-SB"/>
          <w:b/>
          <w:color w:val="000000" w:themeColor="text1"/>
          <w:sz w:val="46"/>
          <w:szCs w:val="46"/>
        </w:rPr>
        <w:t xml:space="preserve">The Emotion Machine </w:t>
      </w:r>
      <w:r w:rsidRPr="009C7F70">
        <w:rPr>
          <w:rFonts w:eastAsia="DFKai-SB"/>
          <w:b/>
          <w:color w:val="000000" w:themeColor="text1"/>
          <w:sz w:val="46"/>
          <w:szCs w:val="46"/>
        </w:rPr>
        <w:t>表情機器</w:t>
      </w:r>
    </w:p>
    <w:p w14:paraId="03DC81A0"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Check out this Emotion Machine app that you'll be building next. Try clicking on the buttons to see how it works.</w:t>
      </w:r>
    </w:p>
    <w:p w14:paraId="3D65794B"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確認這個我們將要製作的</w:t>
      </w:r>
      <w:r w:rsidRPr="009C7F70">
        <w:rPr>
          <w:rFonts w:eastAsia="DFKai-SB"/>
          <w:color w:val="000000" w:themeColor="text1"/>
        </w:rPr>
        <w:t>Emotion Machine app</w:t>
      </w:r>
      <w:r w:rsidRPr="009C7F70">
        <w:rPr>
          <w:rFonts w:eastAsia="DFKai-SB"/>
          <w:color w:val="000000" w:themeColor="text1"/>
        </w:rPr>
        <w:t>，試著點擊按鈕來看它是如何運作的</w:t>
      </w:r>
    </w:p>
    <w:p w14:paraId="78EB057D"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24" w:name="_497v8dqvgduf" w:colFirst="0" w:colLast="0"/>
      <w:bookmarkEnd w:id="124"/>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6B3E850B"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Try out the app, and then with a neighbor discuss:</w:t>
      </w:r>
    </w:p>
    <w:p w14:paraId="5882E1EB" w14:textId="77777777" w:rsidR="001A7831" w:rsidRPr="009C7F70" w:rsidRDefault="001A7831" w:rsidP="004F2630">
      <w:pPr>
        <w:numPr>
          <w:ilvl w:val="0"/>
          <w:numId w:val="21"/>
        </w:numPr>
        <w:spacing w:line="312" w:lineRule="auto"/>
        <w:ind w:left="1440"/>
        <w:rPr>
          <w:rFonts w:eastAsia="DFKai-SB"/>
          <w:color w:val="000000" w:themeColor="text1"/>
        </w:rPr>
      </w:pPr>
      <w:r w:rsidRPr="009C7F70">
        <w:rPr>
          <w:rFonts w:eastAsia="DFKai-SB"/>
          <w:color w:val="000000" w:themeColor="text1"/>
        </w:rPr>
        <w:t>What events handlers does this app use?</w:t>
      </w:r>
    </w:p>
    <w:p w14:paraId="3021D601" w14:textId="77777777" w:rsidR="001A7831" w:rsidRPr="009C7F70" w:rsidRDefault="001A7831" w:rsidP="004F2630">
      <w:pPr>
        <w:numPr>
          <w:ilvl w:val="0"/>
          <w:numId w:val="21"/>
        </w:numPr>
        <w:spacing w:line="312" w:lineRule="auto"/>
        <w:ind w:left="1440"/>
        <w:rPr>
          <w:rFonts w:eastAsia="DFKai-SB"/>
          <w:color w:val="000000" w:themeColor="text1"/>
        </w:rPr>
      </w:pPr>
      <w:r w:rsidRPr="009C7F70">
        <w:rPr>
          <w:rFonts w:eastAsia="DFKai-SB"/>
          <w:color w:val="000000" w:themeColor="text1"/>
        </w:rPr>
        <w:t>Which elements are being changed with code?</w:t>
      </w:r>
    </w:p>
    <w:p w14:paraId="1D1BB1D7" w14:textId="77777777" w:rsidR="001A7831" w:rsidRPr="009C7F70" w:rsidRDefault="001A7831" w:rsidP="004F2630">
      <w:pPr>
        <w:numPr>
          <w:ilvl w:val="0"/>
          <w:numId w:val="21"/>
        </w:numPr>
        <w:spacing w:after="160" w:line="312" w:lineRule="auto"/>
        <w:ind w:left="1440"/>
        <w:rPr>
          <w:rFonts w:eastAsia="DFKai-SB"/>
          <w:color w:val="000000" w:themeColor="text1"/>
        </w:rPr>
      </w:pPr>
      <w:r w:rsidRPr="009C7F70">
        <w:rPr>
          <w:rFonts w:eastAsia="DFKai-SB"/>
          <w:color w:val="000000" w:themeColor="text1"/>
        </w:rPr>
        <w:t>Which properties are being changed when you click a button?</w:t>
      </w:r>
    </w:p>
    <w:p w14:paraId="4A8257E7" w14:textId="77777777" w:rsidR="001A7831" w:rsidRPr="009C7F70" w:rsidRDefault="001A7831" w:rsidP="009C7F70">
      <w:pPr>
        <w:spacing w:after="160" w:line="312" w:lineRule="auto"/>
        <w:rPr>
          <w:rFonts w:eastAsia="DFKai-SB"/>
          <w:color w:val="000000" w:themeColor="text1"/>
        </w:rPr>
      </w:pPr>
      <w:r w:rsidRPr="009C7F70">
        <w:rPr>
          <w:rFonts w:eastAsia="DFKai-SB"/>
          <w:color w:val="000000" w:themeColor="text1"/>
        </w:rPr>
        <w:t>試試這個</w:t>
      </w:r>
      <w:r w:rsidRPr="009C7F70">
        <w:rPr>
          <w:rFonts w:eastAsia="DFKai-SB"/>
          <w:color w:val="000000" w:themeColor="text1"/>
        </w:rPr>
        <w:t>app</w:t>
      </w:r>
      <w:r w:rsidRPr="009C7F70">
        <w:rPr>
          <w:rFonts w:eastAsia="DFKai-SB"/>
          <w:color w:val="000000" w:themeColor="text1"/>
        </w:rPr>
        <w:t>，然後我們討論以下幾點</w:t>
      </w:r>
      <w:r w:rsidRPr="009C7F70">
        <w:rPr>
          <w:rFonts w:eastAsia="DFKai-SB"/>
          <w:color w:val="000000" w:themeColor="text1"/>
        </w:rPr>
        <w:t>:</w:t>
      </w:r>
    </w:p>
    <w:p w14:paraId="057307BF" w14:textId="3B4C5256"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這支</w:t>
      </w:r>
      <w:r w:rsidRPr="009C7F70">
        <w:rPr>
          <w:rFonts w:eastAsia="DFKai-SB"/>
          <w:color w:val="000000" w:themeColor="text1"/>
        </w:rPr>
        <w:t>app</w:t>
      </w:r>
      <w:r w:rsidRPr="009C7F70">
        <w:rPr>
          <w:rFonts w:eastAsia="DFKai-SB"/>
          <w:color w:val="000000" w:themeColor="text1"/>
        </w:rPr>
        <w:t>使用什麼樣</w:t>
      </w:r>
      <w:r w:rsidRPr="009C7F70">
        <w:rPr>
          <w:rFonts w:eastAsia="DFKai-SB"/>
          <w:color w:val="000000" w:themeColor="text1"/>
        </w:rPr>
        <w:t>event handlers?</w:t>
      </w:r>
    </w:p>
    <w:p w14:paraId="28FCE129" w14:textId="79FF8727"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lastRenderedPageBreak/>
        <w:t>程式碼中什麼元素被改變了</w:t>
      </w:r>
      <w:r w:rsidRPr="009C7F70">
        <w:rPr>
          <w:rFonts w:eastAsia="DFKai-SB"/>
          <w:color w:val="000000" w:themeColor="text1"/>
        </w:rPr>
        <w:t>?</w:t>
      </w:r>
    </w:p>
    <w:p w14:paraId="0856B345" w14:textId="5AF0E22C" w:rsidR="001A7831" w:rsidRPr="009C7F70" w:rsidRDefault="001A7831" w:rsidP="004F2630">
      <w:pPr>
        <w:spacing w:after="160" w:line="312" w:lineRule="auto"/>
        <w:ind w:left="720"/>
        <w:rPr>
          <w:rFonts w:eastAsia="DFKai-SB"/>
          <w:color w:val="000000" w:themeColor="text1"/>
        </w:rPr>
      </w:pPr>
      <w:r w:rsidRPr="009C7F70">
        <w:rPr>
          <w:rFonts w:eastAsia="DFKai-SB"/>
          <w:color w:val="000000" w:themeColor="text1"/>
        </w:rPr>
        <w:t>當按下按鈕時，什麼特性被改變了</w:t>
      </w:r>
      <w:r w:rsidRPr="009C7F70">
        <w:rPr>
          <w:rFonts w:eastAsia="DFKai-SB"/>
          <w:color w:val="000000" w:themeColor="text1"/>
        </w:rPr>
        <w:t>?</w:t>
      </w:r>
    </w:p>
    <w:p w14:paraId="01281B96" w14:textId="77777777" w:rsidR="001A7831" w:rsidRPr="009C7F70" w:rsidRDefault="001A7831" w:rsidP="004F2630">
      <w:pPr>
        <w:spacing w:after="160" w:line="312" w:lineRule="auto"/>
        <w:ind w:left="720"/>
        <w:rPr>
          <w:rFonts w:eastAsia="DFKai-SB"/>
          <w:color w:val="000000" w:themeColor="text1"/>
          <w:sz w:val="19"/>
          <w:szCs w:val="19"/>
        </w:rPr>
      </w:pPr>
      <w:r w:rsidRPr="009C7F70">
        <w:rPr>
          <w:rFonts w:eastAsia="DFKai-SB"/>
          <w:color w:val="000000" w:themeColor="text1"/>
          <w:sz w:val="19"/>
          <w:szCs w:val="19"/>
        </w:rPr>
        <w:tab/>
      </w:r>
    </w:p>
    <w:p w14:paraId="7AB701D6" w14:textId="77777777" w:rsidR="001A7831" w:rsidRPr="009C7F70" w:rsidRDefault="001A7831" w:rsidP="004F2630">
      <w:pPr>
        <w:numPr>
          <w:ilvl w:val="0"/>
          <w:numId w:val="21"/>
        </w:numPr>
        <w:spacing w:before="240" w:line="312" w:lineRule="auto"/>
        <w:ind w:right="60"/>
        <w:rPr>
          <w:rFonts w:eastAsia="DFKai-SB"/>
          <w:color w:val="000000" w:themeColor="text1"/>
          <w:sz w:val="29"/>
          <w:szCs w:val="29"/>
        </w:rPr>
      </w:pPr>
      <w:r w:rsidRPr="009C7F70">
        <w:rPr>
          <w:rFonts w:eastAsia="DFKai-SB"/>
          <w:b/>
          <w:color w:val="000000" w:themeColor="text1"/>
          <w:sz w:val="29"/>
          <w:szCs w:val="29"/>
        </w:rPr>
        <w:t xml:space="preserve">Building an App </w:t>
      </w:r>
      <w:r w:rsidRPr="009C7F70">
        <w:rPr>
          <w:rFonts w:eastAsia="DFKai-SB"/>
          <w:b/>
          <w:color w:val="000000" w:themeColor="text1"/>
          <w:sz w:val="29"/>
          <w:szCs w:val="29"/>
        </w:rPr>
        <w:t>製作一個應用程式</w:t>
      </w:r>
    </w:p>
    <w:p w14:paraId="59CE5F5C" w14:textId="77777777" w:rsidR="001A7831" w:rsidRPr="009C7F70" w:rsidRDefault="001A7831" w:rsidP="009C7F70">
      <w:pPr>
        <w:pStyle w:val="Heading3"/>
        <w:keepNext w:val="0"/>
        <w:keepLines w:val="0"/>
        <w:spacing w:before="260" w:after="140" w:line="240" w:lineRule="auto"/>
        <w:ind w:left="360" w:right="40"/>
        <w:rPr>
          <w:rFonts w:eastAsia="DFKai-SB"/>
          <w:color w:val="000000" w:themeColor="text1"/>
          <w:sz w:val="31"/>
          <w:szCs w:val="31"/>
        </w:rPr>
      </w:pPr>
      <w:bookmarkStart w:id="125" w:name="_qrqzbvc9p73o" w:colFirst="0" w:colLast="0"/>
      <w:bookmarkEnd w:id="125"/>
      <w:r w:rsidRPr="009C7F70">
        <w:rPr>
          <w:rFonts w:eastAsia="DFKai-SB"/>
          <w:color w:val="000000" w:themeColor="text1"/>
          <w:sz w:val="31"/>
          <w:szCs w:val="31"/>
        </w:rPr>
        <w:t xml:space="preserve">Student Instructions </w:t>
      </w:r>
      <w:r w:rsidRPr="009C7F70">
        <w:rPr>
          <w:rFonts w:eastAsia="DFKai-SB"/>
          <w:color w:val="000000" w:themeColor="text1"/>
          <w:sz w:val="31"/>
          <w:szCs w:val="31"/>
        </w:rPr>
        <w:t>學生操作指示</w:t>
      </w:r>
    </w:p>
    <w:p w14:paraId="5D2D3219" w14:textId="77777777" w:rsidR="001A7831" w:rsidRPr="009C7F70" w:rsidRDefault="001A7831" w:rsidP="009C7F70">
      <w:pPr>
        <w:pStyle w:val="Heading1"/>
        <w:keepNext w:val="0"/>
        <w:keepLines w:val="0"/>
        <w:spacing w:before="240" w:after="240" w:line="240" w:lineRule="auto"/>
        <w:ind w:left="360"/>
        <w:rPr>
          <w:rFonts w:eastAsia="DFKai-SB"/>
          <w:b/>
          <w:color w:val="000000" w:themeColor="text1"/>
          <w:sz w:val="46"/>
          <w:szCs w:val="46"/>
        </w:rPr>
      </w:pPr>
      <w:bookmarkStart w:id="126" w:name="_phrumns6ur2y" w:colFirst="0" w:colLast="0"/>
      <w:bookmarkEnd w:id="126"/>
      <w:r w:rsidRPr="009C7F70">
        <w:rPr>
          <w:rFonts w:eastAsia="DFKai-SB"/>
          <w:b/>
          <w:color w:val="000000" w:themeColor="text1"/>
          <w:sz w:val="46"/>
          <w:szCs w:val="46"/>
        </w:rPr>
        <w:t xml:space="preserve">Changing Images </w:t>
      </w:r>
      <w:r w:rsidRPr="009C7F70">
        <w:rPr>
          <w:rFonts w:eastAsia="DFKai-SB"/>
          <w:b/>
          <w:color w:val="000000" w:themeColor="text1"/>
          <w:sz w:val="46"/>
          <w:szCs w:val="46"/>
        </w:rPr>
        <w:t>改變圖片</w:t>
      </w:r>
    </w:p>
    <w:p w14:paraId="29E7D594"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 xml:space="preserve">The first thing you'll need your emotion machine to do is change to the appropriate image when a button is clicked. If you look at the starting code, you'll see that we already added </w:t>
      </w:r>
      <w:hyperlink r:id="rId84">
        <w:r w:rsidRPr="009C7F70">
          <w:rPr>
            <w:rFonts w:eastAsia="DFKai-SB"/>
            <w:color w:val="000000" w:themeColor="text1"/>
          </w:rPr>
          <w:t>setProperty("face", "image", "icon://fa-smile-o")</w:t>
        </w:r>
      </w:hyperlink>
      <w:r w:rsidRPr="009C7F70">
        <w:rPr>
          <w:rFonts w:eastAsia="DFKai-SB"/>
          <w:color w:val="000000" w:themeColor="text1"/>
        </w:rPr>
        <w:t xml:space="preserve"> to change to a smiley face when you click happy.</w:t>
      </w:r>
    </w:p>
    <w:p w14:paraId="3DF96934"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要做的第一件事就是當按下按鈕時，你的</w:t>
      </w:r>
      <w:r w:rsidRPr="009C7F70">
        <w:rPr>
          <w:rFonts w:eastAsia="DFKai-SB"/>
          <w:color w:val="000000" w:themeColor="text1"/>
        </w:rPr>
        <w:t>emotion machine</w:t>
      </w:r>
      <w:r w:rsidRPr="009C7F70">
        <w:rPr>
          <w:rFonts w:eastAsia="DFKai-SB"/>
          <w:color w:val="000000" w:themeColor="text1"/>
        </w:rPr>
        <w:t>必須改變成適當的圖片。若你看到程式碼的前面，你會看到我們已經增加了</w:t>
      </w:r>
      <w:r w:rsidRPr="009C7F70">
        <w:rPr>
          <w:rFonts w:eastAsia="DFKai-SB"/>
          <w:color w:val="000000" w:themeColor="text1"/>
        </w:rPr>
        <w:t>"setProperty(“face”, “image”, “icon://fa-smile-o”)”</w:t>
      </w:r>
      <w:r w:rsidRPr="009C7F70">
        <w:rPr>
          <w:rFonts w:eastAsia="DFKai-SB"/>
          <w:color w:val="000000" w:themeColor="text1"/>
        </w:rPr>
        <w:t>到其中，當按下</w:t>
      </w:r>
      <w:r w:rsidRPr="009C7F70">
        <w:rPr>
          <w:rFonts w:eastAsia="DFKai-SB"/>
          <w:color w:val="000000" w:themeColor="text1"/>
        </w:rPr>
        <w:t>happy</w:t>
      </w:r>
      <w:r w:rsidRPr="009C7F70">
        <w:rPr>
          <w:rFonts w:eastAsia="DFKai-SB"/>
          <w:color w:val="000000" w:themeColor="text1"/>
        </w:rPr>
        <w:t>時，圖片會變成笑臉。</w:t>
      </w:r>
    </w:p>
    <w:p w14:paraId="2445D2F3"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27" w:name="_2khh9ifwuvte" w:colFirst="0" w:colLast="0"/>
      <w:bookmarkEnd w:id="127"/>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25BA6CB3"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Create an event handler for "sad_button" and make it change to a sad emoji. To do this you'll need to set the "image" property of the image with id "face".</w:t>
      </w:r>
    </w:p>
    <w:p w14:paraId="7BE8E03F"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 xml:space="preserve">Tip: when you click the last dropdown in the </w:t>
      </w:r>
      <w:hyperlink r:id="rId85">
        <w:r w:rsidRPr="009C7F70">
          <w:rPr>
            <w:rFonts w:eastAsia="DFKai-SB"/>
            <w:color w:val="000000" w:themeColor="text1"/>
          </w:rPr>
          <w:t>setProperty</w:t>
        </w:r>
      </w:hyperlink>
      <w:r w:rsidRPr="009C7F70">
        <w:rPr>
          <w:rFonts w:eastAsia="DFKai-SB"/>
          <w:color w:val="000000" w:themeColor="text1"/>
        </w:rPr>
        <w:t xml:space="preserve"> block click "Choose..." to go to your media library. From there you can select an icon from our icon library or upload an image of your own.</w:t>
      </w:r>
    </w:p>
    <w:p w14:paraId="2FEFCD32"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為</w:t>
      </w:r>
      <w:r w:rsidRPr="009C7F70">
        <w:rPr>
          <w:rFonts w:eastAsia="DFKai-SB"/>
          <w:color w:val="000000" w:themeColor="text1"/>
        </w:rPr>
        <w:t>”sad_button”</w:t>
      </w:r>
      <w:r w:rsidRPr="009C7F70">
        <w:rPr>
          <w:rFonts w:eastAsia="DFKai-SB"/>
          <w:color w:val="000000" w:themeColor="text1"/>
        </w:rPr>
        <w:t>新增一個</w:t>
      </w:r>
      <w:r w:rsidRPr="009C7F70">
        <w:rPr>
          <w:rFonts w:eastAsia="DFKai-SB"/>
          <w:color w:val="000000" w:themeColor="text1"/>
        </w:rPr>
        <w:t>event handler</w:t>
      </w:r>
      <w:r w:rsidRPr="009C7F70">
        <w:rPr>
          <w:rFonts w:eastAsia="DFKai-SB"/>
          <w:color w:val="000000" w:themeColor="text1"/>
        </w:rPr>
        <w:t>並讓它變成哭臉。我們必須設定</w:t>
      </w:r>
      <w:r w:rsidRPr="009C7F70">
        <w:rPr>
          <w:rFonts w:eastAsia="DFKai-SB"/>
          <w:color w:val="000000" w:themeColor="text1"/>
        </w:rPr>
        <w:t>id"face"</w:t>
      </w:r>
      <w:r w:rsidRPr="009C7F70">
        <w:rPr>
          <w:rFonts w:eastAsia="DFKai-SB"/>
          <w:color w:val="000000" w:themeColor="text1"/>
        </w:rPr>
        <w:t>中的</w:t>
      </w:r>
      <w:r w:rsidRPr="009C7F70">
        <w:rPr>
          <w:rFonts w:eastAsia="DFKai-SB"/>
          <w:color w:val="000000" w:themeColor="text1"/>
        </w:rPr>
        <w:t>image</w:t>
      </w:r>
      <w:r w:rsidRPr="009C7F70">
        <w:rPr>
          <w:rFonts w:eastAsia="DFKai-SB"/>
          <w:color w:val="000000" w:themeColor="text1"/>
        </w:rPr>
        <w:t>特性來達成</w:t>
      </w:r>
    </w:p>
    <w:p w14:paraId="135C107E" w14:textId="3300AF1A"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Tip:</w:t>
      </w:r>
      <w:r w:rsidRPr="009C7F70">
        <w:rPr>
          <w:rFonts w:eastAsia="DFKai-SB"/>
          <w:color w:val="000000" w:themeColor="text1"/>
        </w:rPr>
        <w:t>當點擊</w:t>
      </w:r>
      <w:r w:rsidRPr="009C7F70">
        <w:rPr>
          <w:rFonts w:eastAsia="DFKai-SB"/>
          <w:color w:val="000000" w:themeColor="text1"/>
        </w:rPr>
        <w:t>setProperty</w:t>
      </w:r>
      <w:r w:rsidRPr="009C7F70">
        <w:rPr>
          <w:rFonts w:eastAsia="DFKai-SB"/>
          <w:color w:val="000000" w:themeColor="text1"/>
        </w:rPr>
        <w:t>區塊的最後一個下拉選單，點擊</w:t>
      </w:r>
      <w:r w:rsidRPr="009C7F70">
        <w:rPr>
          <w:rFonts w:eastAsia="DFKai-SB"/>
          <w:color w:val="000000" w:themeColor="text1"/>
        </w:rPr>
        <w:t>Choose</w:t>
      </w:r>
      <w:r w:rsidRPr="009C7F70">
        <w:rPr>
          <w:rFonts w:eastAsia="DFKai-SB"/>
          <w:color w:val="000000" w:themeColor="text1"/>
        </w:rPr>
        <w:t>來進入媒體庫。從這邊你可以從圖示庫中選擇圖示或是自行上傳圖示。</w:t>
      </w:r>
    </w:p>
    <w:p w14:paraId="4DF16865" w14:textId="77777777" w:rsidR="001A7831" w:rsidRPr="009C7F70" w:rsidRDefault="001A7831" w:rsidP="009C7F70">
      <w:pPr>
        <w:pStyle w:val="Heading3"/>
        <w:keepNext w:val="0"/>
        <w:keepLines w:val="0"/>
        <w:spacing w:before="260" w:after="140" w:line="240" w:lineRule="auto"/>
        <w:ind w:right="40"/>
        <w:rPr>
          <w:rFonts w:eastAsia="DFKai-SB"/>
          <w:color w:val="000000" w:themeColor="text1"/>
          <w:sz w:val="31"/>
          <w:szCs w:val="31"/>
        </w:rPr>
      </w:pPr>
      <w:bookmarkStart w:id="128" w:name="_ggry9oprlvw6" w:colFirst="0" w:colLast="0"/>
      <w:bookmarkEnd w:id="128"/>
      <w:r w:rsidRPr="009C7F70">
        <w:rPr>
          <w:rFonts w:eastAsia="DFKai-SB"/>
          <w:color w:val="000000" w:themeColor="text1"/>
          <w:sz w:val="31"/>
          <w:szCs w:val="31"/>
        </w:rPr>
        <w:t xml:space="preserve">Student Instructions </w:t>
      </w:r>
      <w:r w:rsidRPr="009C7F70">
        <w:rPr>
          <w:rFonts w:eastAsia="DFKai-SB"/>
          <w:color w:val="000000" w:themeColor="text1"/>
          <w:sz w:val="31"/>
          <w:szCs w:val="31"/>
        </w:rPr>
        <w:t>學生操作指示</w:t>
      </w:r>
    </w:p>
    <w:p w14:paraId="413ED47E"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29" w:name="_yh55xnjzzq2i" w:colFirst="0" w:colLast="0"/>
      <w:bookmarkEnd w:id="129"/>
      <w:r w:rsidRPr="009C7F70">
        <w:rPr>
          <w:rFonts w:eastAsia="DFKai-SB"/>
          <w:b/>
          <w:color w:val="000000" w:themeColor="text1"/>
          <w:sz w:val="46"/>
          <w:szCs w:val="46"/>
        </w:rPr>
        <w:lastRenderedPageBreak/>
        <w:t xml:space="preserve">Changing Color </w:t>
      </w:r>
      <w:r w:rsidRPr="009C7F70">
        <w:rPr>
          <w:rFonts w:eastAsia="DFKai-SB"/>
          <w:b/>
          <w:color w:val="000000" w:themeColor="text1"/>
          <w:sz w:val="46"/>
          <w:szCs w:val="46"/>
        </w:rPr>
        <w:t>改變顏色</w:t>
      </w:r>
    </w:p>
    <w:p w14:paraId="226AAB89"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If you look back at the example for this app, you should notice that not only do the emojis change when you click a button, but their color changes as well.</w:t>
      </w:r>
    </w:p>
    <w:p w14:paraId="71435E5D"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當你再次看這個</w:t>
      </w:r>
      <w:r w:rsidRPr="009C7F70">
        <w:rPr>
          <w:rFonts w:eastAsia="DFKai-SB"/>
          <w:color w:val="000000" w:themeColor="text1"/>
        </w:rPr>
        <w:t>app</w:t>
      </w:r>
      <w:r w:rsidRPr="009C7F70">
        <w:rPr>
          <w:rFonts w:eastAsia="DFKai-SB"/>
          <w:color w:val="000000" w:themeColor="text1"/>
        </w:rPr>
        <w:t>的範例，你應該會注意到當你按下按鈕後，不只是表情改變，顏色也一同改變了</w:t>
      </w:r>
    </w:p>
    <w:p w14:paraId="40880D72"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30" w:name="_q579o79bxitt" w:colFirst="0" w:colLast="0"/>
      <w:bookmarkEnd w:id="130"/>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3E78AB67"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In each of the event handlers, set the "icon-color" property of "face". Pick a warm color for happy and a cool color for sad.</w:t>
      </w:r>
    </w:p>
    <w:p w14:paraId="365451DB" w14:textId="28A2337D"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在每個</w:t>
      </w:r>
      <w:r w:rsidRPr="009C7F70">
        <w:rPr>
          <w:rFonts w:eastAsia="DFKai-SB"/>
          <w:color w:val="000000" w:themeColor="text1"/>
        </w:rPr>
        <w:t>event handlers</w:t>
      </w:r>
      <w:r w:rsidRPr="009C7F70">
        <w:rPr>
          <w:rFonts w:eastAsia="DFKai-SB"/>
          <w:color w:val="000000" w:themeColor="text1"/>
        </w:rPr>
        <w:t>中，設定</w:t>
      </w:r>
      <w:r w:rsidRPr="009C7F70">
        <w:rPr>
          <w:rFonts w:eastAsia="DFKai-SB"/>
          <w:color w:val="000000" w:themeColor="text1"/>
        </w:rPr>
        <w:t>face</w:t>
      </w:r>
      <w:r w:rsidRPr="009C7F70">
        <w:rPr>
          <w:rFonts w:eastAsia="DFKai-SB"/>
          <w:color w:val="000000" w:themeColor="text1"/>
        </w:rPr>
        <w:t>中的</w:t>
      </w:r>
      <w:r w:rsidRPr="009C7F70">
        <w:rPr>
          <w:rFonts w:eastAsia="DFKai-SB"/>
          <w:color w:val="000000" w:themeColor="text1"/>
        </w:rPr>
        <w:t>”icon-color”</w:t>
      </w:r>
      <w:r w:rsidRPr="009C7F70">
        <w:rPr>
          <w:rFonts w:eastAsia="DFKai-SB"/>
          <w:color w:val="000000" w:themeColor="text1"/>
        </w:rPr>
        <w:t>特性。為高興選擇一個暖色，為悲傷選擇一個冷色</w:t>
      </w:r>
      <w:r w:rsidR="00A266E2" w:rsidRPr="009C7F70">
        <w:rPr>
          <w:rFonts w:eastAsia="DFKai-SB"/>
          <w:color w:val="000000" w:themeColor="text1"/>
        </w:rPr>
        <w:t>。</w:t>
      </w:r>
    </w:p>
    <w:p w14:paraId="5BD50451" w14:textId="77777777" w:rsidR="001A7831" w:rsidRPr="009C7F70" w:rsidRDefault="001A7831" w:rsidP="009C7F70">
      <w:pPr>
        <w:pStyle w:val="Heading3"/>
        <w:keepNext w:val="0"/>
        <w:keepLines w:val="0"/>
        <w:spacing w:before="260" w:after="140" w:line="240" w:lineRule="auto"/>
        <w:ind w:right="40"/>
        <w:rPr>
          <w:rFonts w:eastAsia="DFKai-SB"/>
          <w:color w:val="000000" w:themeColor="text1"/>
          <w:sz w:val="31"/>
          <w:szCs w:val="31"/>
        </w:rPr>
      </w:pPr>
      <w:bookmarkStart w:id="131" w:name="_1um3m53yb85x" w:colFirst="0" w:colLast="0"/>
      <w:bookmarkEnd w:id="131"/>
      <w:r w:rsidRPr="009C7F70">
        <w:rPr>
          <w:rFonts w:eastAsia="DFKai-SB"/>
          <w:color w:val="000000" w:themeColor="text1"/>
          <w:sz w:val="31"/>
          <w:szCs w:val="31"/>
        </w:rPr>
        <w:t xml:space="preserve">Student Instructions </w:t>
      </w:r>
      <w:r w:rsidRPr="009C7F70">
        <w:rPr>
          <w:rFonts w:eastAsia="DFKai-SB"/>
          <w:color w:val="000000" w:themeColor="text1"/>
          <w:sz w:val="31"/>
          <w:szCs w:val="31"/>
        </w:rPr>
        <w:t>學生操作指示</w:t>
      </w:r>
    </w:p>
    <w:p w14:paraId="16137564"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32" w:name="_i57uzgdtlwc5" w:colFirst="0" w:colLast="0"/>
      <w:bookmarkEnd w:id="132"/>
      <w:r w:rsidRPr="009C7F70">
        <w:rPr>
          <w:rFonts w:eastAsia="DFKai-SB"/>
          <w:b/>
          <w:color w:val="000000" w:themeColor="text1"/>
          <w:sz w:val="46"/>
          <w:szCs w:val="46"/>
        </w:rPr>
        <w:t xml:space="preserve">Setting Text </w:t>
      </w:r>
      <w:r w:rsidRPr="009C7F70">
        <w:rPr>
          <w:rFonts w:eastAsia="DFKai-SB"/>
          <w:b/>
          <w:color w:val="000000" w:themeColor="text1"/>
          <w:sz w:val="46"/>
          <w:szCs w:val="46"/>
        </w:rPr>
        <w:t>設定文字</w:t>
      </w:r>
    </w:p>
    <w:p w14:paraId="038B2844"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Your happy and sad buttons should be almost completely functional now. The only thing they still need to do is change the text at the bottom of the screen.</w:t>
      </w:r>
    </w:p>
    <w:p w14:paraId="0C946F41"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現在你的</w:t>
      </w:r>
      <w:r w:rsidRPr="009C7F70">
        <w:rPr>
          <w:rFonts w:eastAsia="DFKai-SB"/>
          <w:color w:val="000000" w:themeColor="text1"/>
        </w:rPr>
        <w:t>Happy</w:t>
      </w:r>
      <w:r w:rsidRPr="009C7F70">
        <w:rPr>
          <w:rFonts w:eastAsia="DFKai-SB"/>
          <w:color w:val="000000" w:themeColor="text1"/>
        </w:rPr>
        <w:t>及</w:t>
      </w:r>
      <w:r w:rsidRPr="009C7F70">
        <w:rPr>
          <w:rFonts w:eastAsia="DFKai-SB"/>
          <w:color w:val="000000" w:themeColor="text1"/>
        </w:rPr>
        <w:t>Sad</w:t>
      </w:r>
      <w:r w:rsidRPr="009C7F70">
        <w:rPr>
          <w:rFonts w:eastAsia="DFKai-SB"/>
          <w:color w:val="000000" w:themeColor="text1"/>
        </w:rPr>
        <w:t>按鈕應該可以使用了，最後他們還需要改變螢幕上按鈕中的文字。</w:t>
      </w:r>
    </w:p>
    <w:p w14:paraId="357CCD15"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33" w:name="_cioxxepilrw1" w:colFirst="0" w:colLast="0"/>
      <w:bookmarkEnd w:id="133"/>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0FD46883"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Make each of the event handlers change the text of "feeling" to the appropriate emotion (either "happy" or "sad")</w:t>
      </w:r>
    </w:p>
    <w:p w14:paraId="62BA20CF"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使</w:t>
      </w:r>
      <w:r w:rsidRPr="009C7F70">
        <w:rPr>
          <w:rFonts w:eastAsia="DFKai-SB"/>
          <w:color w:val="000000" w:themeColor="text1"/>
        </w:rPr>
        <w:t>event handlers</w:t>
      </w:r>
      <w:r w:rsidRPr="009C7F70">
        <w:rPr>
          <w:rFonts w:eastAsia="DFKai-SB"/>
          <w:color w:val="000000" w:themeColor="text1"/>
        </w:rPr>
        <w:t>來改變</w:t>
      </w:r>
      <w:r w:rsidRPr="009C7F70">
        <w:rPr>
          <w:rFonts w:eastAsia="DFKai-SB"/>
          <w:color w:val="000000" w:themeColor="text1"/>
        </w:rPr>
        <w:t>”feeling”</w:t>
      </w:r>
      <w:r w:rsidRPr="009C7F70">
        <w:rPr>
          <w:rFonts w:eastAsia="DFKai-SB"/>
          <w:color w:val="000000" w:themeColor="text1"/>
        </w:rPr>
        <w:t>這個文字使其變成適當的</w:t>
      </w:r>
      <w:r w:rsidRPr="009C7F70">
        <w:rPr>
          <w:rFonts w:eastAsia="DFKai-SB"/>
          <w:color w:val="000000" w:themeColor="text1"/>
        </w:rPr>
        <w:t>emotion(happy</w:t>
      </w:r>
      <w:r w:rsidRPr="009C7F70">
        <w:rPr>
          <w:rFonts w:eastAsia="DFKai-SB"/>
          <w:color w:val="000000" w:themeColor="text1"/>
        </w:rPr>
        <w:t>或是</w:t>
      </w:r>
      <w:r w:rsidRPr="009C7F70">
        <w:rPr>
          <w:rFonts w:eastAsia="DFKai-SB"/>
          <w:color w:val="000000" w:themeColor="text1"/>
        </w:rPr>
        <w:t>sad)</w:t>
      </w:r>
    </w:p>
    <w:p w14:paraId="1989A062" w14:textId="77777777" w:rsidR="001A7831" w:rsidRPr="009C7F70" w:rsidRDefault="001A7831" w:rsidP="009C7F70">
      <w:pPr>
        <w:pStyle w:val="Heading3"/>
        <w:keepNext w:val="0"/>
        <w:keepLines w:val="0"/>
        <w:spacing w:before="260" w:after="140" w:line="240" w:lineRule="auto"/>
        <w:ind w:right="40"/>
        <w:rPr>
          <w:rFonts w:eastAsia="DFKai-SB"/>
          <w:color w:val="000000" w:themeColor="text1"/>
          <w:sz w:val="31"/>
          <w:szCs w:val="31"/>
        </w:rPr>
      </w:pPr>
      <w:bookmarkStart w:id="134" w:name="_rwcce35j798" w:colFirst="0" w:colLast="0"/>
      <w:bookmarkEnd w:id="134"/>
      <w:r w:rsidRPr="009C7F70">
        <w:rPr>
          <w:rFonts w:eastAsia="DFKai-SB"/>
          <w:color w:val="000000" w:themeColor="text1"/>
          <w:sz w:val="31"/>
          <w:szCs w:val="31"/>
        </w:rPr>
        <w:t xml:space="preserve">Student Instructions </w:t>
      </w:r>
      <w:r w:rsidRPr="009C7F70">
        <w:rPr>
          <w:rFonts w:eastAsia="DFKai-SB"/>
          <w:color w:val="000000" w:themeColor="text1"/>
          <w:sz w:val="31"/>
          <w:szCs w:val="31"/>
        </w:rPr>
        <w:t>學生操作指示</w:t>
      </w:r>
    </w:p>
    <w:p w14:paraId="4FDA9AC1" w14:textId="77777777" w:rsidR="001A7831" w:rsidRPr="009C7F70" w:rsidRDefault="001A7831" w:rsidP="004F2630">
      <w:pPr>
        <w:pStyle w:val="Heading1"/>
        <w:keepNext w:val="0"/>
        <w:keepLines w:val="0"/>
        <w:spacing w:before="240" w:after="240" w:line="240" w:lineRule="auto"/>
        <w:rPr>
          <w:rFonts w:eastAsia="DFKai-SB"/>
          <w:b/>
          <w:color w:val="000000" w:themeColor="text1"/>
          <w:sz w:val="46"/>
          <w:szCs w:val="46"/>
        </w:rPr>
      </w:pPr>
      <w:bookmarkStart w:id="135" w:name="_dm7lxtpdpj1a" w:colFirst="0" w:colLast="0"/>
      <w:bookmarkEnd w:id="135"/>
      <w:r w:rsidRPr="009C7F70">
        <w:rPr>
          <w:rFonts w:eastAsia="DFKai-SB"/>
          <w:b/>
          <w:color w:val="000000" w:themeColor="text1"/>
          <w:sz w:val="46"/>
          <w:szCs w:val="46"/>
        </w:rPr>
        <w:t xml:space="preserve">Add Another Emotion </w:t>
      </w:r>
      <w:r w:rsidRPr="009C7F70">
        <w:rPr>
          <w:rFonts w:eastAsia="DFKai-SB"/>
          <w:b/>
          <w:color w:val="000000" w:themeColor="text1"/>
          <w:sz w:val="46"/>
          <w:szCs w:val="46"/>
        </w:rPr>
        <w:t>增加另一個表情</w:t>
      </w:r>
    </w:p>
    <w:p w14:paraId="106FBF13"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lastRenderedPageBreak/>
        <w:t>In the example app you saw earlier, you could set the emotion to happy, sad, or meh. Your app only has happy and sad, can you add a third emotion?</w:t>
      </w:r>
    </w:p>
    <w:p w14:paraId="2A01F107" w14:textId="77777777" w:rsidR="001A7831" w:rsidRPr="009C7F70" w:rsidRDefault="001A7831" w:rsidP="004F2630">
      <w:pPr>
        <w:spacing w:after="160" w:line="312" w:lineRule="auto"/>
        <w:rPr>
          <w:rFonts w:eastAsia="DFKai-SB"/>
          <w:color w:val="000000" w:themeColor="text1"/>
        </w:rPr>
      </w:pPr>
      <w:r w:rsidRPr="009C7F70">
        <w:rPr>
          <w:rFonts w:eastAsia="DFKai-SB"/>
          <w:color w:val="000000" w:themeColor="text1"/>
        </w:rPr>
        <w:t>在稍早看見的範例</w:t>
      </w:r>
      <w:r w:rsidRPr="009C7F70">
        <w:rPr>
          <w:rFonts w:eastAsia="DFKai-SB"/>
          <w:color w:val="000000" w:themeColor="text1"/>
        </w:rPr>
        <w:t>app</w:t>
      </w:r>
      <w:r w:rsidRPr="009C7F70">
        <w:rPr>
          <w:rFonts w:eastAsia="DFKai-SB"/>
          <w:color w:val="000000" w:themeColor="text1"/>
        </w:rPr>
        <w:t>，你可以設定</w:t>
      </w:r>
      <w:r w:rsidRPr="009C7F70">
        <w:rPr>
          <w:rFonts w:eastAsia="DFKai-SB"/>
          <w:color w:val="000000" w:themeColor="text1"/>
        </w:rPr>
        <w:t>emotion</w:t>
      </w:r>
      <w:r w:rsidRPr="009C7F70">
        <w:rPr>
          <w:rFonts w:eastAsia="DFKai-SB"/>
          <w:color w:val="000000" w:themeColor="text1"/>
        </w:rPr>
        <w:t>為</w:t>
      </w:r>
      <w:r w:rsidRPr="009C7F70">
        <w:rPr>
          <w:rFonts w:eastAsia="DFKai-SB"/>
          <w:color w:val="000000" w:themeColor="text1"/>
        </w:rPr>
        <w:t>happy</w:t>
      </w:r>
      <w:r w:rsidRPr="009C7F70">
        <w:rPr>
          <w:rFonts w:eastAsia="DFKai-SB"/>
          <w:color w:val="000000" w:themeColor="text1"/>
        </w:rPr>
        <w:t>、</w:t>
      </w:r>
      <w:r w:rsidRPr="009C7F70">
        <w:rPr>
          <w:rFonts w:eastAsia="DFKai-SB"/>
          <w:color w:val="000000" w:themeColor="text1"/>
        </w:rPr>
        <w:t>sad</w:t>
      </w:r>
      <w:r w:rsidRPr="009C7F70">
        <w:rPr>
          <w:rFonts w:eastAsia="DFKai-SB"/>
          <w:color w:val="000000" w:themeColor="text1"/>
        </w:rPr>
        <w:t>或是</w:t>
      </w:r>
      <w:r w:rsidRPr="009C7F70">
        <w:rPr>
          <w:rFonts w:eastAsia="DFKai-SB"/>
          <w:color w:val="000000" w:themeColor="text1"/>
        </w:rPr>
        <w:t>meh</w:t>
      </w:r>
      <w:r w:rsidRPr="009C7F70">
        <w:rPr>
          <w:rFonts w:eastAsia="DFKai-SB"/>
          <w:color w:val="000000" w:themeColor="text1"/>
        </w:rPr>
        <w:t>。目前你的</w:t>
      </w:r>
      <w:r w:rsidRPr="009C7F70">
        <w:rPr>
          <w:rFonts w:eastAsia="DFKai-SB"/>
          <w:color w:val="000000" w:themeColor="text1"/>
        </w:rPr>
        <w:t>app</w:t>
      </w:r>
      <w:r w:rsidRPr="009C7F70">
        <w:rPr>
          <w:rFonts w:eastAsia="DFKai-SB"/>
          <w:color w:val="000000" w:themeColor="text1"/>
        </w:rPr>
        <w:t>只有</w:t>
      </w:r>
      <w:r w:rsidRPr="009C7F70">
        <w:rPr>
          <w:rFonts w:eastAsia="DFKai-SB"/>
          <w:color w:val="000000" w:themeColor="text1"/>
        </w:rPr>
        <w:t>happy</w:t>
      </w:r>
      <w:r w:rsidRPr="009C7F70">
        <w:rPr>
          <w:rFonts w:eastAsia="DFKai-SB"/>
          <w:color w:val="000000" w:themeColor="text1"/>
        </w:rPr>
        <w:t>或是</w:t>
      </w:r>
      <w:r w:rsidRPr="009C7F70">
        <w:rPr>
          <w:rFonts w:eastAsia="DFKai-SB"/>
          <w:color w:val="000000" w:themeColor="text1"/>
        </w:rPr>
        <w:t>sad</w:t>
      </w:r>
      <w:r w:rsidRPr="009C7F70">
        <w:rPr>
          <w:rFonts w:eastAsia="DFKai-SB"/>
          <w:color w:val="000000" w:themeColor="text1"/>
        </w:rPr>
        <w:t>，是否能再增加第三個</w:t>
      </w:r>
      <w:r w:rsidRPr="009C7F70">
        <w:rPr>
          <w:rFonts w:eastAsia="DFKai-SB"/>
          <w:color w:val="000000" w:themeColor="text1"/>
        </w:rPr>
        <w:t>emotion?</w:t>
      </w:r>
    </w:p>
    <w:p w14:paraId="27886B11" w14:textId="77777777" w:rsidR="001A7831" w:rsidRPr="009C7F70" w:rsidRDefault="001A7831" w:rsidP="009C7F70">
      <w:pPr>
        <w:pStyle w:val="Heading1"/>
        <w:keepNext w:val="0"/>
        <w:keepLines w:val="0"/>
        <w:spacing w:before="240" w:after="240" w:line="240" w:lineRule="auto"/>
        <w:rPr>
          <w:rFonts w:eastAsia="DFKai-SB"/>
          <w:b/>
          <w:color w:val="000000" w:themeColor="text1"/>
          <w:sz w:val="46"/>
          <w:szCs w:val="46"/>
        </w:rPr>
      </w:pPr>
      <w:bookmarkStart w:id="136" w:name="_y1eln3d8hq0n" w:colFirst="0" w:colLast="0"/>
      <w:bookmarkEnd w:id="136"/>
      <w:r w:rsidRPr="009C7F70">
        <w:rPr>
          <w:rFonts w:eastAsia="DFKai-SB"/>
          <w:b/>
          <w:color w:val="000000" w:themeColor="text1"/>
          <w:sz w:val="46"/>
          <w:szCs w:val="46"/>
        </w:rPr>
        <w:t xml:space="preserve">Do This </w:t>
      </w:r>
      <w:r w:rsidRPr="009C7F70">
        <w:rPr>
          <w:rFonts w:eastAsia="DFKai-SB"/>
          <w:b/>
          <w:color w:val="000000" w:themeColor="text1"/>
          <w:sz w:val="46"/>
          <w:szCs w:val="46"/>
        </w:rPr>
        <w:t>動手做</w:t>
      </w:r>
    </w:p>
    <w:p w14:paraId="378036A1"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Using all of the same techniques you used for the happy and sad buttons, create a third emotion button. You could stick with meh, or you could pick an emotion of your own.</w:t>
      </w:r>
    </w:p>
    <w:p w14:paraId="4CBC94F5"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When you're all done, feel free to add more emotions or features before submitting your final version.</w:t>
      </w:r>
    </w:p>
    <w:p w14:paraId="79AB4601" w14:textId="77777777" w:rsidR="001A7831" w:rsidRPr="009C7F70" w:rsidRDefault="001A7831" w:rsidP="004B11B4">
      <w:pPr>
        <w:spacing w:after="160" w:line="312" w:lineRule="auto"/>
        <w:rPr>
          <w:rFonts w:eastAsia="DFKai-SB"/>
          <w:color w:val="000000" w:themeColor="text1"/>
        </w:rPr>
      </w:pPr>
      <w:r w:rsidRPr="009C7F70">
        <w:rPr>
          <w:rFonts w:eastAsia="DFKai-SB"/>
          <w:color w:val="000000" w:themeColor="text1"/>
        </w:rPr>
        <w:t>使用所有跟設定</w:t>
      </w:r>
      <w:r w:rsidRPr="009C7F70">
        <w:rPr>
          <w:rFonts w:eastAsia="DFKai-SB"/>
          <w:color w:val="000000" w:themeColor="text1"/>
        </w:rPr>
        <w:t>sad</w:t>
      </w:r>
      <w:r w:rsidRPr="009C7F70">
        <w:rPr>
          <w:rFonts w:eastAsia="DFKai-SB"/>
          <w:color w:val="000000" w:themeColor="text1"/>
        </w:rPr>
        <w:t>或是</w:t>
      </w:r>
      <w:r w:rsidRPr="009C7F70">
        <w:rPr>
          <w:rFonts w:eastAsia="DFKai-SB"/>
          <w:color w:val="000000" w:themeColor="text1"/>
        </w:rPr>
        <w:t>happy</w:t>
      </w:r>
      <w:r w:rsidRPr="009C7F70">
        <w:rPr>
          <w:rFonts w:eastAsia="DFKai-SB"/>
          <w:color w:val="000000" w:themeColor="text1"/>
        </w:rPr>
        <w:t>同樣的技巧來新增第三個</w:t>
      </w:r>
      <w:r w:rsidRPr="009C7F70">
        <w:rPr>
          <w:rFonts w:eastAsia="DFKai-SB"/>
          <w:color w:val="000000" w:themeColor="text1"/>
        </w:rPr>
        <w:t>emotion</w:t>
      </w:r>
      <w:r w:rsidRPr="009C7F70">
        <w:rPr>
          <w:rFonts w:eastAsia="DFKai-SB"/>
          <w:color w:val="000000" w:themeColor="text1"/>
        </w:rPr>
        <w:t>按鈕。可以新增</w:t>
      </w:r>
      <w:r w:rsidRPr="009C7F70">
        <w:rPr>
          <w:rFonts w:eastAsia="DFKai-SB"/>
          <w:color w:val="000000" w:themeColor="text1"/>
        </w:rPr>
        <w:t>meh</w:t>
      </w:r>
      <w:r w:rsidRPr="009C7F70">
        <w:rPr>
          <w:rFonts w:eastAsia="DFKai-SB"/>
          <w:color w:val="000000" w:themeColor="text1"/>
        </w:rPr>
        <w:t>或是選擇任何你想要的</w:t>
      </w:r>
      <w:r w:rsidRPr="009C7F70">
        <w:rPr>
          <w:rFonts w:eastAsia="DFKai-SB"/>
          <w:color w:val="000000" w:themeColor="text1"/>
        </w:rPr>
        <w:t>emotion</w:t>
      </w:r>
    </w:p>
    <w:p w14:paraId="15AFBC1F" w14:textId="77777777" w:rsidR="001A7831" w:rsidRPr="009C7F70" w:rsidRDefault="001A7831" w:rsidP="004F2630">
      <w:pPr>
        <w:spacing w:after="160"/>
        <w:rPr>
          <w:rFonts w:eastAsia="DFKai-SB"/>
          <w:color w:val="000000" w:themeColor="text1"/>
        </w:rPr>
      </w:pPr>
      <w:r w:rsidRPr="009C7F70">
        <w:rPr>
          <w:rFonts w:eastAsia="DFKai-SB"/>
          <w:color w:val="000000" w:themeColor="text1"/>
        </w:rPr>
        <w:t>Share: The final level in this lesson allows students to customize and submit an "Emotion Machine" app. If time, allow students to share their programs.</w:t>
      </w:r>
    </w:p>
    <w:p w14:paraId="11D09BAD" w14:textId="77777777" w:rsidR="001A7831" w:rsidRPr="009C7F70" w:rsidRDefault="001A7831" w:rsidP="004F2630">
      <w:pPr>
        <w:spacing w:after="160"/>
        <w:rPr>
          <w:rFonts w:eastAsia="DFKai-SB"/>
          <w:color w:val="000000" w:themeColor="text1"/>
        </w:rPr>
      </w:pPr>
      <w:r w:rsidRPr="009C7F70">
        <w:rPr>
          <w:rFonts w:eastAsia="DFKai-SB"/>
          <w:color w:val="000000" w:themeColor="text1"/>
        </w:rPr>
        <w:t xml:space="preserve">Share: </w:t>
      </w:r>
      <w:r w:rsidRPr="009C7F70">
        <w:rPr>
          <w:rFonts w:eastAsia="DFKai-SB"/>
          <w:color w:val="000000" w:themeColor="text1"/>
        </w:rPr>
        <w:t>在這個課程的最後我們允許學生客製化並提交一個</w:t>
      </w:r>
      <w:r w:rsidRPr="009C7F70">
        <w:rPr>
          <w:rFonts w:eastAsia="DFKai-SB"/>
          <w:color w:val="000000" w:themeColor="text1"/>
        </w:rPr>
        <w:t>”Emotion Machine” app</w:t>
      </w:r>
      <w:r w:rsidRPr="009C7F70">
        <w:rPr>
          <w:rFonts w:eastAsia="DFKai-SB"/>
          <w:color w:val="000000" w:themeColor="text1"/>
        </w:rPr>
        <w:t>。若時間上允許，可以讓學生分享他們的程式</w:t>
      </w:r>
    </w:p>
    <w:p w14:paraId="0AF0E7FC" w14:textId="77777777" w:rsidR="001A7831" w:rsidRPr="009C7F70" w:rsidRDefault="001A7831" w:rsidP="004F2630">
      <w:pPr>
        <w:pStyle w:val="Heading2"/>
        <w:keepNext w:val="0"/>
        <w:keepLines w:val="0"/>
        <w:spacing w:after="360" w:line="288" w:lineRule="auto"/>
        <w:rPr>
          <w:rFonts w:eastAsia="DFKai-SB"/>
          <w:b/>
          <w:color w:val="000000" w:themeColor="text1"/>
          <w:sz w:val="36"/>
          <w:szCs w:val="36"/>
        </w:rPr>
      </w:pPr>
      <w:bookmarkStart w:id="137" w:name="_7iag7mr2na3a" w:colFirst="0" w:colLast="0"/>
      <w:bookmarkEnd w:id="137"/>
      <w:r w:rsidRPr="009C7F70">
        <w:rPr>
          <w:rFonts w:eastAsia="DFKai-SB"/>
          <w:b/>
          <w:color w:val="000000" w:themeColor="text1"/>
          <w:sz w:val="36"/>
          <w:szCs w:val="36"/>
        </w:rPr>
        <w:t>Wrap Up (5 min)</w:t>
      </w:r>
    </w:p>
    <w:p w14:paraId="5700617F" w14:textId="77777777" w:rsidR="001A7831" w:rsidRPr="009C7F70" w:rsidRDefault="001A7831" w:rsidP="004F2630">
      <w:pPr>
        <w:pStyle w:val="Heading3"/>
        <w:keepNext w:val="0"/>
        <w:keepLines w:val="0"/>
        <w:spacing w:before="280" w:after="140" w:line="240" w:lineRule="auto"/>
        <w:rPr>
          <w:rFonts w:eastAsia="DFKai-SB"/>
          <w:color w:val="000000" w:themeColor="text1"/>
          <w:sz w:val="34"/>
          <w:szCs w:val="34"/>
        </w:rPr>
      </w:pPr>
      <w:bookmarkStart w:id="138" w:name="_7jo501pdtzn1" w:colFirst="0" w:colLast="0"/>
      <w:bookmarkEnd w:id="138"/>
      <w:r w:rsidRPr="009C7F70">
        <w:rPr>
          <w:rFonts w:eastAsia="DFKai-SB"/>
          <w:color w:val="000000" w:themeColor="text1"/>
          <w:sz w:val="34"/>
          <w:szCs w:val="34"/>
        </w:rPr>
        <w:t>Reflecting on Unit 4</w:t>
      </w:r>
    </w:p>
    <w:p w14:paraId="44A932C2" w14:textId="77777777" w:rsidR="001A7831" w:rsidRPr="009C7F70" w:rsidRDefault="001A7831" w:rsidP="004F2630">
      <w:pPr>
        <w:spacing w:after="380" w:line="312" w:lineRule="auto"/>
        <w:ind w:left="220" w:right="220"/>
        <w:rPr>
          <w:rFonts w:eastAsia="DFKai-SB"/>
          <w:color w:val="000000" w:themeColor="text1"/>
          <w:sz w:val="24"/>
          <w:szCs w:val="24"/>
        </w:rPr>
      </w:pPr>
      <w:r w:rsidRPr="009C7F70">
        <w:rPr>
          <w:rFonts w:eastAsia="DFKai-SB"/>
          <w:color w:val="000000" w:themeColor="text1"/>
          <w:sz w:val="24"/>
          <w:szCs w:val="24"/>
        </w:rPr>
        <w:t>Discussion Goal</w:t>
      </w:r>
    </w:p>
    <w:p w14:paraId="2A0D0C5A" w14:textId="77777777" w:rsidR="001A7831" w:rsidRPr="009C7F70" w:rsidRDefault="001A7831" w:rsidP="004B11B4">
      <w:pPr>
        <w:spacing w:before="600" w:after="380" w:line="312" w:lineRule="auto"/>
        <w:ind w:right="220"/>
        <w:rPr>
          <w:rFonts w:eastAsia="DFKai-SB"/>
          <w:color w:val="000000" w:themeColor="text1"/>
        </w:rPr>
      </w:pPr>
      <w:r w:rsidRPr="009C7F70">
        <w:rPr>
          <w:rFonts w:eastAsia="DFKai-SB"/>
          <w:color w:val="000000" w:themeColor="text1"/>
        </w:rPr>
        <w:t>Goal: This discussion is intended to clarify for students why we are changing UI elements with code, and how it might actually allow them to solve problems that came up in Unit 4. From this point on students will need to make reasoned choices about when to use separate screens in a program and when to update elements with code.</w:t>
      </w:r>
    </w:p>
    <w:p w14:paraId="519FA44C" w14:textId="77777777" w:rsidR="001A7831" w:rsidRPr="009C7F70" w:rsidRDefault="001A7831" w:rsidP="004B11B4">
      <w:pPr>
        <w:spacing w:before="600" w:after="380" w:line="312" w:lineRule="auto"/>
        <w:ind w:right="220"/>
        <w:rPr>
          <w:rFonts w:eastAsia="DFKai-SB"/>
          <w:color w:val="000000" w:themeColor="text1"/>
        </w:rPr>
      </w:pPr>
      <w:r w:rsidRPr="009C7F70">
        <w:rPr>
          <w:rFonts w:eastAsia="DFKai-SB"/>
          <w:color w:val="000000" w:themeColor="text1"/>
        </w:rPr>
        <w:t>目標</w:t>
      </w:r>
      <w:r w:rsidRPr="009C7F70">
        <w:rPr>
          <w:rFonts w:eastAsia="DFKai-SB"/>
          <w:color w:val="000000" w:themeColor="text1"/>
        </w:rPr>
        <w:t xml:space="preserve">: </w:t>
      </w:r>
      <w:r w:rsidRPr="009C7F70">
        <w:rPr>
          <w:rFonts w:eastAsia="DFKai-SB"/>
          <w:color w:val="000000" w:themeColor="text1"/>
        </w:rPr>
        <w:t>這次的討論是要為學生釐清為何要更改程式碼來改變</w:t>
      </w:r>
      <w:r w:rsidRPr="009C7F70">
        <w:rPr>
          <w:rFonts w:eastAsia="DFKai-SB"/>
          <w:color w:val="000000" w:themeColor="text1"/>
        </w:rPr>
        <w:t>UI</w:t>
      </w:r>
      <w:r w:rsidRPr="009C7F70">
        <w:rPr>
          <w:rFonts w:eastAsia="DFKai-SB"/>
          <w:color w:val="000000" w:themeColor="text1"/>
        </w:rPr>
        <w:t>的元素，並且使學生們能解決在</w:t>
      </w:r>
      <w:r w:rsidRPr="009C7F70">
        <w:rPr>
          <w:rFonts w:eastAsia="DFKai-SB"/>
          <w:color w:val="000000" w:themeColor="text1"/>
        </w:rPr>
        <w:t>unit 4</w:t>
      </w:r>
      <w:r w:rsidRPr="009C7F70">
        <w:rPr>
          <w:rFonts w:eastAsia="DFKai-SB"/>
          <w:color w:val="000000" w:themeColor="text1"/>
        </w:rPr>
        <w:t>中出現的問題。學生會需要為一支程式中何時該使用分離螢幕以及在程式碼中何時該更新元素做出合理的選擇。</w:t>
      </w:r>
    </w:p>
    <w:p w14:paraId="746EDC03" w14:textId="77777777" w:rsidR="001A7831" w:rsidRPr="009C7F70" w:rsidRDefault="001A7831" w:rsidP="004F2630">
      <w:pPr>
        <w:spacing w:after="160"/>
        <w:rPr>
          <w:rFonts w:eastAsia="DFKai-SB"/>
          <w:color w:val="000000" w:themeColor="text1"/>
        </w:rPr>
      </w:pPr>
      <w:r w:rsidRPr="009C7F70">
        <w:rPr>
          <w:rFonts w:eastAsia="DFKai-SB"/>
          <w:color w:val="000000" w:themeColor="text1"/>
        </w:rPr>
        <w:lastRenderedPageBreak/>
        <w:t xml:space="preserve">Prompt: Think back to the app you prototyped in Unit 4. Knowing what you know about using </w:t>
      </w:r>
      <w:hyperlink r:id="rId86">
        <w:r w:rsidRPr="009C7F70">
          <w:rPr>
            <w:rFonts w:eastAsia="DFKai-SB"/>
            <w:color w:val="000000" w:themeColor="text1"/>
          </w:rPr>
          <w:t>setProperty()</w:t>
        </w:r>
      </w:hyperlink>
      <w:r w:rsidRPr="009C7F70">
        <w:rPr>
          <w:rFonts w:eastAsia="DFKai-SB"/>
          <w:color w:val="000000" w:themeColor="text1"/>
        </w:rPr>
        <w:t xml:space="preserve"> to change UI elements, how might you change your app prototype?</w:t>
      </w:r>
    </w:p>
    <w:p w14:paraId="5BFB4836" w14:textId="77777777" w:rsidR="001A7831" w:rsidRPr="009C7F70" w:rsidRDefault="001A7831" w:rsidP="004F2630">
      <w:pPr>
        <w:spacing w:after="160"/>
        <w:rPr>
          <w:rFonts w:eastAsia="DFKai-SB"/>
          <w:color w:val="000000" w:themeColor="text1"/>
        </w:rPr>
      </w:pPr>
      <w:r w:rsidRPr="009C7F70">
        <w:rPr>
          <w:rFonts w:eastAsia="DFKai-SB"/>
          <w:color w:val="000000" w:themeColor="text1"/>
        </w:rPr>
        <w:t xml:space="preserve">Prompt: </w:t>
      </w:r>
      <w:r w:rsidRPr="009C7F70">
        <w:rPr>
          <w:rFonts w:eastAsia="DFKai-SB"/>
          <w:color w:val="000000" w:themeColor="text1"/>
        </w:rPr>
        <w:t>回想在</w:t>
      </w:r>
      <w:r w:rsidRPr="009C7F70">
        <w:rPr>
          <w:rFonts w:eastAsia="DFKai-SB"/>
          <w:color w:val="000000" w:themeColor="text1"/>
        </w:rPr>
        <w:t>unit4</w:t>
      </w:r>
      <w:r w:rsidRPr="009C7F70">
        <w:rPr>
          <w:rFonts w:eastAsia="DFKai-SB"/>
          <w:color w:val="000000" w:themeColor="text1"/>
        </w:rPr>
        <w:t>中的製作的</w:t>
      </w:r>
      <w:r w:rsidRPr="009C7F70">
        <w:rPr>
          <w:rFonts w:eastAsia="DFKai-SB"/>
          <w:color w:val="000000" w:themeColor="text1"/>
        </w:rPr>
        <w:t>app</w:t>
      </w:r>
      <w:r w:rsidRPr="009C7F70">
        <w:rPr>
          <w:rFonts w:eastAsia="DFKai-SB"/>
          <w:color w:val="000000" w:themeColor="text1"/>
        </w:rPr>
        <w:t>原型，在知道使用</w:t>
      </w:r>
      <w:r w:rsidRPr="009C7F70">
        <w:rPr>
          <w:rFonts w:eastAsia="DFKai-SB"/>
          <w:color w:val="000000" w:themeColor="text1"/>
        </w:rPr>
        <w:t>setProperty()</w:t>
      </w:r>
      <w:r w:rsidRPr="009C7F70">
        <w:rPr>
          <w:rFonts w:eastAsia="DFKai-SB"/>
          <w:color w:val="000000" w:themeColor="text1"/>
        </w:rPr>
        <w:t>來改變</w:t>
      </w:r>
      <w:r w:rsidRPr="009C7F70">
        <w:rPr>
          <w:rFonts w:eastAsia="DFKai-SB"/>
          <w:color w:val="000000" w:themeColor="text1"/>
        </w:rPr>
        <w:t>UI</w:t>
      </w:r>
      <w:r w:rsidRPr="009C7F70">
        <w:rPr>
          <w:rFonts w:eastAsia="DFKai-SB"/>
          <w:color w:val="000000" w:themeColor="text1"/>
        </w:rPr>
        <w:t>元素後，有什麼樣的可能性來改變你的</w:t>
      </w:r>
      <w:r w:rsidRPr="009C7F70">
        <w:rPr>
          <w:rFonts w:eastAsia="DFKai-SB"/>
          <w:color w:val="000000" w:themeColor="text1"/>
        </w:rPr>
        <w:t>App</w:t>
      </w:r>
      <w:r w:rsidRPr="009C7F70">
        <w:rPr>
          <w:rFonts w:eastAsia="DFKai-SB"/>
          <w:color w:val="000000" w:themeColor="text1"/>
        </w:rPr>
        <w:t>原型</w:t>
      </w:r>
    </w:p>
    <w:p w14:paraId="520E39D3" w14:textId="77777777" w:rsidR="001A7831" w:rsidRPr="009C7F70" w:rsidRDefault="001A7831" w:rsidP="004F2630">
      <w:pPr>
        <w:spacing w:after="160"/>
        <w:rPr>
          <w:rFonts w:eastAsia="DFKai-SB"/>
          <w:color w:val="000000" w:themeColor="text1"/>
        </w:rPr>
      </w:pPr>
      <w:r w:rsidRPr="009C7F70">
        <w:rPr>
          <w:rFonts w:eastAsia="DFKai-SB"/>
          <w:color w:val="000000" w:themeColor="text1"/>
        </w:rPr>
        <w:t>Discuss: Have the class share the kinds of things they came up with. See if the class can come up with some broad types of features that weren't possible, or were cumbersome, to do with screens alone.</w:t>
      </w:r>
    </w:p>
    <w:p w14:paraId="06CD3750" w14:textId="55D4A148" w:rsidR="00A266E2" w:rsidRPr="009C7F70" w:rsidRDefault="001A7831" w:rsidP="004F2630">
      <w:pPr>
        <w:spacing w:after="160"/>
        <w:rPr>
          <w:rFonts w:eastAsia="DFKai-SB"/>
          <w:color w:val="000000" w:themeColor="text1"/>
        </w:rPr>
      </w:pPr>
      <w:r w:rsidRPr="009C7F70">
        <w:rPr>
          <w:rFonts w:eastAsia="DFKai-SB"/>
          <w:color w:val="000000" w:themeColor="text1"/>
        </w:rPr>
        <w:t>Discuss:</w:t>
      </w:r>
      <w:r w:rsidRPr="009C7F70">
        <w:rPr>
          <w:rFonts w:eastAsia="DFKai-SB"/>
          <w:color w:val="000000" w:themeColor="text1"/>
        </w:rPr>
        <w:t>讓班級分享他們題中的各種事物，看班級上是否能提出一些不可能的特性或是使用單獨的螢幕</w:t>
      </w:r>
      <w:r w:rsidR="00A266E2" w:rsidRPr="009C7F70">
        <w:rPr>
          <w:rFonts w:eastAsia="DFKai-SB"/>
          <w:color w:val="000000" w:themeColor="text1"/>
        </w:rPr>
        <w:br w:type="page"/>
      </w:r>
    </w:p>
    <w:p w14:paraId="7C8D7A7A" w14:textId="77777777" w:rsidR="0056353C" w:rsidRPr="009C7F70" w:rsidRDefault="0056353C" w:rsidP="004F2630">
      <w:pPr>
        <w:pStyle w:val="Heading1"/>
        <w:keepNext w:val="0"/>
        <w:keepLines w:val="0"/>
        <w:spacing w:before="480"/>
        <w:rPr>
          <w:rFonts w:eastAsia="DFKai-SB"/>
          <w:b/>
          <w:color w:val="FFC000"/>
          <w:sz w:val="46"/>
          <w:szCs w:val="46"/>
        </w:rPr>
      </w:pPr>
      <w:bookmarkStart w:id="139" w:name="_7u2l329ymbrl" w:colFirst="0" w:colLast="0"/>
      <w:bookmarkEnd w:id="139"/>
      <w:r w:rsidRPr="009C7F70">
        <w:rPr>
          <w:rFonts w:eastAsia="DFKai-SB"/>
          <w:b/>
          <w:color w:val="FFC000"/>
          <w:sz w:val="46"/>
          <w:szCs w:val="46"/>
        </w:rPr>
        <w:lastRenderedPageBreak/>
        <w:t>Lesson 3: The Circuit Playground</w:t>
      </w:r>
    </w:p>
    <w:p w14:paraId="5AA0999F" w14:textId="77777777" w:rsidR="0056353C" w:rsidRPr="009C7F70" w:rsidRDefault="0056353C" w:rsidP="004F2630">
      <w:pPr>
        <w:pStyle w:val="Heading4"/>
        <w:keepNext w:val="0"/>
        <w:keepLines w:val="0"/>
        <w:spacing w:before="240" w:after="40"/>
        <w:rPr>
          <w:rFonts w:eastAsia="DFKai-SB"/>
          <w:b/>
          <w:color w:val="000000" w:themeColor="text1"/>
          <w:sz w:val="22"/>
          <w:szCs w:val="22"/>
        </w:rPr>
      </w:pPr>
      <w:bookmarkStart w:id="140" w:name="_slqwdhsuuyja" w:colFirst="0" w:colLast="0"/>
      <w:bookmarkEnd w:id="140"/>
      <w:r w:rsidRPr="009C7F70">
        <w:rPr>
          <w:rFonts w:eastAsia="DFKai-SB"/>
          <w:b/>
          <w:color w:val="000000" w:themeColor="text1"/>
          <w:sz w:val="22"/>
          <w:szCs w:val="22"/>
        </w:rPr>
        <w:t>App Lab | Maker Toolkit</w:t>
      </w:r>
      <w:r w:rsidRPr="009C7F70">
        <w:rPr>
          <w:rFonts w:eastAsia="DFKai-SB"/>
          <w:b/>
          <w:color w:val="000000" w:themeColor="text1"/>
          <w:sz w:val="22"/>
          <w:szCs w:val="22"/>
        </w:rPr>
        <w:br/>
        <w:t xml:space="preserve">App Lab | </w:t>
      </w:r>
      <w:r w:rsidRPr="009C7F70">
        <w:rPr>
          <w:rFonts w:eastAsia="DFKai-SB"/>
          <w:b/>
          <w:color w:val="000000" w:themeColor="text1"/>
          <w:sz w:val="22"/>
          <w:szCs w:val="22"/>
        </w:rPr>
        <w:t>創客工具組</w:t>
      </w:r>
      <w:r w:rsidRPr="009C7F70">
        <w:rPr>
          <w:rFonts w:eastAsia="DFKai-SB"/>
          <w:b/>
          <w:color w:val="000000" w:themeColor="text1"/>
          <w:sz w:val="22"/>
          <w:szCs w:val="22"/>
        </w:rPr>
        <w:t xml:space="preserve"> </w:t>
      </w:r>
    </w:p>
    <w:p w14:paraId="5E3259FA"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41" w:name="_wqd6umk42lik" w:colFirst="0" w:colLast="0"/>
      <w:bookmarkEnd w:id="141"/>
      <w:r w:rsidRPr="009C7F70">
        <w:rPr>
          <w:rFonts w:eastAsia="DFKai-SB"/>
          <w:b/>
          <w:color w:val="000000" w:themeColor="text1"/>
          <w:sz w:val="34"/>
          <w:szCs w:val="34"/>
        </w:rPr>
        <w:t>Overview</w:t>
      </w:r>
      <w:r w:rsidRPr="009C7F70">
        <w:rPr>
          <w:rFonts w:eastAsia="DFKai-SB"/>
          <w:b/>
          <w:color w:val="000000" w:themeColor="text1"/>
          <w:sz w:val="34"/>
          <w:szCs w:val="34"/>
        </w:rPr>
        <w:br/>
      </w:r>
      <w:r w:rsidRPr="009C7F70">
        <w:rPr>
          <w:rFonts w:eastAsia="DFKai-SB"/>
          <w:b/>
          <w:color w:val="000000" w:themeColor="text1"/>
          <w:sz w:val="34"/>
          <w:szCs w:val="34"/>
        </w:rPr>
        <w:t>課程概述</w:t>
      </w:r>
    </w:p>
    <w:p w14:paraId="4CB2B744" w14:textId="77777777" w:rsidR="0056353C" w:rsidRPr="009C7F70" w:rsidRDefault="0056353C" w:rsidP="004F2630">
      <w:pPr>
        <w:rPr>
          <w:rFonts w:eastAsia="DFKai-SB"/>
          <w:color w:val="000000" w:themeColor="text1"/>
        </w:rPr>
      </w:pPr>
      <w:r w:rsidRPr="009C7F70">
        <w:rPr>
          <w:rFonts w:eastAsia="DFKai-SB"/>
          <w:color w:val="000000" w:themeColor="text1"/>
        </w:rPr>
        <w:t>In this lesson students get their first opportunity to write programs that use the Circuit Playground. After first inspecting the board visually and hypothesizing possibly functionalities, students move online where they will learn to write applications that control an LED. By combining App Lab screens with the Circuit Playgrounds, students can gradually start to integrate elements of the board as an ouput device while relying on App Lab for user input.</w:t>
      </w:r>
      <w:r w:rsidRPr="009C7F70">
        <w:rPr>
          <w:rFonts w:eastAsia="DFKai-SB"/>
          <w:color w:val="000000" w:themeColor="text1"/>
        </w:rPr>
        <w:br/>
      </w:r>
      <w:r w:rsidRPr="009C7F70">
        <w:rPr>
          <w:rFonts w:eastAsia="DFKai-SB"/>
          <w:color w:val="000000" w:themeColor="text1"/>
        </w:rPr>
        <w:t>在本課程中，學生們第一次有機會使用</w:t>
      </w:r>
      <w:r w:rsidRPr="009C7F70">
        <w:rPr>
          <w:rFonts w:eastAsia="DFKai-SB"/>
          <w:color w:val="000000" w:themeColor="text1"/>
        </w:rPr>
        <w:t>Circuit Playground</w:t>
      </w:r>
      <w:r w:rsidRPr="009C7F70">
        <w:rPr>
          <w:rFonts w:eastAsia="DFKai-SB"/>
          <w:color w:val="000000" w:themeColor="text1"/>
        </w:rPr>
        <w:t>的編寫程序。</w:t>
      </w:r>
      <w:r w:rsidRPr="009C7F70">
        <w:rPr>
          <w:rFonts w:eastAsia="DFKai-SB"/>
          <w:color w:val="000000" w:themeColor="text1"/>
        </w:rPr>
        <w:t xml:space="preserve"> </w:t>
      </w:r>
      <w:r w:rsidRPr="009C7F70">
        <w:rPr>
          <w:rFonts w:eastAsia="DFKai-SB"/>
          <w:color w:val="000000" w:themeColor="text1"/>
        </w:rPr>
        <w:t>首先檢查實驗板的外觀和假設可能的功能之後，學生們會在線學習，以便學習編寫控制</w:t>
      </w:r>
      <w:r w:rsidRPr="009C7F70">
        <w:rPr>
          <w:rFonts w:eastAsia="DFKai-SB"/>
          <w:color w:val="000000" w:themeColor="text1"/>
        </w:rPr>
        <w:t>LED</w:t>
      </w:r>
      <w:r w:rsidRPr="009C7F70">
        <w:rPr>
          <w:rFonts w:eastAsia="DFKai-SB"/>
          <w:color w:val="000000" w:themeColor="text1"/>
        </w:rPr>
        <w:t>的應用程序。</w:t>
      </w:r>
      <w:r w:rsidRPr="009C7F70">
        <w:rPr>
          <w:rFonts w:eastAsia="DFKai-SB"/>
          <w:color w:val="000000" w:themeColor="text1"/>
        </w:rPr>
        <w:t xml:space="preserve"> </w:t>
      </w:r>
      <w:r w:rsidRPr="009C7F70">
        <w:rPr>
          <w:rFonts w:eastAsia="DFKai-SB"/>
          <w:color w:val="000000" w:themeColor="text1"/>
        </w:rPr>
        <w:t>藉由將</w:t>
      </w:r>
      <w:r w:rsidRPr="009C7F70">
        <w:rPr>
          <w:rFonts w:eastAsia="DFKai-SB"/>
          <w:color w:val="000000" w:themeColor="text1"/>
        </w:rPr>
        <w:t>App Lab</w:t>
      </w:r>
      <w:r w:rsidRPr="009C7F70">
        <w:rPr>
          <w:rFonts w:eastAsia="DFKai-SB"/>
          <w:color w:val="000000" w:themeColor="text1"/>
        </w:rPr>
        <w:t>屏幕與</w:t>
      </w:r>
      <w:r w:rsidRPr="009C7F70">
        <w:rPr>
          <w:rFonts w:eastAsia="DFKai-SB"/>
          <w:color w:val="000000" w:themeColor="text1"/>
        </w:rPr>
        <w:t>Circuit Playgrounds</w:t>
      </w:r>
      <w:r w:rsidRPr="009C7F70">
        <w:rPr>
          <w:rFonts w:eastAsia="DFKai-SB"/>
          <w:color w:val="000000" w:themeColor="text1"/>
        </w:rPr>
        <w:t>相結合，學生可以逐漸開始將實驗板的元素整合為輸出設備，同時依靠</w:t>
      </w:r>
      <w:r w:rsidRPr="009C7F70">
        <w:rPr>
          <w:rFonts w:eastAsia="DFKai-SB"/>
          <w:color w:val="000000" w:themeColor="text1"/>
        </w:rPr>
        <w:t>App Lab</w:t>
      </w:r>
      <w:r w:rsidRPr="009C7F70">
        <w:rPr>
          <w:rFonts w:eastAsia="DFKai-SB"/>
          <w:color w:val="000000" w:themeColor="text1"/>
        </w:rPr>
        <w:t>進行使用者輸入。</w:t>
      </w:r>
    </w:p>
    <w:p w14:paraId="7F2D97AC"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42" w:name="_hkc35ensy5ug" w:colFirst="0" w:colLast="0"/>
      <w:bookmarkEnd w:id="142"/>
      <w:r w:rsidRPr="009C7F70">
        <w:rPr>
          <w:rFonts w:eastAsia="DFKai-SB"/>
          <w:b/>
          <w:color w:val="000000" w:themeColor="text1"/>
          <w:sz w:val="34"/>
          <w:szCs w:val="34"/>
        </w:rPr>
        <w:t>Purpose</w:t>
      </w:r>
      <w:r w:rsidRPr="009C7F70">
        <w:rPr>
          <w:rFonts w:eastAsia="DFKai-SB"/>
          <w:b/>
          <w:color w:val="000000" w:themeColor="text1"/>
          <w:sz w:val="34"/>
          <w:szCs w:val="34"/>
        </w:rPr>
        <w:br/>
      </w:r>
      <w:r w:rsidRPr="009C7F70">
        <w:rPr>
          <w:rFonts w:eastAsia="DFKai-SB"/>
          <w:b/>
          <w:color w:val="000000" w:themeColor="text1"/>
          <w:sz w:val="34"/>
          <w:szCs w:val="34"/>
        </w:rPr>
        <w:t>課程目的</w:t>
      </w:r>
    </w:p>
    <w:p w14:paraId="132097E0" w14:textId="77777777" w:rsidR="0056353C" w:rsidRPr="009C7F70" w:rsidRDefault="0056353C" w:rsidP="004F2630">
      <w:pPr>
        <w:rPr>
          <w:rFonts w:eastAsia="DFKai-SB"/>
          <w:color w:val="000000" w:themeColor="text1"/>
        </w:rPr>
      </w:pPr>
      <w:r w:rsidRPr="009C7F70">
        <w:rPr>
          <w:rFonts w:eastAsia="DFKai-SB"/>
          <w:color w:val="000000" w:themeColor="text1"/>
        </w:rPr>
        <w:t>As the first introduction to using the Circuit Playground, this lesson leaves time for students to get comfortable with getting the hardware plugged in. By leveraging students' existing knowledge of event handling in App Lab, we can quickly get an app up and running that shows the potential of physical computing with little more than a single red LED.</w:t>
      </w:r>
      <w:r w:rsidRPr="009C7F70">
        <w:rPr>
          <w:rFonts w:eastAsia="DFKai-SB"/>
          <w:color w:val="000000" w:themeColor="text1"/>
        </w:rPr>
        <w:br/>
      </w:r>
      <w:r w:rsidRPr="009C7F70">
        <w:rPr>
          <w:rFonts w:eastAsia="DFKai-SB"/>
          <w:color w:val="000000" w:themeColor="text1"/>
        </w:rPr>
        <w:t>作為使用</w:t>
      </w:r>
      <w:r w:rsidRPr="009C7F70">
        <w:rPr>
          <w:rFonts w:eastAsia="DFKai-SB"/>
          <w:color w:val="000000" w:themeColor="text1"/>
        </w:rPr>
        <w:t>Circuit Playground</w:t>
      </w:r>
      <w:r w:rsidRPr="009C7F70">
        <w:rPr>
          <w:rFonts w:eastAsia="DFKai-SB"/>
          <w:color w:val="000000" w:themeColor="text1"/>
        </w:rPr>
        <w:t>的第一次介紹，本課程讓學生有時間熟悉硬體外掛程式。通過利用學生現有的</w:t>
      </w:r>
      <w:r w:rsidRPr="009C7F70">
        <w:rPr>
          <w:rFonts w:eastAsia="DFKai-SB"/>
          <w:color w:val="000000" w:themeColor="text1"/>
        </w:rPr>
        <w:t>App Lab</w:t>
      </w:r>
      <w:r w:rsidRPr="009C7F70">
        <w:rPr>
          <w:rFonts w:eastAsia="DFKai-SB"/>
          <w:color w:val="000000" w:themeColor="text1"/>
        </w:rPr>
        <w:t>中的事件處理知識，我們可以快速獲得一個應用程序並運行顯示物理計算的潛力超越一個紅色</w:t>
      </w:r>
      <w:r w:rsidRPr="009C7F70">
        <w:rPr>
          <w:rFonts w:eastAsia="DFKai-SB"/>
          <w:color w:val="000000" w:themeColor="text1"/>
        </w:rPr>
        <w:t>LED</w:t>
      </w:r>
      <w:r w:rsidRPr="009C7F70">
        <w:rPr>
          <w:rFonts w:eastAsia="DFKai-SB"/>
          <w:color w:val="000000" w:themeColor="text1"/>
        </w:rPr>
        <w:t>。</w:t>
      </w:r>
    </w:p>
    <w:p w14:paraId="646F1F8D"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43" w:name="_5ld9pzhga8fq" w:colFirst="0" w:colLast="0"/>
      <w:bookmarkEnd w:id="143"/>
      <w:r w:rsidRPr="009C7F70">
        <w:rPr>
          <w:rFonts w:eastAsia="DFKai-SB"/>
          <w:b/>
          <w:color w:val="000000" w:themeColor="text1"/>
          <w:sz w:val="34"/>
          <w:szCs w:val="34"/>
        </w:rPr>
        <w:t>Agenda</w:t>
      </w:r>
      <w:r w:rsidRPr="009C7F70">
        <w:rPr>
          <w:rFonts w:eastAsia="DFKai-SB"/>
          <w:b/>
          <w:color w:val="000000" w:themeColor="text1"/>
          <w:sz w:val="34"/>
          <w:szCs w:val="34"/>
        </w:rPr>
        <w:br/>
      </w:r>
      <w:r w:rsidRPr="009C7F70">
        <w:rPr>
          <w:rFonts w:eastAsia="DFKai-SB"/>
          <w:b/>
          <w:color w:val="000000" w:themeColor="text1"/>
          <w:sz w:val="34"/>
          <w:szCs w:val="34"/>
        </w:rPr>
        <w:t>課程流程</w:t>
      </w:r>
    </w:p>
    <w:p w14:paraId="161A4063"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"https://curriculum.code.org/csd-1718/unit6/3/#the-circuit-playground0" </w:instrText>
      </w:r>
      <w:r w:rsidRPr="009C7F70">
        <w:rPr>
          <w:rFonts w:eastAsia="DFKai-SB"/>
          <w:color w:val="000000" w:themeColor="text1"/>
        </w:rPr>
        <w:fldChar w:fldCharType="separate"/>
      </w:r>
      <w:r w:rsidRPr="009C7F70">
        <w:rPr>
          <w:rFonts w:eastAsia="DFKai-SB"/>
          <w:color w:val="000000" w:themeColor="text1"/>
        </w:rPr>
        <w:t>Warm Up (5 min)</w:t>
      </w:r>
    </w:p>
    <w:p w14:paraId="0824D97B"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"https://curriculum.code.org/csd-1718/unit6/3/#the-circuit-playground1" </w:instrText>
      </w:r>
      <w:r w:rsidRPr="009C7F70">
        <w:rPr>
          <w:rFonts w:eastAsia="DFKai-SB"/>
          <w:color w:val="000000" w:themeColor="text1"/>
        </w:rPr>
        <w:fldChar w:fldCharType="separate"/>
      </w:r>
      <w:r w:rsidRPr="009C7F70">
        <w:rPr>
          <w:rFonts w:eastAsia="DFKai-SB"/>
          <w:color w:val="000000" w:themeColor="text1"/>
        </w:rPr>
        <w:t>Board Inspection</w:t>
      </w:r>
    </w:p>
    <w:p w14:paraId="08B7EA0D"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"https://curriculum.code.org/csd-1718/unit6/3/#the-circuit-playground2" </w:instrText>
      </w:r>
      <w:r w:rsidRPr="009C7F70">
        <w:rPr>
          <w:rFonts w:eastAsia="DFKai-SB"/>
          <w:color w:val="000000" w:themeColor="text1"/>
        </w:rPr>
        <w:fldChar w:fldCharType="separate"/>
      </w:r>
      <w:r w:rsidRPr="009C7F70">
        <w:rPr>
          <w:rFonts w:eastAsia="DFKai-SB"/>
          <w:color w:val="000000" w:themeColor="text1"/>
        </w:rPr>
        <w:t>Activity (45)</w:t>
      </w:r>
    </w:p>
    <w:p w14:paraId="129AA834"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"https://curriculum.code.org/csd-1718/unit6/3/#the-circuit-playground3" </w:instrText>
      </w:r>
      <w:r w:rsidRPr="009C7F70">
        <w:rPr>
          <w:rFonts w:eastAsia="DFKai-SB"/>
          <w:color w:val="000000" w:themeColor="text1"/>
        </w:rPr>
        <w:fldChar w:fldCharType="separate"/>
      </w:r>
      <w:r w:rsidRPr="009C7F70">
        <w:rPr>
          <w:rFonts w:eastAsia="DFKai-SB"/>
          <w:color w:val="000000" w:themeColor="text1"/>
        </w:rPr>
        <w:t>Connecting the Board</w:t>
      </w:r>
    </w:p>
    <w:p w14:paraId="52337E33"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"https://curriculum.code.org/csd-1718/unit6/3/#the-circuit-playground4" </w:instrText>
      </w:r>
      <w:r w:rsidRPr="009C7F70">
        <w:rPr>
          <w:rFonts w:eastAsia="DFKai-SB"/>
          <w:color w:val="000000" w:themeColor="text1"/>
        </w:rPr>
        <w:fldChar w:fldCharType="separate"/>
      </w:r>
      <w:r w:rsidRPr="009C7F70">
        <w:rPr>
          <w:rFonts w:eastAsia="DFKai-SB"/>
          <w:color w:val="000000" w:themeColor="text1"/>
        </w:rPr>
        <w:t>Programming on Hardware</w:t>
      </w:r>
    </w:p>
    <w:p w14:paraId="1C7D43EB"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"https://curriculum.code.org/csd-1718/unit6/3/#the-circuit-playground5" </w:instrText>
      </w:r>
      <w:r w:rsidRPr="009C7F70">
        <w:rPr>
          <w:rFonts w:eastAsia="DFKai-SB"/>
          <w:color w:val="000000" w:themeColor="text1"/>
        </w:rPr>
        <w:fldChar w:fldCharType="separate"/>
      </w:r>
      <w:r w:rsidRPr="009C7F70">
        <w:rPr>
          <w:rFonts w:eastAsia="DFKai-SB"/>
          <w:color w:val="000000" w:themeColor="text1"/>
        </w:rPr>
        <w:t>Wrap Up (5 min)</w:t>
      </w:r>
    </w:p>
    <w:p w14:paraId="0CA35C9A"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lastRenderedPageBreak/>
        <w:fldChar w:fldCharType="end"/>
      </w:r>
      <w:hyperlink r:id="rId87" w:anchor="the-circuit-playground6">
        <w:r w:rsidRPr="009C7F70">
          <w:rPr>
            <w:rFonts w:eastAsia="DFKai-SB"/>
            <w:color w:val="000000" w:themeColor="text1"/>
          </w:rPr>
          <w:t xml:space="preserve">What's in a Board  </w:t>
        </w:r>
        <w:r w:rsidRPr="009C7F70">
          <w:rPr>
            <w:rFonts w:eastAsia="DFKai-SB"/>
            <w:color w:val="000000" w:themeColor="text1"/>
          </w:rPr>
          <w:br/>
        </w:r>
      </w:hyperlink>
    </w:p>
    <w:p w14:paraId="72242555"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暖身活動</w:t>
      </w:r>
      <w:r w:rsidRPr="009C7F70">
        <w:rPr>
          <w:rFonts w:eastAsia="DFKai-SB"/>
          <w:color w:val="000000" w:themeColor="text1"/>
        </w:rPr>
        <w:t xml:space="preserve"> (5 min)</w:t>
      </w:r>
    </w:p>
    <w:p w14:paraId="6FB92038"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實驗板檢查</w:t>
      </w:r>
    </w:p>
    <w:p w14:paraId="2C15E561"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活動內容</w:t>
      </w:r>
      <w:r w:rsidRPr="009C7F70">
        <w:rPr>
          <w:rFonts w:eastAsia="DFKai-SB"/>
          <w:color w:val="000000" w:themeColor="text1"/>
        </w:rPr>
        <w:t xml:space="preserve"> (45)</w:t>
      </w:r>
    </w:p>
    <w:p w14:paraId="5F0D7667"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連接實驗板</w:t>
      </w:r>
      <w:r w:rsidRPr="009C7F70">
        <w:rPr>
          <w:rFonts w:eastAsia="DFKai-SB"/>
          <w:color w:val="000000" w:themeColor="text1"/>
        </w:rPr>
        <w:t xml:space="preserve"> </w:t>
      </w:r>
    </w:p>
    <w:p w14:paraId="22844827"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對硬體做程式編輯</w:t>
      </w:r>
    </w:p>
    <w:p w14:paraId="47D0C7E0"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總結</w:t>
      </w:r>
      <w:r w:rsidRPr="009C7F70">
        <w:rPr>
          <w:rFonts w:eastAsia="DFKai-SB"/>
          <w:color w:val="000000" w:themeColor="text1"/>
        </w:rPr>
        <w:t xml:space="preserve"> (5 min)</w:t>
      </w:r>
    </w:p>
    <w:p w14:paraId="2F90AFB2" w14:textId="77777777" w:rsidR="0056353C" w:rsidRPr="009C7F70" w:rsidRDefault="0056353C" w:rsidP="004F2630">
      <w:pPr>
        <w:numPr>
          <w:ilvl w:val="0"/>
          <w:numId w:val="34"/>
        </w:num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實驗板內有甚麼</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"https://curriculum.code.org/csd-1718/unit6/3/#the-circuit-playground6" </w:instrText>
      </w:r>
      <w:r w:rsidRPr="009C7F70">
        <w:rPr>
          <w:rFonts w:eastAsia="DFKai-SB"/>
          <w:color w:val="000000" w:themeColor="text1"/>
        </w:rPr>
        <w:fldChar w:fldCharType="separate"/>
      </w:r>
    </w:p>
    <w:bookmarkStart w:id="144" w:name="_1vhl4hygh26" w:colFirst="0" w:colLast="0"/>
    <w:bookmarkEnd w:id="144"/>
    <w:p w14:paraId="5CB118E7"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Objectives</w:t>
      </w:r>
      <w:r w:rsidRPr="009C7F70">
        <w:rPr>
          <w:rFonts w:eastAsia="DFKai-SB"/>
          <w:b/>
          <w:color w:val="000000" w:themeColor="text1"/>
          <w:sz w:val="34"/>
          <w:szCs w:val="34"/>
        </w:rPr>
        <w:br/>
      </w:r>
      <w:r w:rsidRPr="009C7F70">
        <w:rPr>
          <w:rFonts w:eastAsia="DFKai-SB"/>
          <w:b/>
          <w:color w:val="000000" w:themeColor="text1"/>
          <w:sz w:val="34"/>
          <w:szCs w:val="34"/>
        </w:rPr>
        <w:t>課程目標</w:t>
      </w:r>
    </w:p>
    <w:p w14:paraId="11153C93"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145" w:name="_tyvgyeawf1cn" w:colFirst="0" w:colLast="0"/>
      <w:bookmarkEnd w:id="145"/>
      <w:r w:rsidRPr="009C7F70">
        <w:rPr>
          <w:rFonts w:eastAsia="DFKai-SB"/>
          <w:b/>
          <w:color w:val="000000" w:themeColor="text1"/>
          <w:sz w:val="26"/>
          <w:szCs w:val="26"/>
        </w:rPr>
        <w:t>Students will be able to:</w:t>
      </w:r>
      <w:r w:rsidRPr="009C7F70">
        <w:rPr>
          <w:rFonts w:eastAsia="DFKai-SB"/>
          <w:b/>
          <w:color w:val="000000" w:themeColor="text1"/>
          <w:sz w:val="26"/>
          <w:szCs w:val="26"/>
        </w:rPr>
        <w:br/>
        <w:t xml:space="preserve"> </w:t>
      </w:r>
      <w:r w:rsidRPr="009C7F70">
        <w:rPr>
          <w:rFonts w:eastAsia="DFKai-SB"/>
          <w:b/>
          <w:color w:val="000000" w:themeColor="text1"/>
          <w:sz w:val="26"/>
          <w:szCs w:val="26"/>
        </w:rPr>
        <w:t>學生將具備以下能力</w:t>
      </w:r>
      <w:r w:rsidRPr="009C7F70">
        <w:rPr>
          <w:rFonts w:eastAsia="DFKai-SB"/>
          <w:b/>
          <w:color w:val="000000" w:themeColor="text1"/>
          <w:sz w:val="26"/>
          <w:szCs w:val="26"/>
        </w:rPr>
        <w:t>:</w:t>
      </w:r>
    </w:p>
    <w:p w14:paraId="76C18108" w14:textId="77777777" w:rsidR="0056353C" w:rsidRPr="009C7F70" w:rsidRDefault="0056353C" w:rsidP="004F2630">
      <w:pPr>
        <w:numPr>
          <w:ilvl w:val="0"/>
          <w:numId w:val="41"/>
        </w:numPr>
        <w:rPr>
          <w:rFonts w:eastAsia="DFKai-SB"/>
          <w:color w:val="000000" w:themeColor="text1"/>
        </w:rPr>
      </w:pPr>
      <w:r w:rsidRPr="009C7F70">
        <w:rPr>
          <w:rFonts w:eastAsia="DFKai-SB"/>
          <w:color w:val="000000" w:themeColor="text1"/>
        </w:rPr>
        <w:t>Connect and troubleshoot external devices</w:t>
      </w:r>
      <w:r w:rsidRPr="009C7F70">
        <w:rPr>
          <w:rFonts w:eastAsia="DFKai-SB"/>
          <w:color w:val="000000" w:themeColor="text1"/>
        </w:rPr>
        <w:br/>
      </w:r>
      <w:r w:rsidRPr="009C7F70">
        <w:rPr>
          <w:rFonts w:eastAsia="DFKai-SB"/>
          <w:color w:val="000000" w:themeColor="text1"/>
        </w:rPr>
        <w:t>連接和排除外部設備故障</w:t>
      </w:r>
    </w:p>
    <w:p w14:paraId="7880017F" w14:textId="77777777" w:rsidR="0056353C" w:rsidRPr="009C7F70" w:rsidRDefault="0056353C" w:rsidP="004F2630">
      <w:pPr>
        <w:numPr>
          <w:ilvl w:val="0"/>
          <w:numId w:val="41"/>
        </w:numPr>
        <w:rPr>
          <w:rFonts w:eastAsia="DFKai-SB"/>
          <w:color w:val="000000" w:themeColor="text1"/>
        </w:rPr>
      </w:pPr>
      <w:r w:rsidRPr="009C7F70">
        <w:rPr>
          <w:rFonts w:eastAsia="DFKai-SB"/>
          <w:color w:val="000000" w:themeColor="text1"/>
        </w:rPr>
        <w:t>Turn on and off an LED with code</w:t>
      </w:r>
      <w:r w:rsidRPr="009C7F70">
        <w:rPr>
          <w:rFonts w:eastAsia="DFKai-SB"/>
          <w:color w:val="000000" w:themeColor="text1"/>
        </w:rPr>
        <w:br/>
      </w:r>
      <w:r w:rsidRPr="009C7F70">
        <w:rPr>
          <w:rFonts w:eastAsia="DFKai-SB"/>
          <w:color w:val="000000" w:themeColor="text1"/>
        </w:rPr>
        <w:t>使用代碼打開和關閉</w:t>
      </w:r>
      <w:r w:rsidRPr="009C7F70">
        <w:rPr>
          <w:rFonts w:eastAsia="DFKai-SB"/>
          <w:color w:val="000000" w:themeColor="text1"/>
        </w:rPr>
        <w:t>LED</w:t>
      </w:r>
    </w:p>
    <w:p w14:paraId="61C64D0F" w14:textId="77777777" w:rsidR="0056353C" w:rsidRPr="009C7F70" w:rsidRDefault="0056353C" w:rsidP="004F2630">
      <w:pPr>
        <w:numPr>
          <w:ilvl w:val="0"/>
          <w:numId w:val="41"/>
        </w:numPr>
        <w:rPr>
          <w:rFonts w:eastAsia="DFKai-SB"/>
          <w:color w:val="000000" w:themeColor="text1"/>
        </w:rPr>
      </w:pPr>
      <w:r w:rsidRPr="009C7F70">
        <w:rPr>
          <w:rFonts w:eastAsia="DFKai-SB"/>
          <w:color w:val="000000" w:themeColor="text1"/>
        </w:rPr>
        <w:t>Use code to control a physical device</w:t>
      </w:r>
      <w:r w:rsidRPr="009C7F70">
        <w:rPr>
          <w:rFonts w:eastAsia="DFKai-SB"/>
          <w:color w:val="000000" w:themeColor="text1"/>
        </w:rPr>
        <w:br/>
      </w:r>
      <w:r w:rsidRPr="009C7F70">
        <w:rPr>
          <w:rFonts w:eastAsia="DFKai-SB"/>
          <w:color w:val="000000" w:themeColor="text1"/>
        </w:rPr>
        <w:t>使用代碼控制物理設備</w:t>
      </w:r>
    </w:p>
    <w:p w14:paraId="0F873642" w14:textId="77777777" w:rsidR="0056353C" w:rsidRPr="009C7F70" w:rsidRDefault="0056353C" w:rsidP="004F2630">
      <w:pPr>
        <w:ind w:left="720"/>
        <w:rPr>
          <w:rFonts w:eastAsia="DFKai-SB"/>
          <w:color w:val="000000" w:themeColor="text1"/>
        </w:rPr>
      </w:pPr>
    </w:p>
    <w:p w14:paraId="5139347A"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46" w:name="_7nfu0kdvij41" w:colFirst="0" w:colLast="0"/>
      <w:bookmarkEnd w:id="146"/>
      <w:r w:rsidRPr="009C7F70">
        <w:rPr>
          <w:rFonts w:eastAsia="DFKai-SB"/>
          <w:b/>
          <w:color w:val="000000" w:themeColor="text1"/>
          <w:sz w:val="34"/>
          <w:szCs w:val="34"/>
        </w:rPr>
        <w:t>Preparation</w:t>
      </w:r>
      <w:r w:rsidRPr="009C7F70">
        <w:rPr>
          <w:rFonts w:eastAsia="DFKai-SB"/>
          <w:b/>
          <w:color w:val="000000" w:themeColor="text1"/>
          <w:sz w:val="34"/>
          <w:szCs w:val="34"/>
        </w:rPr>
        <w:br/>
      </w:r>
      <w:r w:rsidRPr="009C7F70">
        <w:rPr>
          <w:rFonts w:eastAsia="DFKai-SB"/>
          <w:b/>
          <w:color w:val="000000" w:themeColor="text1"/>
          <w:sz w:val="34"/>
          <w:szCs w:val="34"/>
        </w:rPr>
        <w:t>課前準備</w:t>
      </w:r>
    </w:p>
    <w:p w14:paraId="1A9F167F" w14:textId="77777777" w:rsidR="0056353C" w:rsidRPr="009C7F70" w:rsidRDefault="0056353C" w:rsidP="004F2630">
      <w:pPr>
        <w:numPr>
          <w:ilvl w:val="0"/>
          <w:numId w:val="48"/>
        </w:numPr>
        <w:rPr>
          <w:rFonts w:eastAsia="DFKai-SB"/>
          <w:color w:val="000000" w:themeColor="text1"/>
        </w:rPr>
      </w:pPr>
      <w:r w:rsidRPr="009C7F70">
        <w:rPr>
          <w:rFonts w:eastAsia="DFKai-SB"/>
          <w:color w:val="000000" w:themeColor="text1"/>
        </w:rPr>
        <w:t>Make sure that student computers have the drivers and software necessary to connect to the Circuit Playground (</w:t>
      </w:r>
      <w:hyperlink r:id="rId88">
        <w:r w:rsidRPr="009C7F70">
          <w:rPr>
            <w:rFonts w:eastAsia="DFKai-SB"/>
            <w:color w:val="000000" w:themeColor="text1"/>
          </w:rPr>
          <w:t>details here</w:t>
        </w:r>
      </w:hyperlink>
      <w:r w:rsidRPr="009C7F70">
        <w:rPr>
          <w:rFonts w:eastAsia="DFKai-SB"/>
          <w:color w:val="000000" w:themeColor="text1"/>
        </w:rPr>
        <w:t>)</w:t>
      </w:r>
      <w:r w:rsidRPr="009C7F70">
        <w:rPr>
          <w:rFonts w:eastAsia="DFKai-SB"/>
          <w:color w:val="000000" w:themeColor="text1"/>
        </w:rPr>
        <w:br/>
      </w:r>
      <w:r w:rsidRPr="009C7F70">
        <w:rPr>
          <w:rFonts w:eastAsia="DFKai-SB"/>
          <w:color w:val="000000" w:themeColor="text1"/>
        </w:rPr>
        <w:t>確保學生的電腦具有連接到</w:t>
      </w:r>
      <w:r w:rsidRPr="009C7F70">
        <w:rPr>
          <w:rFonts w:eastAsia="DFKai-SB"/>
          <w:color w:val="000000" w:themeColor="text1"/>
        </w:rPr>
        <w:t>Circuit Playground</w:t>
      </w:r>
      <w:r w:rsidRPr="009C7F70">
        <w:rPr>
          <w:rFonts w:eastAsia="DFKai-SB"/>
          <w:color w:val="000000" w:themeColor="text1"/>
        </w:rPr>
        <w:t>所需的驅動程序和軟體</w:t>
      </w:r>
    </w:p>
    <w:p w14:paraId="642EC85F" w14:textId="77777777" w:rsidR="0056353C" w:rsidRPr="009C7F70" w:rsidRDefault="0056353C" w:rsidP="004F2630">
      <w:pPr>
        <w:numPr>
          <w:ilvl w:val="0"/>
          <w:numId w:val="48"/>
        </w:numPr>
        <w:rPr>
          <w:rFonts w:eastAsia="DFKai-SB"/>
          <w:color w:val="000000" w:themeColor="text1"/>
        </w:rPr>
      </w:pPr>
      <w:r w:rsidRPr="009C7F70">
        <w:rPr>
          <w:rFonts w:eastAsia="DFKai-SB"/>
          <w:color w:val="000000" w:themeColor="text1"/>
        </w:rPr>
        <w:t>Prepare a board and USB cable for each pair of students</w:t>
      </w:r>
      <w:r w:rsidRPr="009C7F70">
        <w:rPr>
          <w:rFonts w:eastAsia="DFKai-SB"/>
          <w:color w:val="000000" w:themeColor="text1"/>
        </w:rPr>
        <w:br/>
      </w:r>
      <w:r w:rsidRPr="009C7F70">
        <w:rPr>
          <w:rFonts w:eastAsia="DFKai-SB"/>
          <w:color w:val="000000" w:themeColor="text1"/>
        </w:rPr>
        <w:t>為每對學生準備一塊實驗板和</w:t>
      </w:r>
      <w:r w:rsidRPr="009C7F70">
        <w:rPr>
          <w:rFonts w:eastAsia="DFKai-SB"/>
          <w:color w:val="000000" w:themeColor="text1"/>
        </w:rPr>
        <w:t>USB</w:t>
      </w:r>
      <w:r w:rsidRPr="009C7F70">
        <w:rPr>
          <w:rFonts w:eastAsia="DFKai-SB"/>
          <w:color w:val="000000" w:themeColor="text1"/>
        </w:rPr>
        <w:t>線</w:t>
      </w:r>
    </w:p>
    <w:p w14:paraId="71C9D43A"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47" w:name="_y165a8il11rs" w:colFirst="0" w:colLast="0"/>
      <w:bookmarkEnd w:id="147"/>
      <w:r w:rsidRPr="009C7F70">
        <w:rPr>
          <w:rFonts w:eastAsia="DFKai-SB"/>
          <w:b/>
          <w:color w:val="000000" w:themeColor="text1"/>
          <w:sz w:val="34"/>
          <w:szCs w:val="34"/>
        </w:rPr>
        <w:t>Introduced Code</w:t>
      </w:r>
      <w:r w:rsidRPr="009C7F70">
        <w:rPr>
          <w:rFonts w:eastAsia="DFKai-SB"/>
          <w:b/>
          <w:color w:val="000000" w:themeColor="text1"/>
          <w:sz w:val="34"/>
          <w:szCs w:val="34"/>
        </w:rPr>
        <w:br/>
      </w:r>
      <w:r w:rsidRPr="009C7F70">
        <w:rPr>
          <w:rFonts w:eastAsia="DFKai-SB"/>
          <w:b/>
          <w:color w:val="000000" w:themeColor="text1"/>
          <w:sz w:val="34"/>
          <w:szCs w:val="34"/>
        </w:rPr>
        <w:t>介紹程式碼</w:t>
      </w:r>
      <w:r w:rsidRPr="009C7F70">
        <w:rPr>
          <w:rFonts w:eastAsia="DFKai-SB"/>
          <w:b/>
          <w:color w:val="000000" w:themeColor="text1"/>
          <w:sz w:val="34"/>
          <w:szCs w:val="34"/>
        </w:rPr>
        <w:t xml:space="preserve"> </w:t>
      </w:r>
    </w:p>
    <w:p w14:paraId="66DFAE9A" w14:textId="77777777" w:rsidR="0056353C" w:rsidRPr="009C7F70" w:rsidRDefault="0056353C" w:rsidP="004F2630">
      <w:pPr>
        <w:numPr>
          <w:ilvl w:val="0"/>
          <w:numId w:val="3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"https://docs.code.org/applab/led.on/" </w:instrText>
      </w:r>
      <w:r w:rsidRPr="009C7F70">
        <w:rPr>
          <w:rFonts w:eastAsia="DFKai-SB"/>
          <w:color w:val="000000" w:themeColor="text1"/>
        </w:rPr>
        <w:fldChar w:fldCharType="separate"/>
      </w:r>
      <w:r w:rsidRPr="009C7F70">
        <w:rPr>
          <w:rFonts w:eastAsia="DFKai-SB"/>
          <w:color w:val="000000" w:themeColor="text1"/>
        </w:rPr>
        <w:t>le</w:t>
      </w:r>
      <w:bookmarkStart w:id="148" w:name="_Hlk536612058"/>
      <w:r w:rsidRPr="009C7F70">
        <w:rPr>
          <w:rFonts w:eastAsia="DFKai-SB"/>
          <w:color w:val="000000" w:themeColor="text1"/>
        </w:rPr>
        <w:t>d.</w:t>
      </w:r>
      <w:bookmarkEnd w:id="148"/>
      <w:r w:rsidRPr="009C7F70">
        <w:rPr>
          <w:rFonts w:eastAsia="DFKai-SB"/>
          <w:color w:val="000000" w:themeColor="text1"/>
        </w:rPr>
        <w:t>on()</w:t>
      </w:r>
    </w:p>
    <w:p w14:paraId="2E3A3BC3" w14:textId="77777777" w:rsidR="0056353C" w:rsidRPr="009C7F70" w:rsidRDefault="0056353C" w:rsidP="004F2630">
      <w:pPr>
        <w:numPr>
          <w:ilvl w:val="0"/>
          <w:numId w:val="35"/>
        </w:numPr>
        <w:rPr>
          <w:rFonts w:eastAsia="DFKai-SB"/>
          <w:color w:val="000000" w:themeColor="text1"/>
        </w:rPr>
      </w:pPr>
      <w:r w:rsidRPr="009C7F70">
        <w:rPr>
          <w:rFonts w:eastAsia="DFKai-SB"/>
          <w:color w:val="000000" w:themeColor="text1"/>
        </w:rPr>
        <w:lastRenderedPageBreak/>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"https://docs.code.org/applab/led.off/" </w:instrText>
      </w:r>
      <w:r w:rsidRPr="009C7F70">
        <w:rPr>
          <w:rFonts w:eastAsia="DFKai-SB"/>
          <w:color w:val="000000" w:themeColor="text1"/>
        </w:rPr>
        <w:fldChar w:fldCharType="separate"/>
      </w:r>
      <w:r w:rsidRPr="009C7F70">
        <w:rPr>
          <w:rFonts w:eastAsia="DFKai-SB"/>
          <w:color w:val="000000" w:themeColor="text1"/>
        </w:rPr>
        <w:t>led.off()</w:t>
      </w:r>
    </w:p>
    <w:p w14:paraId="0B137E50" w14:textId="718ABBC5" w:rsidR="0056353C" w:rsidRPr="009C7F70" w:rsidRDefault="0056353C" w:rsidP="004F2630">
      <w:pPr>
        <w:numPr>
          <w:ilvl w:val="0"/>
          <w:numId w:val="3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led.blink(interval);</w:t>
      </w:r>
    </w:p>
    <w:p w14:paraId="05E167B5" w14:textId="585C8C99" w:rsidR="0056353C" w:rsidRPr="009C7F70" w:rsidRDefault="0056353C" w:rsidP="004F2630">
      <w:pPr>
        <w:numPr>
          <w:ilvl w:val="0"/>
          <w:numId w:val="3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"https://docs.code.org/applab/led.pulse/" </w:instrText>
      </w:r>
      <w:r w:rsidRPr="009C7F70">
        <w:rPr>
          <w:rFonts w:eastAsia="DFKai-SB"/>
          <w:color w:val="000000" w:themeColor="text1"/>
        </w:rPr>
        <w:fldChar w:fldCharType="separate"/>
      </w:r>
      <w:r w:rsidRPr="009C7F70">
        <w:rPr>
          <w:rFonts w:eastAsia="DFKai-SB"/>
          <w:color w:val="000000" w:themeColor="text1"/>
        </w:rPr>
        <w:t>led.pulse(interval);</w:t>
      </w:r>
    </w:p>
    <w:p w14:paraId="3354376A" w14:textId="77777777" w:rsidR="0056353C" w:rsidRPr="009C7F70" w:rsidRDefault="0056353C" w:rsidP="004F2630">
      <w:pPr>
        <w:numPr>
          <w:ilvl w:val="0"/>
          <w:numId w:val="3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"https://docs.code.org/applab/led.toggle/" </w:instrText>
      </w:r>
      <w:r w:rsidRPr="009C7F70">
        <w:rPr>
          <w:rFonts w:eastAsia="DFKai-SB"/>
          <w:color w:val="000000" w:themeColor="text1"/>
        </w:rPr>
        <w:fldChar w:fldCharType="separate"/>
      </w:r>
      <w:r w:rsidRPr="009C7F70">
        <w:rPr>
          <w:rFonts w:eastAsia="DFKai-SB"/>
          <w:color w:val="000000" w:themeColor="text1"/>
        </w:rPr>
        <w:t>led.toggle()</w:t>
      </w:r>
    </w:p>
    <w:bookmarkStart w:id="149" w:name="_psdg0n1ivmtf" w:colFirst="0" w:colLast="0"/>
    <w:bookmarkEnd w:id="149"/>
    <w:p w14:paraId="40DE9AE0"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 xml:space="preserve">Support </w:t>
      </w:r>
      <w:r w:rsidRPr="009C7F70">
        <w:rPr>
          <w:rFonts w:eastAsia="DFKai-SB"/>
          <w:b/>
          <w:color w:val="000000" w:themeColor="text1"/>
          <w:sz w:val="34"/>
          <w:szCs w:val="34"/>
        </w:rPr>
        <w:t>課外資源</w:t>
      </w:r>
    </w:p>
    <w:bookmarkStart w:id="150" w:name="_gn4rjaviittk" w:colFirst="0" w:colLast="0"/>
    <w:bookmarkEnd w:id="150"/>
    <w:p w14:paraId="36E85426"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b/>
          <w:color w:val="000000" w:themeColor="text1"/>
          <w:sz w:val="26"/>
          <w:szCs w:val="26"/>
        </w:rPr>
        <w:t xml:space="preserve">Lesson Forum </w:t>
      </w:r>
      <w:r w:rsidRPr="009C7F70">
        <w:rPr>
          <w:rFonts w:eastAsia="DFKai-SB"/>
          <w:b/>
          <w:color w:val="000000" w:themeColor="text1"/>
          <w:sz w:val="26"/>
          <w:szCs w:val="26"/>
        </w:rPr>
        <w:t>討論區</w:t>
      </w:r>
    </w:p>
    <w:bookmarkStart w:id="151" w:name="_vdsivqhyjjam" w:colFirst="0" w:colLast="0"/>
    <w:bookmarkEnd w:id="151"/>
    <w:p w14:paraId="09F1084E"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"https://support.code.org/hc/en-us/requests/new?description=Bug%20in%20CS%20Discoveries%202017%20unit%206%20lesson%203%20curriculum.code.org/csd-1718/unit6/3/" </w:instrText>
      </w:r>
      <w:r w:rsidRPr="009C7F70">
        <w:rPr>
          <w:rFonts w:eastAsia="DFKai-SB"/>
          <w:color w:val="000000" w:themeColor="text1"/>
        </w:rPr>
        <w:fldChar w:fldCharType="separate"/>
      </w:r>
      <w:r w:rsidRPr="009C7F70">
        <w:rPr>
          <w:rFonts w:eastAsia="DFKai-SB"/>
          <w:b/>
          <w:color w:val="000000" w:themeColor="text1"/>
          <w:sz w:val="26"/>
          <w:szCs w:val="26"/>
        </w:rPr>
        <w:t xml:space="preserve">Report a Bug </w:t>
      </w:r>
      <w:r w:rsidRPr="009C7F70">
        <w:rPr>
          <w:rFonts w:eastAsia="DFKai-SB"/>
          <w:b/>
          <w:color w:val="000000" w:themeColor="text1"/>
          <w:sz w:val="26"/>
          <w:szCs w:val="26"/>
        </w:rPr>
        <w:t>問題回報</w:t>
      </w:r>
    </w:p>
    <w:bookmarkStart w:id="152" w:name="_779ryzqio3br" w:colFirst="0" w:colLast="0"/>
    <w:bookmarkEnd w:id="152"/>
    <w:p w14:paraId="7ED84B49"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Teaching Guide</w:t>
      </w:r>
      <w:r w:rsidRPr="009C7F70">
        <w:rPr>
          <w:rFonts w:eastAsia="DFKai-SB"/>
          <w:b/>
          <w:color w:val="000000" w:themeColor="text1"/>
          <w:sz w:val="46"/>
          <w:szCs w:val="46"/>
        </w:rPr>
        <w:br/>
      </w:r>
      <w:r w:rsidRPr="009C7F70">
        <w:rPr>
          <w:rFonts w:eastAsia="DFKai-SB"/>
          <w:b/>
          <w:color w:val="000000" w:themeColor="text1"/>
          <w:sz w:val="26"/>
          <w:szCs w:val="26"/>
        </w:rPr>
        <w:t>教學指南</w:t>
      </w:r>
    </w:p>
    <w:p w14:paraId="4ACD1D24"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53" w:name="_l6wqm37me3l0" w:colFirst="0" w:colLast="0"/>
      <w:bookmarkEnd w:id="153"/>
      <w:r w:rsidRPr="009C7F70">
        <w:rPr>
          <w:rFonts w:eastAsia="DFKai-SB"/>
          <w:b/>
          <w:color w:val="000000" w:themeColor="text1"/>
          <w:sz w:val="34"/>
          <w:szCs w:val="34"/>
        </w:rPr>
        <w:t>Warm Up (5 min)</w:t>
      </w:r>
      <w:r w:rsidRPr="009C7F70">
        <w:rPr>
          <w:rFonts w:eastAsia="DFKai-SB"/>
          <w:b/>
          <w:color w:val="000000" w:themeColor="text1"/>
          <w:sz w:val="34"/>
          <w:szCs w:val="34"/>
        </w:rPr>
        <w:br/>
      </w:r>
      <w:r w:rsidRPr="009C7F70">
        <w:rPr>
          <w:rFonts w:eastAsia="DFKai-SB"/>
          <w:b/>
          <w:color w:val="000000" w:themeColor="text1"/>
          <w:sz w:val="26"/>
          <w:szCs w:val="26"/>
        </w:rPr>
        <w:t>暖身活動</w:t>
      </w:r>
    </w:p>
    <w:p w14:paraId="39E3BE07"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154" w:name="_bdr8bye576lh" w:colFirst="0" w:colLast="0"/>
      <w:bookmarkEnd w:id="154"/>
      <w:r w:rsidRPr="009C7F70">
        <w:rPr>
          <w:rFonts w:eastAsia="DFKai-SB"/>
          <w:b/>
          <w:color w:val="000000" w:themeColor="text1"/>
          <w:sz w:val="26"/>
          <w:szCs w:val="26"/>
        </w:rPr>
        <w:t>Board Inspection</w:t>
      </w:r>
      <w:r w:rsidRPr="009C7F70">
        <w:rPr>
          <w:rFonts w:eastAsia="DFKai-SB"/>
          <w:b/>
          <w:color w:val="000000" w:themeColor="text1"/>
          <w:sz w:val="26"/>
          <w:szCs w:val="26"/>
        </w:rPr>
        <w:br/>
      </w:r>
      <w:r w:rsidRPr="009C7F70">
        <w:rPr>
          <w:rFonts w:eastAsia="DFKai-SB"/>
          <w:b/>
          <w:color w:val="000000" w:themeColor="text1"/>
          <w:sz w:val="26"/>
          <w:szCs w:val="26"/>
        </w:rPr>
        <w:t>實驗板檢查</w:t>
      </w:r>
    </w:p>
    <w:p w14:paraId="70FDE51C" w14:textId="77777777" w:rsidR="0056353C" w:rsidRPr="009C7F70" w:rsidRDefault="0056353C" w:rsidP="004F2630">
      <w:pPr>
        <w:rPr>
          <w:rFonts w:eastAsia="DFKai-SB"/>
          <w:color w:val="000000" w:themeColor="text1"/>
        </w:rPr>
      </w:pPr>
      <w:r w:rsidRPr="009C7F70">
        <w:rPr>
          <w:rFonts w:eastAsia="DFKai-SB"/>
          <w:b/>
          <w:color w:val="000000" w:themeColor="text1"/>
        </w:rPr>
        <w:t>Distribute:</w:t>
      </w:r>
      <w:r w:rsidRPr="009C7F70">
        <w:rPr>
          <w:rFonts w:eastAsia="DFKai-SB"/>
          <w:color w:val="000000" w:themeColor="text1"/>
        </w:rPr>
        <w:t xml:space="preserve"> Pass out a board and USB cable to each pair of students. Let students know that they should not yet plug the boards in.</w:t>
      </w:r>
      <w:r w:rsidRPr="009C7F70">
        <w:rPr>
          <w:rFonts w:eastAsia="DFKai-SB"/>
          <w:color w:val="000000" w:themeColor="text1"/>
        </w:rPr>
        <w:br/>
      </w:r>
      <w:r w:rsidRPr="009C7F70">
        <w:rPr>
          <w:rFonts w:eastAsia="DFKai-SB"/>
          <w:color w:val="000000" w:themeColor="text1"/>
        </w:rPr>
        <w:t>分發：為每對學生分發一塊實驗板和</w:t>
      </w:r>
      <w:r w:rsidRPr="009C7F70">
        <w:rPr>
          <w:rFonts w:eastAsia="DFKai-SB"/>
          <w:color w:val="000000" w:themeColor="text1"/>
        </w:rPr>
        <w:t>USB</w:t>
      </w:r>
      <w:r w:rsidRPr="009C7F70">
        <w:rPr>
          <w:rFonts w:eastAsia="DFKai-SB"/>
          <w:color w:val="000000" w:themeColor="text1"/>
        </w:rPr>
        <w:t>線。</w:t>
      </w:r>
      <w:r w:rsidRPr="009C7F70">
        <w:rPr>
          <w:rFonts w:eastAsia="DFKai-SB"/>
          <w:color w:val="000000" w:themeColor="text1"/>
        </w:rPr>
        <w:t xml:space="preserve"> </w:t>
      </w:r>
      <w:r w:rsidRPr="009C7F70">
        <w:rPr>
          <w:rFonts w:eastAsia="DFKai-SB"/>
          <w:color w:val="000000" w:themeColor="text1"/>
        </w:rPr>
        <w:t>讓學生知道他們還不能插入電路板。</w:t>
      </w:r>
    </w:p>
    <w:p w14:paraId="574B69D1" w14:textId="77777777" w:rsidR="0056353C" w:rsidRPr="009C7F70" w:rsidRDefault="0056353C" w:rsidP="004F2630">
      <w:pPr>
        <w:rPr>
          <w:rFonts w:eastAsia="DFKai-SB"/>
          <w:color w:val="000000" w:themeColor="text1"/>
        </w:rPr>
      </w:pPr>
      <w:r w:rsidRPr="009C7F70">
        <w:rPr>
          <w:rFonts w:eastAsia="DFKai-SB"/>
          <w:b/>
          <w:color w:val="000000" w:themeColor="text1"/>
        </w:rPr>
        <w:t>Prompt:</w:t>
      </w:r>
      <w:r w:rsidRPr="009C7F70">
        <w:rPr>
          <w:rFonts w:eastAsia="DFKai-SB"/>
          <w:color w:val="000000" w:themeColor="text1"/>
        </w:rPr>
        <w:t xml:space="preserve"> Ask pairs to spend one minute looking over the board, focusing on the details. What do you think this board does (or could do) and why?</w:t>
      </w:r>
      <w:r w:rsidRPr="009C7F70">
        <w:rPr>
          <w:rFonts w:eastAsia="DFKai-SB"/>
          <w:color w:val="000000" w:themeColor="text1"/>
        </w:rPr>
        <w:br/>
      </w:r>
      <w:r w:rsidRPr="009C7F70">
        <w:rPr>
          <w:rFonts w:eastAsia="DFKai-SB"/>
          <w:color w:val="000000" w:themeColor="text1"/>
        </w:rPr>
        <w:t>提問：要求每組人花一分鐘時間查看實驗版，了解細節。</w:t>
      </w:r>
      <w:r w:rsidRPr="009C7F70">
        <w:rPr>
          <w:rFonts w:eastAsia="DFKai-SB"/>
          <w:color w:val="000000" w:themeColor="text1"/>
        </w:rPr>
        <w:t xml:space="preserve"> </w:t>
      </w:r>
      <w:r w:rsidRPr="009C7F70">
        <w:rPr>
          <w:rFonts w:eastAsia="DFKai-SB"/>
          <w:color w:val="000000" w:themeColor="text1"/>
        </w:rPr>
        <w:t>你認為這個實驗版做了什麼（或可以做什麼）以及為什麼？</w:t>
      </w:r>
    </w:p>
    <w:p w14:paraId="03276081" w14:textId="77777777" w:rsidR="0056353C" w:rsidRPr="009C7F70" w:rsidRDefault="0056353C" w:rsidP="004F2630">
      <w:pPr>
        <w:rPr>
          <w:rFonts w:eastAsia="DFKai-SB"/>
          <w:color w:val="000000" w:themeColor="text1"/>
        </w:rPr>
      </w:pPr>
      <w:r w:rsidRPr="009C7F70">
        <w:rPr>
          <w:rFonts w:eastAsia="DFKai-SB"/>
          <w:b/>
          <w:color w:val="000000" w:themeColor="text1"/>
        </w:rPr>
        <w:t>Share:</w:t>
      </w:r>
      <w:r w:rsidRPr="009C7F70">
        <w:rPr>
          <w:rFonts w:eastAsia="DFKai-SB"/>
          <w:color w:val="000000" w:themeColor="text1"/>
        </w:rPr>
        <w:t xml:space="preserve"> Have groups share back their thoughts to the whole group, keeping track of ideas on the board. Push students to support their ideas with evidence from reviewing the board, but don't worry about ensuring correctness at this point. As students go through this unit, they can refer back and refine this list.</w:t>
      </w:r>
      <w:r w:rsidRPr="009C7F70">
        <w:rPr>
          <w:rFonts w:eastAsia="DFKai-SB"/>
          <w:color w:val="000000" w:themeColor="text1"/>
        </w:rPr>
        <w:br/>
      </w:r>
      <w:r w:rsidRPr="009C7F70">
        <w:rPr>
          <w:rFonts w:eastAsia="DFKai-SB"/>
          <w:color w:val="000000" w:themeColor="text1"/>
        </w:rPr>
        <w:t>分享：讓小組將他們的點子分享給整個小組，持續觀察實驗版的構想。</w:t>
      </w:r>
      <w:r w:rsidRPr="009C7F70">
        <w:rPr>
          <w:rFonts w:eastAsia="DFKai-SB"/>
          <w:color w:val="000000" w:themeColor="text1"/>
        </w:rPr>
        <w:t xml:space="preserve"> </w:t>
      </w:r>
      <w:r w:rsidRPr="009C7F70">
        <w:rPr>
          <w:rFonts w:eastAsia="DFKai-SB"/>
          <w:color w:val="000000" w:themeColor="text1"/>
        </w:rPr>
        <w:t>通過實驗板顯示的構想，推動學生根據前一個步驟對實驗板子檢查的心得去思考</w:t>
      </w:r>
      <w:r w:rsidRPr="009C7F70">
        <w:rPr>
          <w:rFonts w:eastAsia="DFKai-SB"/>
          <w:color w:val="000000" w:themeColor="text1"/>
        </w:rPr>
        <w:t xml:space="preserve"> (</w:t>
      </w:r>
      <w:r w:rsidRPr="009C7F70">
        <w:rPr>
          <w:rFonts w:eastAsia="DFKai-SB"/>
          <w:color w:val="000000" w:themeColor="text1"/>
        </w:rPr>
        <w:t>說明</w:t>
      </w:r>
      <w:r w:rsidRPr="009C7F70">
        <w:rPr>
          <w:rFonts w:eastAsia="DFKai-SB"/>
          <w:color w:val="000000" w:themeColor="text1"/>
        </w:rPr>
        <w:t xml:space="preserve">) </w:t>
      </w:r>
      <w:r w:rsidRPr="009C7F70">
        <w:rPr>
          <w:rFonts w:eastAsia="DFKai-SB"/>
          <w:color w:val="000000" w:themeColor="text1"/>
        </w:rPr>
        <w:t>如何支持他們的設計構想</w:t>
      </w:r>
    </w:p>
    <w:p w14:paraId="18ADE5B8" w14:textId="77777777" w:rsidR="0056353C" w:rsidRPr="009C7F70" w:rsidRDefault="0056353C" w:rsidP="004F2630">
      <w:pPr>
        <w:rPr>
          <w:rFonts w:eastAsia="DFKai-SB"/>
          <w:color w:val="000000" w:themeColor="text1"/>
        </w:rPr>
      </w:pPr>
      <w:r w:rsidRPr="009C7F70">
        <w:rPr>
          <w:rFonts w:eastAsia="DFKai-SB"/>
          <w:color w:val="000000" w:themeColor="text1"/>
        </w:rPr>
        <w:t>，但在這一點上不用擔心正確性與否。</w:t>
      </w:r>
      <w:r w:rsidRPr="009C7F70">
        <w:rPr>
          <w:rFonts w:eastAsia="DFKai-SB"/>
          <w:color w:val="000000" w:themeColor="text1"/>
        </w:rPr>
        <w:t xml:space="preserve"> </w:t>
      </w:r>
      <w:r w:rsidRPr="009C7F70">
        <w:rPr>
          <w:rFonts w:eastAsia="DFKai-SB"/>
          <w:color w:val="000000" w:themeColor="text1"/>
        </w:rPr>
        <w:t>當學生通過這個單元時，他們可以參考並改進這個列表。</w:t>
      </w:r>
    </w:p>
    <w:p w14:paraId="625287CE" w14:textId="77777777" w:rsidR="0056353C" w:rsidRPr="009C7F70" w:rsidRDefault="0056353C" w:rsidP="004F2630">
      <w:pPr>
        <w:pStyle w:val="Heading2"/>
        <w:keepNext w:val="0"/>
        <w:keepLines w:val="0"/>
        <w:spacing w:after="80"/>
        <w:rPr>
          <w:rFonts w:eastAsia="DFKai-SB"/>
          <w:b/>
          <w:color w:val="000000" w:themeColor="text1"/>
          <w:sz w:val="22"/>
          <w:szCs w:val="22"/>
        </w:rPr>
      </w:pPr>
      <w:bookmarkStart w:id="155" w:name="_8xhhmgt3hxwh" w:colFirst="0" w:colLast="0"/>
      <w:bookmarkEnd w:id="155"/>
      <w:r w:rsidRPr="009C7F70">
        <w:rPr>
          <w:rFonts w:eastAsia="DFKai-SB"/>
          <w:b/>
          <w:color w:val="000000" w:themeColor="text1"/>
          <w:sz w:val="34"/>
          <w:szCs w:val="34"/>
        </w:rPr>
        <w:lastRenderedPageBreak/>
        <w:t>Activity (45)</w:t>
      </w:r>
      <w:r w:rsidRPr="009C7F70">
        <w:rPr>
          <w:rFonts w:eastAsia="DFKai-SB"/>
          <w:b/>
          <w:color w:val="000000" w:themeColor="text1"/>
          <w:sz w:val="34"/>
          <w:szCs w:val="34"/>
        </w:rPr>
        <w:br/>
      </w:r>
      <w:r w:rsidRPr="009C7F70">
        <w:rPr>
          <w:rFonts w:eastAsia="DFKai-SB"/>
          <w:b/>
          <w:color w:val="000000" w:themeColor="text1"/>
          <w:sz w:val="22"/>
          <w:szCs w:val="22"/>
        </w:rPr>
        <w:t>活動內容</w:t>
      </w:r>
    </w:p>
    <w:p w14:paraId="1330D104" w14:textId="77777777" w:rsidR="0056353C" w:rsidRPr="009C7F70" w:rsidRDefault="0056353C" w:rsidP="004F2630">
      <w:pPr>
        <w:pStyle w:val="Heading3"/>
        <w:keepNext w:val="0"/>
        <w:keepLines w:val="0"/>
        <w:spacing w:before="280"/>
        <w:rPr>
          <w:rFonts w:eastAsia="DFKai-SB"/>
          <w:b/>
          <w:color w:val="000000" w:themeColor="text1"/>
          <w:sz w:val="22"/>
          <w:szCs w:val="22"/>
        </w:rPr>
      </w:pPr>
      <w:bookmarkStart w:id="156" w:name="_gpzu7og91873" w:colFirst="0" w:colLast="0"/>
      <w:bookmarkEnd w:id="156"/>
      <w:r w:rsidRPr="009C7F70">
        <w:rPr>
          <w:rFonts w:eastAsia="DFKai-SB"/>
          <w:b/>
          <w:color w:val="000000" w:themeColor="text1"/>
          <w:sz w:val="26"/>
          <w:szCs w:val="26"/>
        </w:rPr>
        <w:t>Connecting the Board</w:t>
      </w:r>
      <w:r w:rsidRPr="009C7F70">
        <w:rPr>
          <w:rFonts w:eastAsia="DFKai-SB"/>
          <w:b/>
          <w:color w:val="000000" w:themeColor="text1"/>
          <w:sz w:val="26"/>
          <w:szCs w:val="26"/>
        </w:rPr>
        <w:br/>
      </w:r>
      <w:r w:rsidRPr="009C7F70">
        <w:rPr>
          <w:rFonts w:eastAsia="DFKai-SB"/>
          <w:b/>
          <w:color w:val="000000" w:themeColor="text1"/>
          <w:sz w:val="22"/>
          <w:szCs w:val="22"/>
        </w:rPr>
        <w:t>連接實驗板</w:t>
      </w:r>
    </w:p>
    <w:p w14:paraId="52CF3E80" w14:textId="77777777" w:rsidR="0056353C" w:rsidRPr="009C7F70" w:rsidRDefault="0056353C" w:rsidP="004F2630">
      <w:pPr>
        <w:rPr>
          <w:rFonts w:eastAsia="DFKai-SB"/>
          <w:color w:val="000000" w:themeColor="text1"/>
        </w:rPr>
      </w:pPr>
      <w:r w:rsidRPr="009C7F70">
        <w:rPr>
          <w:rFonts w:eastAsia="DFKai-SB"/>
          <w:b/>
          <w:color w:val="000000" w:themeColor="text1"/>
        </w:rPr>
        <w:t>Transition:</w:t>
      </w:r>
      <w:r w:rsidRPr="009C7F70">
        <w:rPr>
          <w:rFonts w:eastAsia="DFKai-SB"/>
          <w:color w:val="000000" w:themeColor="text1"/>
        </w:rPr>
        <w:t xml:space="preserve"> Ask students to plug their boards in and head to</w:t>
      </w:r>
      <w:hyperlink r:id="rId89">
        <w:r w:rsidRPr="009C7F70">
          <w:rPr>
            <w:rFonts w:eastAsia="DFKai-SB"/>
            <w:color w:val="000000" w:themeColor="text1"/>
          </w:rPr>
          <w:t xml:space="preserve"> </w:t>
        </w:r>
      </w:hyperlink>
      <w:hyperlink r:id="rId90">
        <w:r w:rsidRPr="009C7F70">
          <w:rPr>
            <w:rFonts w:eastAsia="DFKai-SB"/>
            <w:color w:val="000000" w:themeColor="text1"/>
          </w:rPr>
          <w:t>the Maker Toolkit setup page</w:t>
        </w:r>
      </w:hyperlink>
      <w:r w:rsidRPr="009C7F70">
        <w:rPr>
          <w:rFonts w:eastAsia="DFKai-SB"/>
          <w:color w:val="000000" w:themeColor="text1"/>
        </w:rPr>
        <w:t xml:space="preserve"> to confirm that the software has been correctly configured.</w:t>
      </w:r>
      <w:r w:rsidRPr="009C7F70">
        <w:rPr>
          <w:rFonts w:eastAsia="DFKai-SB"/>
          <w:color w:val="000000" w:themeColor="text1"/>
        </w:rPr>
        <w:br/>
      </w:r>
      <w:r w:rsidRPr="009C7F70">
        <w:rPr>
          <w:rFonts w:eastAsia="DFKai-SB"/>
          <w:color w:val="000000" w:themeColor="text1"/>
        </w:rPr>
        <w:t>接下來：要求學生插入實驗板並前往</w:t>
      </w:r>
      <w:r w:rsidRPr="009C7F70">
        <w:rPr>
          <w:rFonts w:eastAsia="DFKai-SB"/>
          <w:color w:val="000000" w:themeColor="text1"/>
        </w:rPr>
        <w:t>Maker Toolkit</w:t>
      </w:r>
      <w:r w:rsidRPr="009C7F70">
        <w:rPr>
          <w:rFonts w:eastAsia="DFKai-SB"/>
          <w:color w:val="000000" w:themeColor="text1"/>
        </w:rPr>
        <w:t>設置頁面來確認軟體已經被正確的設定。</w:t>
      </w:r>
    </w:p>
    <w:p w14:paraId="739D893E" w14:textId="77777777" w:rsidR="0056353C" w:rsidRPr="009C7F70" w:rsidRDefault="0056353C" w:rsidP="004F2630">
      <w:pPr>
        <w:pStyle w:val="Heading3"/>
        <w:keepNext w:val="0"/>
        <w:keepLines w:val="0"/>
        <w:spacing w:before="280"/>
        <w:rPr>
          <w:rFonts w:eastAsia="DFKai-SB"/>
          <w:b/>
          <w:color w:val="000000" w:themeColor="text1"/>
          <w:sz w:val="22"/>
          <w:szCs w:val="22"/>
        </w:rPr>
      </w:pPr>
      <w:bookmarkStart w:id="157" w:name="_torvi26g8hgj" w:colFirst="0" w:colLast="0"/>
      <w:bookmarkEnd w:id="157"/>
      <w:r w:rsidRPr="009C7F70">
        <w:rPr>
          <w:rFonts w:eastAsia="DFKai-SB"/>
          <w:b/>
          <w:color w:val="000000" w:themeColor="text1"/>
          <w:sz w:val="26"/>
          <w:szCs w:val="26"/>
        </w:rPr>
        <w:t>Programming on Hardware</w:t>
      </w:r>
      <w:r w:rsidRPr="009C7F70">
        <w:rPr>
          <w:rFonts w:eastAsia="DFKai-SB"/>
          <w:b/>
          <w:color w:val="000000" w:themeColor="text1"/>
          <w:sz w:val="26"/>
          <w:szCs w:val="26"/>
        </w:rPr>
        <w:br/>
      </w:r>
      <w:r w:rsidRPr="009C7F70">
        <w:rPr>
          <w:rFonts w:eastAsia="DFKai-SB"/>
          <w:b/>
          <w:color w:val="000000" w:themeColor="text1"/>
          <w:sz w:val="22"/>
          <w:szCs w:val="22"/>
        </w:rPr>
        <w:t>在硬體上寫程式</w:t>
      </w:r>
    </w:p>
    <w:p w14:paraId="7DA6FA11" w14:textId="77777777" w:rsidR="0056353C" w:rsidRPr="009C7F70" w:rsidRDefault="0056353C" w:rsidP="004F2630">
      <w:pPr>
        <w:rPr>
          <w:rFonts w:eastAsia="DFKai-SB"/>
          <w:color w:val="000000" w:themeColor="text1"/>
        </w:rPr>
      </w:pPr>
      <w:r w:rsidRPr="009C7F70">
        <w:rPr>
          <w:rFonts w:eastAsia="DFKai-SB"/>
          <w:b/>
          <w:color w:val="000000" w:themeColor="text1"/>
        </w:rPr>
        <w:t>Transition:</w:t>
      </w:r>
      <w:r w:rsidRPr="009C7F70">
        <w:rPr>
          <w:rFonts w:eastAsia="DFKai-SB"/>
          <w:color w:val="000000" w:themeColor="text1"/>
        </w:rPr>
        <w:t xml:space="preserve"> Send students to Code Studio</w:t>
      </w:r>
      <w:r w:rsidRPr="009C7F70">
        <w:rPr>
          <w:rFonts w:eastAsia="DFKai-SB"/>
          <w:color w:val="000000" w:themeColor="text1"/>
        </w:rPr>
        <w:br/>
      </w:r>
      <w:r w:rsidRPr="009C7F70">
        <w:rPr>
          <w:rFonts w:eastAsia="DFKai-SB"/>
          <w:color w:val="000000" w:themeColor="text1"/>
        </w:rPr>
        <w:t>接下來：讓學生使用</w:t>
      </w:r>
      <w:r w:rsidRPr="009C7F70">
        <w:rPr>
          <w:rFonts w:eastAsia="DFKai-SB"/>
          <w:color w:val="000000" w:themeColor="text1"/>
        </w:rPr>
        <w:t>Code Studio</w:t>
      </w:r>
    </w:p>
    <w:p w14:paraId="09D469C5"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158" w:name="_cwne6rp3te1" w:colFirst="0" w:colLast="0"/>
      <w:bookmarkEnd w:id="158"/>
      <w:r w:rsidRPr="009C7F70">
        <w:rPr>
          <w:rFonts w:eastAsia="DFKai-SB"/>
          <w:b/>
          <w:color w:val="000000" w:themeColor="text1"/>
          <w:sz w:val="26"/>
          <w:szCs w:val="26"/>
        </w:rPr>
        <w:t>Code Studio levels</w:t>
      </w:r>
      <w:r w:rsidRPr="009C7F70">
        <w:rPr>
          <w:rFonts w:eastAsia="DFKai-SB"/>
          <w:b/>
          <w:color w:val="000000" w:themeColor="text1"/>
          <w:sz w:val="26"/>
          <w:szCs w:val="26"/>
        </w:rPr>
        <w:br/>
        <w:t xml:space="preserve">Code Studio </w:t>
      </w:r>
      <w:r w:rsidRPr="009C7F70">
        <w:rPr>
          <w:rFonts w:eastAsia="DFKai-SB"/>
          <w:b/>
          <w:color w:val="000000" w:themeColor="text1"/>
          <w:sz w:val="26"/>
          <w:szCs w:val="26"/>
        </w:rPr>
        <w:t>關卡</w:t>
      </w:r>
    </w:p>
    <w:p w14:paraId="34EA6D54" w14:textId="77777777" w:rsidR="0056353C" w:rsidRPr="009C7F70" w:rsidRDefault="0056353C" w:rsidP="004F2630">
      <w:pPr>
        <w:numPr>
          <w:ilvl w:val="0"/>
          <w:numId w:val="37"/>
        </w:numPr>
        <w:rPr>
          <w:rFonts w:eastAsia="DFKai-SB"/>
          <w:color w:val="000000" w:themeColor="text1"/>
        </w:rPr>
      </w:pPr>
      <w:r w:rsidRPr="009C7F70">
        <w:rPr>
          <w:rFonts w:eastAsia="DFKai-SB"/>
          <w:color w:val="000000" w:themeColor="text1"/>
        </w:rPr>
        <w:t>Lesson Overview</w:t>
      </w:r>
      <w:r w:rsidRPr="009C7F70">
        <w:rPr>
          <w:rFonts w:eastAsia="DFKai-SB"/>
          <w:color w:val="000000" w:themeColor="text1"/>
        </w:rPr>
        <w:br/>
        <w:t xml:space="preserve"> </w:t>
      </w:r>
      <w:r w:rsidRPr="009C7F70">
        <w:rPr>
          <w:rFonts w:eastAsia="DFKai-SB"/>
          <w:color w:val="000000" w:themeColor="text1"/>
        </w:rPr>
        <w:t>課程概述</w:t>
      </w:r>
    </w:p>
    <w:p w14:paraId="2071034A" w14:textId="77777777" w:rsidR="0056353C" w:rsidRPr="009C7F70" w:rsidRDefault="0056353C" w:rsidP="004F2630">
      <w:pPr>
        <w:numPr>
          <w:ilvl w:val="0"/>
          <w:numId w:val="37"/>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"https://curriculum.code.org/csd-1718/unit6/3/#level-expando-3-1-sfmd" </w:instrText>
      </w:r>
      <w:r w:rsidRPr="009C7F70">
        <w:rPr>
          <w:rFonts w:eastAsia="DFKai-SB"/>
          <w:color w:val="000000" w:themeColor="text1"/>
        </w:rPr>
        <w:fldChar w:fldCharType="separate"/>
      </w:r>
      <w:r w:rsidRPr="009C7F70">
        <w:rPr>
          <w:rFonts w:eastAsia="DFKai-SB"/>
          <w:color w:val="000000" w:themeColor="text1"/>
        </w:rPr>
        <w:t>Student Overview</w:t>
      </w:r>
      <w:r w:rsidRPr="009C7F70">
        <w:rPr>
          <w:rFonts w:eastAsia="DFKai-SB"/>
          <w:color w:val="000000" w:themeColor="text1"/>
        </w:rPr>
        <w:br/>
        <w:t xml:space="preserve"> </w:t>
      </w:r>
      <w:r w:rsidRPr="009C7F70">
        <w:rPr>
          <w:rFonts w:eastAsia="DFKai-SB"/>
          <w:color w:val="000000" w:themeColor="text1"/>
        </w:rPr>
        <w:t>給學生的概述</w:t>
      </w:r>
    </w:p>
    <w:p w14:paraId="2A97E435"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"https://studio.code.org/s/csd6/stage/3/puzzle/1" </w:instrText>
      </w:r>
      <w:r w:rsidRPr="009C7F70">
        <w:rPr>
          <w:rFonts w:eastAsia="DFKai-SB"/>
          <w:color w:val="000000" w:themeColor="text1"/>
        </w:rPr>
        <w:fldChar w:fldCharType="separate"/>
      </w:r>
      <w:r w:rsidRPr="009C7F70">
        <w:rPr>
          <w:rFonts w:eastAsia="DFKai-SB"/>
          <w:color w:val="000000" w:themeColor="text1"/>
        </w:rPr>
        <w:t xml:space="preserve">View on Code Studio </w:t>
      </w:r>
      <w:r w:rsidRPr="009C7F70">
        <w:rPr>
          <w:rFonts w:eastAsia="DFKai-SB"/>
          <w:color w:val="000000" w:themeColor="text1"/>
        </w:rPr>
        <w:br/>
      </w:r>
      <w:r w:rsidRPr="009C7F70">
        <w:rPr>
          <w:rFonts w:eastAsia="DFKai-SB"/>
          <w:color w:val="000000" w:themeColor="text1"/>
        </w:rPr>
        <w:t>觀看</w:t>
      </w:r>
      <w:r w:rsidRPr="009C7F70">
        <w:rPr>
          <w:rFonts w:eastAsia="DFKai-SB"/>
          <w:color w:val="000000" w:themeColor="text1"/>
        </w:rPr>
        <w:t>Code Studio</w:t>
      </w:r>
    </w:p>
    <w:p w14:paraId="201A932E" w14:textId="77777777" w:rsidR="0056353C" w:rsidRPr="009C7F70" w:rsidRDefault="0056353C" w:rsidP="004F2630">
      <w:pPr>
        <w:numPr>
          <w:ilvl w:val="0"/>
          <w:numId w:val="4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Hardware and Software</w:t>
      </w:r>
      <w:r w:rsidRPr="009C7F70">
        <w:rPr>
          <w:rFonts w:eastAsia="DFKai-SB"/>
          <w:color w:val="000000" w:themeColor="text1"/>
        </w:rPr>
        <w:br/>
      </w:r>
      <w:r w:rsidRPr="009C7F70">
        <w:rPr>
          <w:rFonts w:eastAsia="DFKai-SB"/>
          <w:color w:val="000000" w:themeColor="text1"/>
        </w:rPr>
        <w:t>硬體</w:t>
      </w:r>
      <w:r w:rsidRPr="009C7F70">
        <w:rPr>
          <w:rFonts w:eastAsia="DFKai-SB"/>
          <w:color w:val="000000" w:themeColor="text1"/>
        </w:rPr>
        <w:t xml:space="preserve"> and </w:t>
      </w:r>
      <w:r w:rsidRPr="009C7F70">
        <w:rPr>
          <w:rFonts w:eastAsia="DFKai-SB"/>
          <w:color w:val="000000" w:themeColor="text1"/>
        </w:rPr>
        <w:t>軟體</w:t>
      </w:r>
    </w:p>
    <w:p w14:paraId="368D21F4" w14:textId="77777777" w:rsidR="0056353C" w:rsidRPr="009C7F70" w:rsidRDefault="0056353C" w:rsidP="004F2630">
      <w:pPr>
        <w:numPr>
          <w:ilvl w:val="0"/>
          <w:numId w:val="4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"https://curriculum.code.org/csd-1718/unit6/3/#level-expando-3-2-sfmd" </w:instrText>
      </w:r>
      <w:r w:rsidRPr="009C7F70">
        <w:rPr>
          <w:rFonts w:eastAsia="DFKai-SB"/>
          <w:color w:val="000000" w:themeColor="text1"/>
        </w:rPr>
        <w:fldChar w:fldCharType="separate"/>
      </w:r>
      <w:r w:rsidRPr="009C7F70">
        <w:rPr>
          <w:rFonts w:eastAsia="DFKai-SB"/>
          <w:color w:val="000000" w:themeColor="text1"/>
        </w:rPr>
        <w:t>Student Overview</w:t>
      </w:r>
      <w:r w:rsidRPr="009C7F70">
        <w:rPr>
          <w:rFonts w:eastAsia="DFKai-SB"/>
          <w:color w:val="000000" w:themeColor="text1"/>
        </w:rPr>
        <w:br/>
      </w:r>
      <w:r w:rsidRPr="009C7F70">
        <w:rPr>
          <w:rFonts w:eastAsia="DFKai-SB"/>
          <w:color w:val="000000" w:themeColor="text1"/>
        </w:rPr>
        <w:t>給學生的概述</w:t>
      </w:r>
    </w:p>
    <w:p w14:paraId="5F5C6A1A"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hyperlink r:id="rId91">
        <w:r w:rsidRPr="009C7F70">
          <w:rPr>
            <w:rFonts w:eastAsia="DFKai-SB"/>
            <w:color w:val="000000" w:themeColor="text1"/>
          </w:rPr>
          <w:t>View on Code Studio</w:t>
        </w:r>
        <w:r w:rsidRPr="009C7F70">
          <w:rPr>
            <w:rFonts w:eastAsia="DFKai-SB"/>
            <w:color w:val="000000" w:themeColor="text1"/>
          </w:rPr>
          <w:br/>
        </w:r>
      </w:hyperlink>
      <w:hyperlink r:id="rId92">
        <w:r w:rsidRPr="009C7F70">
          <w:rPr>
            <w:rFonts w:eastAsia="DFKai-SB"/>
            <w:color w:val="000000" w:themeColor="text1"/>
          </w:rPr>
          <w:t>觀看</w:t>
        </w:r>
        <w:r w:rsidRPr="009C7F70">
          <w:rPr>
            <w:rFonts w:eastAsia="DFKai-SB"/>
            <w:color w:val="000000" w:themeColor="text1"/>
          </w:rPr>
          <w:t>Code Studio</w:t>
        </w:r>
      </w:hyperlink>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"https://studio.code.org/s/csd6/stage/3/puzzle/2" </w:instrText>
      </w:r>
      <w:r w:rsidRPr="009C7F70">
        <w:rPr>
          <w:rFonts w:eastAsia="DFKai-SB"/>
          <w:color w:val="000000" w:themeColor="text1"/>
        </w:rPr>
        <w:fldChar w:fldCharType="separate"/>
      </w:r>
    </w:p>
    <w:p w14:paraId="775F46D3"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"http://videos.code.org/cs-discoveries/concept/06_HardwareSoftware_sm.mp4" </w:instrText>
      </w:r>
      <w:r w:rsidRPr="009C7F70">
        <w:rPr>
          <w:rFonts w:eastAsia="DFKai-SB"/>
          <w:color w:val="000000" w:themeColor="text1"/>
        </w:rPr>
        <w:fldChar w:fldCharType="separate"/>
      </w:r>
      <w:r w:rsidRPr="009C7F70">
        <w:rPr>
          <w:rFonts w:eastAsia="DFKai-SB"/>
          <w:color w:val="000000" w:themeColor="text1"/>
        </w:rPr>
        <w:t>Download Video</w:t>
      </w:r>
      <w:r w:rsidRPr="009C7F70">
        <w:rPr>
          <w:rFonts w:eastAsia="DFKai-SB"/>
          <w:color w:val="000000" w:themeColor="text1"/>
        </w:rPr>
        <w:br/>
      </w:r>
      <w:r w:rsidRPr="009C7F70">
        <w:rPr>
          <w:rFonts w:eastAsia="DFKai-SB"/>
          <w:color w:val="000000" w:themeColor="text1"/>
        </w:rPr>
        <w:t>下載</w:t>
      </w:r>
      <w:r w:rsidRPr="009C7F70">
        <w:rPr>
          <w:rFonts w:eastAsia="DFKai-SB"/>
          <w:color w:val="000000" w:themeColor="text1"/>
        </w:rPr>
        <w:t>Video</w:t>
      </w:r>
    </w:p>
    <w:p w14:paraId="1D2D15A0" w14:textId="77777777" w:rsidR="0056353C" w:rsidRPr="009C7F70" w:rsidRDefault="0056353C" w:rsidP="004F2630">
      <w:pPr>
        <w:numPr>
          <w:ilvl w:val="0"/>
          <w:numId w:val="38"/>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Circuit Playground: LEDs</w:t>
      </w:r>
    </w:p>
    <w:p w14:paraId="65A35019" w14:textId="77777777" w:rsidR="0056353C" w:rsidRPr="009C7F70" w:rsidRDefault="00AB68F6" w:rsidP="004F2630">
      <w:pPr>
        <w:numPr>
          <w:ilvl w:val="0"/>
          <w:numId w:val="38"/>
        </w:numPr>
        <w:rPr>
          <w:rFonts w:eastAsia="DFKai-SB"/>
          <w:color w:val="000000" w:themeColor="text1"/>
        </w:rPr>
      </w:pPr>
      <w:hyperlink r:id="rId93" w:anchor="level-expando-3-3-sfmd">
        <w:r w:rsidR="0056353C" w:rsidRPr="009C7F70">
          <w:rPr>
            <w:rFonts w:eastAsia="DFKai-SB"/>
            <w:color w:val="000000" w:themeColor="text1"/>
          </w:rPr>
          <w:t>Student Overview</w:t>
        </w:r>
        <w:r w:rsidR="0056353C" w:rsidRPr="009C7F70">
          <w:rPr>
            <w:rFonts w:eastAsia="DFKai-SB"/>
            <w:color w:val="000000" w:themeColor="text1"/>
          </w:rPr>
          <w:br/>
        </w:r>
      </w:hyperlink>
      <w:hyperlink r:id="rId94" w:anchor="level-expando-3-2-sfmd">
        <w:r w:rsidR="0056353C" w:rsidRPr="009C7F70">
          <w:rPr>
            <w:rFonts w:eastAsia="DFKai-SB"/>
            <w:color w:val="000000" w:themeColor="text1"/>
          </w:rPr>
          <w:t>給學生的概述</w:t>
        </w:r>
      </w:hyperlink>
      <w:r w:rsidR="0056353C" w:rsidRPr="009C7F70">
        <w:rPr>
          <w:rFonts w:eastAsia="DFKai-SB"/>
          <w:color w:val="000000" w:themeColor="text1"/>
        </w:rPr>
        <w:fldChar w:fldCharType="begin"/>
      </w:r>
      <w:r w:rsidR="0056353C" w:rsidRPr="009C7F70">
        <w:rPr>
          <w:rFonts w:eastAsia="DFKai-SB"/>
          <w:color w:val="000000" w:themeColor="text1"/>
        </w:rPr>
        <w:instrText xml:space="preserve"> HYPERLINK "https://curriculum.code.org/csd-1718/unit6/3/#level-expando-3-3-sfmd" </w:instrText>
      </w:r>
      <w:r w:rsidR="0056353C" w:rsidRPr="009C7F70">
        <w:rPr>
          <w:rFonts w:eastAsia="DFKai-SB"/>
          <w:color w:val="000000" w:themeColor="text1"/>
        </w:rPr>
        <w:fldChar w:fldCharType="separate"/>
      </w:r>
    </w:p>
    <w:p w14:paraId="4544B90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hyperlink r:id="rId95">
        <w:r w:rsidRPr="009C7F70">
          <w:rPr>
            <w:rFonts w:eastAsia="DFKai-SB"/>
            <w:color w:val="000000" w:themeColor="text1"/>
          </w:rPr>
          <w:t>View on Code Studio</w:t>
        </w:r>
        <w:r w:rsidRPr="009C7F70">
          <w:rPr>
            <w:rFonts w:eastAsia="DFKai-SB"/>
            <w:color w:val="000000" w:themeColor="text1"/>
          </w:rPr>
          <w:br/>
        </w:r>
      </w:hyperlink>
      <w:hyperlink r:id="rId96">
        <w:r w:rsidRPr="009C7F70">
          <w:rPr>
            <w:rFonts w:eastAsia="DFKai-SB"/>
            <w:color w:val="000000" w:themeColor="text1"/>
          </w:rPr>
          <w:t>觀看</w:t>
        </w:r>
        <w:r w:rsidRPr="009C7F70">
          <w:rPr>
            <w:rFonts w:eastAsia="DFKai-SB"/>
            <w:color w:val="000000" w:themeColor="text1"/>
          </w:rPr>
          <w:t>Code Studio</w:t>
        </w:r>
      </w:hyperlink>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"https://studio.code.org/s/csd6/stage/3/puzzle/3" </w:instrText>
      </w:r>
      <w:r w:rsidRPr="009C7F70">
        <w:rPr>
          <w:rFonts w:eastAsia="DFKai-SB"/>
          <w:color w:val="000000" w:themeColor="text1"/>
        </w:rPr>
        <w:fldChar w:fldCharType="separate"/>
      </w:r>
    </w:p>
    <w:p w14:paraId="787B3B99"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Using the LED</w:t>
      </w:r>
    </w:p>
    <w:p w14:paraId="2AAA58AA"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"https://curriculum.code.org/csd-1718/unit6/3/#level-expando-3-4" </w:instrText>
      </w:r>
      <w:r w:rsidRPr="009C7F70">
        <w:rPr>
          <w:rFonts w:eastAsia="DFKai-SB"/>
          <w:color w:val="000000" w:themeColor="text1"/>
        </w:rPr>
        <w:fldChar w:fldCharType="separate"/>
      </w:r>
      <w:r w:rsidRPr="009C7F70">
        <w:rPr>
          <w:rFonts w:eastAsia="DFKai-SB"/>
          <w:color w:val="000000" w:themeColor="text1"/>
        </w:rPr>
        <w:t>4</w:t>
      </w:r>
    </w:p>
    <w:p w14:paraId="641843CD"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"https://curriculum.code.org/csd-1718/unit6/3/#level-expando-3-5" </w:instrText>
      </w:r>
      <w:r w:rsidRPr="009C7F70">
        <w:rPr>
          <w:rFonts w:eastAsia="DFKai-SB"/>
          <w:color w:val="000000" w:themeColor="text1"/>
        </w:rPr>
        <w:fldChar w:fldCharType="separate"/>
      </w:r>
      <w:r w:rsidRPr="009C7F70">
        <w:rPr>
          <w:rFonts w:eastAsia="DFKai-SB"/>
          <w:color w:val="000000" w:themeColor="text1"/>
        </w:rPr>
        <w:t>5</w:t>
      </w:r>
    </w:p>
    <w:p w14:paraId="11EE0BB5"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lastRenderedPageBreak/>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"https://curriculum.code.org/csd-1718/unit6/3/#level-expando-3-6" </w:instrText>
      </w:r>
      <w:r w:rsidRPr="009C7F70">
        <w:rPr>
          <w:rFonts w:eastAsia="DFKai-SB"/>
          <w:color w:val="000000" w:themeColor="text1"/>
        </w:rPr>
        <w:fldChar w:fldCharType="separate"/>
      </w:r>
      <w:r w:rsidRPr="009C7F70">
        <w:rPr>
          <w:rFonts w:eastAsia="DFKai-SB"/>
          <w:color w:val="000000" w:themeColor="text1"/>
        </w:rPr>
        <w:t>6</w:t>
      </w:r>
    </w:p>
    <w:p w14:paraId="7443D85F"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"https://curriculum.code.org/csd-1718/unit6/3/#level-expando-3-7" </w:instrText>
      </w:r>
      <w:r w:rsidRPr="009C7F70">
        <w:rPr>
          <w:rFonts w:eastAsia="DFKai-SB"/>
          <w:color w:val="000000" w:themeColor="text1"/>
        </w:rPr>
        <w:fldChar w:fldCharType="separate"/>
      </w:r>
      <w:r w:rsidRPr="009C7F70">
        <w:rPr>
          <w:rFonts w:eastAsia="DFKai-SB"/>
          <w:color w:val="000000" w:themeColor="text1"/>
        </w:rPr>
        <w:t>7</w:t>
      </w:r>
    </w:p>
    <w:p w14:paraId="69D0A880"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"https://curriculum.code.org/csd-1718/unit6/3/#level-expando-3-8" </w:instrText>
      </w:r>
      <w:r w:rsidRPr="009C7F70">
        <w:rPr>
          <w:rFonts w:eastAsia="DFKai-SB"/>
          <w:color w:val="000000" w:themeColor="text1"/>
        </w:rPr>
        <w:fldChar w:fldCharType="separate"/>
      </w:r>
      <w:r w:rsidRPr="009C7F70">
        <w:rPr>
          <w:rFonts w:eastAsia="DFKai-SB"/>
          <w:color w:val="000000" w:themeColor="text1"/>
        </w:rPr>
        <w:t>8</w:t>
      </w:r>
    </w:p>
    <w:p w14:paraId="04DD173D"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"https://curriculum.code.org/csd-1718/unit6/3/#level-expando-3-9" </w:instrText>
      </w:r>
      <w:r w:rsidRPr="009C7F70">
        <w:rPr>
          <w:rFonts w:eastAsia="DFKai-SB"/>
          <w:color w:val="000000" w:themeColor="text1"/>
        </w:rPr>
        <w:fldChar w:fldCharType="separate"/>
      </w:r>
      <w:r w:rsidRPr="009C7F70">
        <w:rPr>
          <w:rFonts w:eastAsia="DFKai-SB"/>
          <w:color w:val="000000" w:themeColor="text1"/>
        </w:rPr>
        <w:t>9</w:t>
      </w:r>
    </w:p>
    <w:p w14:paraId="30D11F61" w14:textId="77777777" w:rsidR="0056353C" w:rsidRPr="009C7F70" w:rsidRDefault="0056353C" w:rsidP="004F2630">
      <w:pPr>
        <w:numPr>
          <w:ilvl w:val="0"/>
          <w:numId w:val="4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 xml:space="preserve">(click tabs to see student view) ( </w:t>
      </w:r>
      <w:r w:rsidRPr="009C7F70">
        <w:rPr>
          <w:rFonts w:eastAsia="DFKai-SB"/>
          <w:color w:val="000000" w:themeColor="text1"/>
        </w:rPr>
        <w:t>點擊看學生所看到的內容</w:t>
      </w:r>
      <w:r w:rsidRPr="009C7F70">
        <w:rPr>
          <w:rFonts w:eastAsia="DFKai-SB"/>
          <w:color w:val="000000" w:themeColor="text1"/>
        </w:rPr>
        <w:t xml:space="preserve"> )</w:t>
      </w:r>
    </w:p>
    <w:p w14:paraId="61ADAA1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"https://studio.code.org/s/csd6/stage/3/puzzle/4" </w:instrText>
      </w:r>
      <w:r w:rsidRPr="009C7F70">
        <w:rPr>
          <w:rFonts w:eastAsia="DFKai-SB"/>
          <w:color w:val="000000" w:themeColor="text1"/>
        </w:rPr>
        <w:fldChar w:fldCharType="separate"/>
      </w:r>
      <w:r w:rsidRPr="009C7F70">
        <w:rPr>
          <w:rFonts w:eastAsia="DFKai-SB"/>
          <w:color w:val="000000" w:themeColor="text1"/>
        </w:rPr>
        <w:t>View on Code Studio</w:t>
      </w:r>
    </w:p>
    <w:bookmarkStart w:id="159" w:name="_hcilzeg4jsmy" w:colFirst="0" w:colLast="0"/>
    <w:bookmarkEnd w:id="159"/>
    <w:p w14:paraId="5E6457F4" w14:textId="77777777" w:rsidR="0056353C" w:rsidRPr="009C7F70" w:rsidRDefault="0056353C" w:rsidP="004F2630">
      <w:pPr>
        <w:pStyle w:val="Heading3"/>
        <w:keepNext w:val="0"/>
        <w:keepLines w:val="0"/>
        <w:spacing w:before="280"/>
        <w:rPr>
          <w:rFonts w:eastAsia="DFKai-SB"/>
          <w:color w:val="000000" w:themeColor="text1"/>
          <w:sz w:val="22"/>
          <w:szCs w:val="22"/>
        </w:rPr>
      </w:pPr>
      <w:r w:rsidRPr="009C7F70">
        <w:rPr>
          <w:rFonts w:eastAsia="DFKai-SB"/>
          <w:color w:val="000000" w:themeColor="text1"/>
        </w:rPr>
        <w:fldChar w:fldCharType="end"/>
      </w:r>
      <w:r w:rsidRPr="009C7F70">
        <w:rPr>
          <w:rFonts w:eastAsia="DFKai-SB"/>
          <w:b/>
          <w:color w:val="000000" w:themeColor="text1"/>
          <w:sz w:val="26"/>
          <w:szCs w:val="26"/>
        </w:rPr>
        <w:t>Student Instructions</w:t>
      </w:r>
      <w:r w:rsidRPr="009C7F70">
        <w:rPr>
          <w:rFonts w:eastAsia="DFKai-SB"/>
          <w:b/>
          <w:color w:val="000000" w:themeColor="text1"/>
          <w:sz w:val="26"/>
          <w:szCs w:val="26"/>
        </w:rPr>
        <w:br/>
      </w:r>
      <w:r w:rsidRPr="009C7F70">
        <w:rPr>
          <w:rFonts w:eastAsia="DFKai-SB"/>
          <w:color w:val="000000" w:themeColor="text1"/>
          <w:sz w:val="22"/>
          <w:szCs w:val="22"/>
        </w:rPr>
        <w:t>學生操作指示</w:t>
      </w:r>
    </w:p>
    <w:p w14:paraId="4A8F0CAC" w14:textId="77777777" w:rsidR="0056353C" w:rsidRPr="009C7F70" w:rsidRDefault="0056353C" w:rsidP="004F2630">
      <w:pPr>
        <w:pStyle w:val="Heading1"/>
        <w:keepNext w:val="0"/>
        <w:keepLines w:val="0"/>
        <w:spacing w:before="480"/>
        <w:rPr>
          <w:rFonts w:eastAsia="DFKai-SB"/>
          <w:b/>
          <w:color w:val="000000" w:themeColor="text1"/>
          <w:sz w:val="22"/>
          <w:szCs w:val="22"/>
        </w:rPr>
      </w:pPr>
      <w:bookmarkStart w:id="160" w:name="_fdh9b0ga7cfo" w:colFirst="0" w:colLast="0"/>
      <w:bookmarkEnd w:id="160"/>
      <w:r w:rsidRPr="009C7F70">
        <w:rPr>
          <w:rFonts w:eastAsia="DFKai-SB"/>
          <w:b/>
          <w:color w:val="000000" w:themeColor="text1"/>
          <w:sz w:val="46"/>
          <w:szCs w:val="46"/>
        </w:rPr>
        <w:t>Test Your Board</w:t>
      </w:r>
      <w:r w:rsidRPr="009C7F70">
        <w:rPr>
          <w:rFonts w:eastAsia="DFKai-SB"/>
          <w:b/>
          <w:color w:val="000000" w:themeColor="text1"/>
          <w:sz w:val="46"/>
          <w:szCs w:val="46"/>
        </w:rPr>
        <w:br/>
      </w:r>
      <w:r w:rsidRPr="009C7F70">
        <w:rPr>
          <w:rFonts w:eastAsia="DFKai-SB"/>
          <w:b/>
          <w:color w:val="000000" w:themeColor="text1"/>
          <w:sz w:val="22"/>
          <w:szCs w:val="22"/>
        </w:rPr>
        <w:t>測試你的實驗板</w:t>
      </w:r>
    </w:p>
    <w:p w14:paraId="6CE604F0" w14:textId="77777777" w:rsidR="0056353C" w:rsidRPr="009C7F70" w:rsidRDefault="0056353C" w:rsidP="004F2630">
      <w:pPr>
        <w:rPr>
          <w:rFonts w:eastAsia="DFKai-SB"/>
          <w:color w:val="000000" w:themeColor="text1"/>
        </w:rPr>
      </w:pPr>
      <w:r w:rsidRPr="009C7F70">
        <w:rPr>
          <w:rFonts w:eastAsia="DFKai-SB"/>
          <w:color w:val="000000" w:themeColor="text1"/>
        </w:rPr>
        <w:t>This level is just a quick test to make sure your board is working. To run this test, do the following:</w:t>
      </w:r>
      <w:r w:rsidRPr="009C7F70">
        <w:rPr>
          <w:rFonts w:eastAsia="DFKai-SB"/>
          <w:color w:val="000000" w:themeColor="text1"/>
        </w:rPr>
        <w:br/>
      </w:r>
      <w:r w:rsidRPr="009C7F70">
        <w:rPr>
          <w:rFonts w:eastAsia="DFKai-SB"/>
          <w:color w:val="000000" w:themeColor="text1"/>
        </w:rPr>
        <w:t>這個級別只是一個快速測試，以確保你的實驗板正常工作。</w:t>
      </w:r>
      <w:r w:rsidRPr="009C7F70">
        <w:rPr>
          <w:rFonts w:eastAsia="DFKai-SB"/>
          <w:color w:val="000000" w:themeColor="text1"/>
        </w:rPr>
        <w:t xml:space="preserve"> </w:t>
      </w:r>
      <w:r w:rsidRPr="009C7F70">
        <w:rPr>
          <w:rFonts w:eastAsia="DFKai-SB"/>
          <w:color w:val="000000" w:themeColor="text1"/>
        </w:rPr>
        <w:t>要運行此測試，請執行以下操作：</w:t>
      </w:r>
    </w:p>
    <w:p w14:paraId="4F585EF3" w14:textId="77777777" w:rsidR="0056353C" w:rsidRPr="009C7F70" w:rsidRDefault="0056353C" w:rsidP="004F2630">
      <w:pPr>
        <w:numPr>
          <w:ilvl w:val="0"/>
          <w:numId w:val="32"/>
        </w:numPr>
        <w:rPr>
          <w:rFonts w:eastAsia="DFKai-SB"/>
          <w:color w:val="000000" w:themeColor="text1"/>
        </w:rPr>
      </w:pPr>
      <w:r w:rsidRPr="009C7F70">
        <w:rPr>
          <w:rFonts w:eastAsia="DFKai-SB"/>
          <w:color w:val="000000" w:themeColor="text1"/>
        </w:rPr>
        <w:t>Plug your board into your computer with a USB cable</w:t>
      </w:r>
      <w:r w:rsidRPr="009C7F70">
        <w:rPr>
          <w:rFonts w:eastAsia="DFKai-SB"/>
          <w:color w:val="000000" w:themeColor="text1"/>
        </w:rPr>
        <w:br/>
      </w:r>
      <w:r w:rsidRPr="009C7F70">
        <w:rPr>
          <w:rFonts w:eastAsia="DFKai-SB"/>
          <w:color w:val="000000" w:themeColor="text1"/>
        </w:rPr>
        <w:t>使用</w:t>
      </w:r>
      <w:r w:rsidRPr="009C7F70">
        <w:rPr>
          <w:rFonts w:eastAsia="DFKai-SB"/>
          <w:color w:val="000000" w:themeColor="text1"/>
        </w:rPr>
        <w:t>USB</w:t>
      </w:r>
      <w:r w:rsidRPr="009C7F70">
        <w:rPr>
          <w:rFonts w:eastAsia="DFKai-SB"/>
          <w:color w:val="000000" w:themeColor="text1"/>
        </w:rPr>
        <w:t>線將實驗板插入電腦</w:t>
      </w:r>
    </w:p>
    <w:p w14:paraId="0C3F828C" w14:textId="6F18E389" w:rsidR="0056353C" w:rsidRPr="009C7F70" w:rsidRDefault="0056353C" w:rsidP="004F2630">
      <w:pPr>
        <w:numPr>
          <w:ilvl w:val="0"/>
          <w:numId w:val="32"/>
        </w:numPr>
        <w:rPr>
          <w:rFonts w:eastAsia="DFKai-SB"/>
          <w:color w:val="000000" w:themeColor="text1"/>
        </w:rPr>
      </w:pPr>
      <w:r w:rsidRPr="009C7F70">
        <w:rPr>
          <w:rFonts w:eastAsia="DFKai-SB"/>
          <w:color w:val="000000" w:themeColor="text1"/>
        </w:rPr>
        <w:t>Click "Run"</w:t>
      </w:r>
      <w:r w:rsidRPr="009C7F70">
        <w:rPr>
          <w:rFonts w:eastAsia="DFKai-SB"/>
          <w:color w:val="000000" w:themeColor="text1"/>
        </w:rPr>
        <w:br/>
      </w:r>
      <w:r w:rsidRPr="009C7F70">
        <w:rPr>
          <w:rFonts w:eastAsia="DFKai-SB"/>
          <w:color w:val="000000" w:themeColor="text1"/>
        </w:rPr>
        <w:t>點擊</w:t>
      </w:r>
      <w:r w:rsidR="00922493">
        <w:rPr>
          <w:rFonts w:eastAsia="DFKai-SB" w:hint="eastAsia"/>
          <w:color w:val="000000" w:themeColor="text1"/>
        </w:rPr>
        <w:t xml:space="preserve"> </w:t>
      </w:r>
      <w:r w:rsidRPr="009C7F70">
        <w:rPr>
          <w:rFonts w:eastAsia="DFKai-SB"/>
          <w:color w:val="000000" w:themeColor="text1"/>
        </w:rPr>
        <w:t>“</w:t>
      </w:r>
      <w:r w:rsidRPr="009C7F70">
        <w:rPr>
          <w:rFonts w:eastAsia="DFKai-SB"/>
          <w:color w:val="000000" w:themeColor="text1"/>
        </w:rPr>
        <w:t>運行</w:t>
      </w:r>
      <w:r w:rsidRPr="009C7F70">
        <w:rPr>
          <w:rFonts w:eastAsia="DFKai-SB"/>
          <w:color w:val="000000" w:themeColor="text1"/>
        </w:rPr>
        <w:t>”</w:t>
      </w:r>
    </w:p>
    <w:p w14:paraId="7B7FE868" w14:textId="77777777" w:rsidR="0056353C" w:rsidRPr="009C7F70" w:rsidRDefault="0056353C" w:rsidP="004F2630">
      <w:pPr>
        <w:numPr>
          <w:ilvl w:val="0"/>
          <w:numId w:val="32"/>
        </w:numPr>
        <w:rPr>
          <w:rFonts w:eastAsia="DFKai-SB"/>
          <w:color w:val="000000" w:themeColor="text1"/>
        </w:rPr>
      </w:pPr>
      <w:r w:rsidRPr="009C7F70">
        <w:rPr>
          <w:rFonts w:eastAsia="DFKai-SB"/>
          <w:color w:val="000000" w:themeColor="text1"/>
        </w:rPr>
        <w:t>Wait a few seconds for either a Success or Error screen to pop up</w:t>
      </w:r>
      <w:r w:rsidRPr="009C7F70">
        <w:rPr>
          <w:rFonts w:eastAsia="DFKai-SB"/>
          <w:color w:val="000000" w:themeColor="text1"/>
        </w:rPr>
        <w:br/>
      </w:r>
      <w:r w:rsidRPr="009C7F70">
        <w:rPr>
          <w:rFonts w:eastAsia="DFKai-SB"/>
          <w:color w:val="000000" w:themeColor="text1"/>
        </w:rPr>
        <w:t>等待幾秒鐘，彈出</w:t>
      </w:r>
      <w:r w:rsidRPr="009C7F70">
        <w:rPr>
          <w:rFonts w:eastAsia="DFKai-SB"/>
          <w:color w:val="000000" w:themeColor="text1"/>
        </w:rPr>
        <w:t>“</w:t>
      </w:r>
      <w:r w:rsidRPr="009C7F70">
        <w:rPr>
          <w:rFonts w:eastAsia="DFKai-SB"/>
          <w:color w:val="000000" w:themeColor="text1"/>
        </w:rPr>
        <w:t>成功</w:t>
      </w:r>
      <w:r w:rsidRPr="009C7F70">
        <w:rPr>
          <w:rFonts w:eastAsia="DFKai-SB"/>
          <w:color w:val="000000" w:themeColor="text1"/>
        </w:rPr>
        <w:t>”</w:t>
      </w:r>
      <w:r w:rsidRPr="009C7F70">
        <w:rPr>
          <w:rFonts w:eastAsia="DFKai-SB"/>
          <w:color w:val="000000" w:themeColor="text1"/>
        </w:rPr>
        <w:t>或</w:t>
      </w:r>
      <w:r w:rsidRPr="009C7F70">
        <w:rPr>
          <w:rFonts w:eastAsia="DFKai-SB"/>
          <w:color w:val="000000" w:themeColor="text1"/>
        </w:rPr>
        <w:t>“</w:t>
      </w:r>
      <w:r w:rsidRPr="009C7F70">
        <w:rPr>
          <w:rFonts w:eastAsia="DFKai-SB"/>
          <w:color w:val="000000" w:themeColor="text1"/>
        </w:rPr>
        <w:t>錯誤</w:t>
      </w:r>
      <w:r w:rsidRPr="009C7F70">
        <w:rPr>
          <w:rFonts w:eastAsia="DFKai-SB"/>
          <w:color w:val="000000" w:themeColor="text1"/>
        </w:rPr>
        <w:t>”</w:t>
      </w:r>
      <w:r w:rsidRPr="009C7F70">
        <w:rPr>
          <w:rFonts w:eastAsia="DFKai-SB"/>
          <w:color w:val="000000" w:themeColor="text1"/>
        </w:rPr>
        <w:t>螢幕</w:t>
      </w:r>
    </w:p>
    <w:p w14:paraId="7503DCC8" w14:textId="77777777" w:rsidR="0056353C" w:rsidRPr="009C7F70" w:rsidRDefault="0056353C" w:rsidP="004F2630">
      <w:pPr>
        <w:numPr>
          <w:ilvl w:val="0"/>
          <w:numId w:val="32"/>
        </w:numPr>
        <w:rPr>
          <w:rFonts w:eastAsia="DFKai-SB"/>
          <w:color w:val="000000" w:themeColor="text1"/>
        </w:rPr>
      </w:pPr>
      <w:r w:rsidRPr="009C7F70">
        <w:rPr>
          <w:rFonts w:eastAsia="DFKai-SB"/>
          <w:color w:val="000000" w:themeColor="text1"/>
        </w:rPr>
        <w:t>If your test was successful, move on to the next level. If not, try some of the troubleshooting steps</w:t>
      </w:r>
      <w:r w:rsidRPr="009C7F70">
        <w:rPr>
          <w:rFonts w:eastAsia="DFKai-SB"/>
          <w:color w:val="000000" w:themeColor="text1"/>
        </w:rPr>
        <w:br/>
      </w:r>
      <w:r w:rsidRPr="009C7F70">
        <w:rPr>
          <w:rFonts w:eastAsia="DFKai-SB"/>
          <w:color w:val="000000" w:themeColor="text1"/>
        </w:rPr>
        <w:t>如果您的測試成功，請轉到下一級別。</w:t>
      </w:r>
      <w:r w:rsidRPr="009C7F70">
        <w:rPr>
          <w:rFonts w:eastAsia="DFKai-SB"/>
          <w:color w:val="000000" w:themeColor="text1"/>
        </w:rPr>
        <w:t xml:space="preserve"> </w:t>
      </w:r>
      <w:r w:rsidRPr="009C7F70">
        <w:rPr>
          <w:rFonts w:eastAsia="DFKai-SB"/>
          <w:color w:val="000000" w:themeColor="text1"/>
        </w:rPr>
        <w:t>如果沒有，請嘗試一些故障排除步驟</w:t>
      </w:r>
    </w:p>
    <w:p w14:paraId="3039E05D"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61" w:name="_grfqa2p0e54k" w:colFirst="0" w:colLast="0"/>
      <w:bookmarkEnd w:id="161"/>
      <w:r w:rsidRPr="009C7F70">
        <w:rPr>
          <w:rFonts w:eastAsia="DFKai-SB"/>
          <w:b/>
          <w:color w:val="000000" w:themeColor="text1"/>
          <w:sz w:val="34"/>
          <w:szCs w:val="34"/>
        </w:rPr>
        <w:t>Troubleshooting</w:t>
      </w:r>
      <w:r w:rsidRPr="009C7F70">
        <w:rPr>
          <w:rFonts w:eastAsia="DFKai-SB"/>
          <w:b/>
          <w:color w:val="000000" w:themeColor="text1"/>
          <w:sz w:val="34"/>
          <w:szCs w:val="34"/>
        </w:rPr>
        <w:br/>
      </w:r>
      <w:r w:rsidRPr="009C7F70">
        <w:rPr>
          <w:rFonts w:eastAsia="DFKai-SB"/>
          <w:color w:val="000000" w:themeColor="text1"/>
          <w:sz w:val="22"/>
          <w:szCs w:val="22"/>
        </w:rPr>
        <w:t>故障排除</w:t>
      </w:r>
    </w:p>
    <w:p w14:paraId="3761256E" w14:textId="77777777" w:rsidR="0056353C" w:rsidRPr="009C7F70" w:rsidRDefault="0056353C" w:rsidP="004F2630">
      <w:pPr>
        <w:rPr>
          <w:rFonts w:eastAsia="DFKai-SB"/>
          <w:color w:val="000000" w:themeColor="text1"/>
        </w:rPr>
      </w:pPr>
      <w:r w:rsidRPr="009C7F70">
        <w:rPr>
          <w:rFonts w:eastAsia="DFKai-SB"/>
          <w:color w:val="000000" w:themeColor="text1"/>
        </w:rPr>
        <w:t>There are a number of things that could prevent your test from passing.</w:t>
      </w:r>
      <w:r w:rsidRPr="009C7F70">
        <w:rPr>
          <w:rFonts w:eastAsia="DFKai-SB"/>
          <w:color w:val="000000" w:themeColor="text1"/>
        </w:rPr>
        <w:br/>
      </w:r>
      <w:r w:rsidRPr="009C7F70">
        <w:rPr>
          <w:rFonts w:eastAsia="DFKai-SB"/>
          <w:color w:val="000000" w:themeColor="text1"/>
        </w:rPr>
        <w:t>有許多事情可能會阻止您的測試通過。</w:t>
      </w:r>
    </w:p>
    <w:p w14:paraId="24E5B80B" w14:textId="77777777" w:rsidR="0056353C" w:rsidRPr="009C7F70" w:rsidRDefault="0056353C" w:rsidP="004F2630">
      <w:pPr>
        <w:numPr>
          <w:ilvl w:val="0"/>
          <w:numId w:val="52"/>
        </w:numPr>
        <w:rPr>
          <w:rFonts w:eastAsia="DFKai-SB"/>
          <w:color w:val="000000" w:themeColor="text1"/>
        </w:rPr>
      </w:pPr>
      <w:r w:rsidRPr="009C7F70">
        <w:rPr>
          <w:rFonts w:eastAsia="DFKai-SB"/>
          <w:color w:val="000000" w:themeColor="text1"/>
        </w:rPr>
        <w:t>Try refreshing the page and running the test again (you should refresh the page for each of the following ideas as well)</w:t>
      </w:r>
    </w:p>
    <w:p w14:paraId="1BD231A0" w14:textId="77777777" w:rsidR="0056353C" w:rsidRPr="009C7F70" w:rsidRDefault="0056353C" w:rsidP="004F2630">
      <w:pPr>
        <w:numPr>
          <w:ilvl w:val="0"/>
          <w:numId w:val="52"/>
        </w:numPr>
        <w:rPr>
          <w:rFonts w:eastAsia="DFKai-SB"/>
          <w:color w:val="000000" w:themeColor="text1"/>
        </w:rPr>
      </w:pPr>
      <w:r w:rsidRPr="009C7F70">
        <w:rPr>
          <w:rFonts w:eastAsia="DFKai-SB"/>
          <w:color w:val="000000" w:themeColor="text1"/>
        </w:rPr>
        <w:t>Try connecting your board to a different USB port</w:t>
      </w:r>
    </w:p>
    <w:p w14:paraId="69C6805E" w14:textId="77777777" w:rsidR="0056353C" w:rsidRPr="009C7F70" w:rsidRDefault="0056353C" w:rsidP="004F2630">
      <w:pPr>
        <w:numPr>
          <w:ilvl w:val="0"/>
          <w:numId w:val="52"/>
        </w:numPr>
        <w:rPr>
          <w:rFonts w:eastAsia="DFKai-SB"/>
          <w:color w:val="000000" w:themeColor="text1"/>
        </w:rPr>
      </w:pPr>
      <w:r w:rsidRPr="009C7F70">
        <w:rPr>
          <w:rFonts w:eastAsia="DFKai-SB"/>
          <w:color w:val="000000" w:themeColor="text1"/>
        </w:rPr>
        <w:t>Try a different USB cable. Some USB cables can only be used for charging, so make sure your cable supports data transfer!</w:t>
      </w:r>
    </w:p>
    <w:p w14:paraId="7F378DA8" w14:textId="77777777" w:rsidR="0056353C" w:rsidRPr="009C7F70" w:rsidRDefault="0056353C" w:rsidP="004F2630">
      <w:pPr>
        <w:numPr>
          <w:ilvl w:val="0"/>
          <w:numId w:val="52"/>
        </w:numPr>
        <w:rPr>
          <w:rFonts w:eastAsia="DFKai-SB"/>
          <w:color w:val="000000" w:themeColor="text1"/>
        </w:rPr>
      </w:pPr>
      <w:r w:rsidRPr="009C7F70">
        <w:rPr>
          <w:rFonts w:eastAsia="DFKai-SB"/>
          <w:color w:val="000000" w:themeColor="text1"/>
        </w:rPr>
        <w:t>Try a different board</w:t>
      </w:r>
    </w:p>
    <w:p w14:paraId="11425B5F" w14:textId="77777777" w:rsidR="0056353C" w:rsidRPr="009C7F70" w:rsidRDefault="0056353C" w:rsidP="004F2630">
      <w:pPr>
        <w:numPr>
          <w:ilvl w:val="0"/>
          <w:numId w:val="52"/>
        </w:numPr>
        <w:rPr>
          <w:rFonts w:eastAsia="DFKai-SB"/>
          <w:color w:val="000000" w:themeColor="text1"/>
        </w:rPr>
      </w:pPr>
      <w:r w:rsidRPr="009C7F70">
        <w:rPr>
          <w:rFonts w:eastAsia="DFKai-SB"/>
          <w:color w:val="000000" w:themeColor="text1"/>
        </w:rPr>
        <w:t>Go to</w:t>
      </w:r>
      <w:hyperlink r:id="rId97">
        <w:r w:rsidRPr="009C7F70">
          <w:rPr>
            <w:rFonts w:eastAsia="DFKai-SB"/>
            <w:color w:val="000000" w:themeColor="text1"/>
          </w:rPr>
          <w:t xml:space="preserve"> </w:t>
        </w:r>
      </w:hyperlink>
      <w:hyperlink r:id="rId98">
        <w:r w:rsidRPr="009C7F70">
          <w:rPr>
            <w:rFonts w:eastAsia="DFKai-SB"/>
            <w:color w:val="000000" w:themeColor="text1"/>
          </w:rPr>
          <w:t>studio.code.org/maker/setup</w:t>
        </w:r>
      </w:hyperlink>
      <w:r w:rsidRPr="009C7F70">
        <w:rPr>
          <w:rFonts w:eastAsia="DFKai-SB"/>
          <w:color w:val="000000" w:themeColor="text1"/>
        </w:rPr>
        <w:t xml:space="preserve"> to run a more detailed test</w:t>
      </w:r>
    </w:p>
    <w:p w14:paraId="39B8105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"https://studio.code.org/s/csd6/stage/3/puzzle/5" </w:instrText>
      </w:r>
      <w:r w:rsidRPr="009C7F70">
        <w:rPr>
          <w:rFonts w:eastAsia="DFKai-SB"/>
          <w:color w:val="000000" w:themeColor="text1"/>
        </w:rPr>
        <w:fldChar w:fldCharType="separate"/>
      </w:r>
      <w:r w:rsidRPr="009C7F70">
        <w:rPr>
          <w:rFonts w:eastAsia="DFKai-SB"/>
          <w:color w:val="000000" w:themeColor="text1"/>
        </w:rPr>
        <w:t>View on Code Studio</w:t>
      </w:r>
    </w:p>
    <w:bookmarkStart w:id="162" w:name="_ne28ge4bsut5" w:colFirst="0" w:colLast="0"/>
    <w:bookmarkEnd w:id="162"/>
    <w:p w14:paraId="6558E394" w14:textId="77777777" w:rsidR="0056353C" w:rsidRPr="009C7F70" w:rsidRDefault="0056353C" w:rsidP="004F2630">
      <w:pPr>
        <w:pStyle w:val="Heading3"/>
        <w:keepNext w:val="0"/>
        <w:keepLines w:val="0"/>
        <w:numPr>
          <w:ilvl w:val="0"/>
          <w:numId w:val="42"/>
        </w:numPr>
        <w:spacing w:before="280" w:after="0"/>
        <w:rPr>
          <w:rFonts w:eastAsia="DFKai-SB"/>
          <w:color w:val="000000" w:themeColor="text1"/>
          <w:sz w:val="22"/>
          <w:szCs w:val="22"/>
        </w:rPr>
      </w:pPr>
      <w:r w:rsidRPr="009C7F70">
        <w:rPr>
          <w:rFonts w:eastAsia="DFKai-SB"/>
          <w:color w:val="000000" w:themeColor="text1"/>
        </w:rPr>
        <w:lastRenderedPageBreak/>
        <w:fldChar w:fldCharType="end"/>
      </w:r>
      <w:r w:rsidRPr="009C7F70">
        <w:rPr>
          <w:rFonts w:eastAsia="DFKai-SB"/>
          <w:color w:val="000000" w:themeColor="text1"/>
          <w:sz w:val="22"/>
          <w:szCs w:val="22"/>
        </w:rPr>
        <w:t>嘗試更新頁面並再次運行測試（您應該更新以下每個做法的頁面）</w:t>
      </w:r>
    </w:p>
    <w:p w14:paraId="1E1F8128" w14:textId="77777777" w:rsidR="0056353C" w:rsidRPr="009C7F70" w:rsidRDefault="0056353C" w:rsidP="004F2630">
      <w:pPr>
        <w:pStyle w:val="Heading3"/>
        <w:keepNext w:val="0"/>
        <w:keepLines w:val="0"/>
        <w:numPr>
          <w:ilvl w:val="0"/>
          <w:numId w:val="42"/>
        </w:numPr>
        <w:spacing w:before="0" w:after="0"/>
        <w:rPr>
          <w:rFonts w:eastAsia="DFKai-SB"/>
          <w:color w:val="000000" w:themeColor="text1"/>
          <w:sz w:val="22"/>
          <w:szCs w:val="22"/>
        </w:rPr>
      </w:pPr>
      <w:bookmarkStart w:id="163" w:name="_o7aaqz95ztdd" w:colFirst="0" w:colLast="0"/>
      <w:bookmarkEnd w:id="163"/>
      <w:r w:rsidRPr="009C7F70">
        <w:rPr>
          <w:rFonts w:eastAsia="DFKai-SB"/>
          <w:color w:val="000000" w:themeColor="text1"/>
          <w:sz w:val="22"/>
          <w:szCs w:val="22"/>
        </w:rPr>
        <w:t>嘗試將實驗板連接到其他</w:t>
      </w:r>
      <w:r w:rsidRPr="009C7F70">
        <w:rPr>
          <w:rFonts w:eastAsia="DFKai-SB"/>
          <w:color w:val="000000" w:themeColor="text1"/>
          <w:sz w:val="22"/>
          <w:szCs w:val="22"/>
        </w:rPr>
        <w:t>USB</w:t>
      </w:r>
      <w:r w:rsidRPr="009C7F70">
        <w:rPr>
          <w:rFonts w:eastAsia="DFKai-SB"/>
          <w:color w:val="000000" w:themeColor="text1"/>
          <w:sz w:val="22"/>
          <w:szCs w:val="22"/>
        </w:rPr>
        <w:t>端口</w:t>
      </w:r>
    </w:p>
    <w:p w14:paraId="39AA8D96" w14:textId="77777777" w:rsidR="0056353C" w:rsidRPr="009C7F70" w:rsidRDefault="0056353C" w:rsidP="004F2630">
      <w:pPr>
        <w:pStyle w:val="Heading3"/>
        <w:keepNext w:val="0"/>
        <w:keepLines w:val="0"/>
        <w:numPr>
          <w:ilvl w:val="0"/>
          <w:numId w:val="42"/>
        </w:numPr>
        <w:spacing w:before="0" w:after="0"/>
        <w:rPr>
          <w:rFonts w:eastAsia="DFKai-SB"/>
          <w:color w:val="000000" w:themeColor="text1"/>
          <w:sz w:val="22"/>
          <w:szCs w:val="22"/>
        </w:rPr>
      </w:pPr>
      <w:bookmarkStart w:id="164" w:name="_azj8lhqimg8" w:colFirst="0" w:colLast="0"/>
      <w:bookmarkEnd w:id="164"/>
      <w:r w:rsidRPr="009C7F70">
        <w:rPr>
          <w:rFonts w:eastAsia="DFKai-SB"/>
          <w:color w:val="000000" w:themeColor="text1"/>
          <w:sz w:val="22"/>
          <w:szCs w:val="22"/>
        </w:rPr>
        <w:t>嘗試使用其他</w:t>
      </w:r>
      <w:r w:rsidRPr="009C7F70">
        <w:rPr>
          <w:rFonts w:eastAsia="DFKai-SB"/>
          <w:color w:val="000000" w:themeColor="text1"/>
          <w:sz w:val="22"/>
          <w:szCs w:val="22"/>
        </w:rPr>
        <w:t>USB</w:t>
      </w:r>
      <w:r w:rsidRPr="009C7F70">
        <w:rPr>
          <w:rFonts w:eastAsia="DFKai-SB"/>
          <w:color w:val="000000" w:themeColor="text1"/>
          <w:sz w:val="22"/>
          <w:szCs w:val="22"/>
        </w:rPr>
        <w:t>線。</w:t>
      </w:r>
      <w:r w:rsidRPr="009C7F70">
        <w:rPr>
          <w:rFonts w:eastAsia="DFKai-SB"/>
          <w:color w:val="000000" w:themeColor="text1"/>
          <w:sz w:val="22"/>
          <w:szCs w:val="22"/>
        </w:rPr>
        <w:t xml:space="preserve"> </w:t>
      </w:r>
      <w:r w:rsidRPr="009C7F70">
        <w:rPr>
          <w:rFonts w:eastAsia="DFKai-SB"/>
          <w:color w:val="000000" w:themeColor="text1"/>
          <w:sz w:val="22"/>
          <w:szCs w:val="22"/>
        </w:rPr>
        <w:t>有些</w:t>
      </w:r>
      <w:r w:rsidRPr="009C7F70">
        <w:rPr>
          <w:rFonts w:eastAsia="DFKai-SB"/>
          <w:color w:val="000000" w:themeColor="text1"/>
          <w:sz w:val="22"/>
          <w:szCs w:val="22"/>
        </w:rPr>
        <w:t>USB</w:t>
      </w:r>
      <w:r w:rsidRPr="009C7F70">
        <w:rPr>
          <w:rFonts w:eastAsia="DFKai-SB"/>
          <w:color w:val="000000" w:themeColor="text1"/>
          <w:sz w:val="22"/>
          <w:szCs w:val="22"/>
        </w:rPr>
        <w:t>線只能用於充電，因此請確保您的</w:t>
      </w:r>
      <w:r w:rsidRPr="009C7F70">
        <w:rPr>
          <w:rFonts w:eastAsia="DFKai-SB"/>
          <w:color w:val="000000" w:themeColor="text1"/>
          <w:sz w:val="22"/>
          <w:szCs w:val="22"/>
        </w:rPr>
        <w:t>USB</w:t>
      </w:r>
      <w:r w:rsidRPr="009C7F70">
        <w:rPr>
          <w:rFonts w:eastAsia="DFKai-SB"/>
          <w:color w:val="000000" w:themeColor="text1"/>
          <w:sz w:val="22"/>
          <w:szCs w:val="22"/>
        </w:rPr>
        <w:t>線能支持數據傳輸！</w:t>
      </w:r>
    </w:p>
    <w:p w14:paraId="5F0673DB" w14:textId="77777777" w:rsidR="0056353C" w:rsidRPr="009C7F70" w:rsidRDefault="0056353C" w:rsidP="004F2630">
      <w:pPr>
        <w:pStyle w:val="Heading3"/>
        <w:keepNext w:val="0"/>
        <w:keepLines w:val="0"/>
        <w:numPr>
          <w:ilvl w:val="0"/>
          <w:numId w:val="42"/>
        </w:numPr>
        <w:spacing w:before="0" w:after="0"/>
        <w:rPr>
          <w:rFonts w:eastAsia="DFKai-SB"/>
          <w:color w:val="000000" w:themeColor="text1"/>
          <w:sz w:val="22"/>
          <w:szCs w:val="22"/>
        </w:rPr>
      </w:pPr>
      <w:bookmarkStart w:id="165" w:name="_5zalq2rkakiv" w:colFirst="0" w:colLast="0"/>
      <w:bookmarkEnd w:id="165"/>
      <w:r w:rsidRPr="009C7F70">
        <w:rPr>
          <w:rFonts w:eastAsia="DFKai-SB"/>
          <w:color w:val="000000" w:themeColor="text1"/>
          <w:sz w:val="22"/>
          <w:szCs w:val="22"/>
        </w:rPr>
        <w:t>嘗試不同的實驗板</w:t>
      </w:r>
    </w:p>
    <w:p w14:paraId="15977386" w14:textId="77777777" w:rsidR="0056353C" w:rsidRPr="009C7F70" w:rsidRDefault="0056353C" w:rsidP="004F2630">
      <w:pPr>
        <w:pStyle w:val="Heading3"/>
        <w:keepNext w:val="0"/>
        <w:keepLines w:val="0"/>
        <w:numPr>
          <w:ilvl w:val="0"/>
          <w:numId w:val="42"/>
        </w:numPr>
        <w:spacing w:before="0"/>
        <w:rPr>
          <w:rFonts w:eastAsia="DFKai-SB"/>
          <w:color w:val="000000" w:themeColor="text1"/>
          <w:sz w:val="22"/>
          <w:szCs w:val="22"/>
        </w:rPr>
      </w:pPr>
      <w:bookmarkStart w:id="166" w:name="_tozbuxkgkk35" w:colFirst="0" w:colLast="0"/>
      <w:bookmarkEnd w:id="166"/>
      <w:r w:rsidRPr="009C7F70">
        <w:rPr>
          <w:rFonts w:eastAsia="DFKai-SB"/>
          <w:color w:val="000000" w:themeColor="text1"/>
          <w:sz w:val="22"/>
          <w:szCs w:val="22"/>
        </w:rPr>
        <w:t>轉到</w:t>
      </w:r>
      <w:r w:rsidRPr="009C7F70">
        <w:rPr>
          <w:rFonts w:eastAsia="DFKai-SB"/>
          <w:color w:val="000000" w:themeColor="text1"/>
          <w:sz w:val="22"/>
          <w:szCs w:val="22"/>
        </w:rPr>
        <w:t>studio.code.org/maker/setup</w:t>
      </w:r>
      <w:r w:rsidRPr="009C7F70">
        <w:rPr>
          <w:rFonts w:eastAsia="DFKai-SB"/>
          <w:color w:val="000000" w:themeColor="text1"/>
          <w:sz w:val="22"/>
          <w:szCs w:val="22"/>
        </w:rPr>
        <w:t>運行更詳細的測試</w:t>
      </w:r>
    </w:p>
    <w:p w14:paraId="6E37A2C9"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167" w:name="_7dr8e6czol" w:colFirst="0" w:colLast="0"/>
      <w:bookmarkEnd w:id="167"/>
      <w:r w:rsidRPr="009C7F70">
        <w:rPr>
          <w:rFonts w:eastAsia="DFKai-SB"/>
          <w:color w:val="000000" w:themeColor="text1"/>
          <w:sz w:val="22"/>
          <w:szCs w:val="22"/>
        </w:rPr>
        <w:t>在</w:t>
      </w:r>
      <w:r w:rsidRPr="009C7F70">
        <w:rPr>
          <w:rFonts w:eastAsia="DFKai-SB"/>
          <w:color w:val="000000" w:themeColor="text1"/>
          <w:sz w:val="22"/>
          <w:szCs w:val="22"/>
        </w:rPr>
        <w:t>Code Studio</w:t>
      </w:r>
      <w:r w:rsidRPr="009C7F70">
        <w:rPr>
          <w:rFonts w:eastAsia="DFKai-SB"/>
          <w:color w:val="000000" w:themeColor="text1"/>
          <w:sz w:val="22"/>
          <w:szCs w:val="22"/>
        </w:rPr>
        <w:t>上查看</w:t>
      </w:r>
    </w:p>
    <w:p w14:paraId="676CE151"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168" w:name="_c48dytwc9eg3" w:colFirst="0" w:colLast="0"/>
      <w:bookmarkEnd w:id="168"/>
      <w:r w:rsidRPr="009C7F70">
        <w:rPr>
          <w:rFonts w:eastAsia="DFKai-SB"/>
          <w:b/>
          <w:color w:val="000000" w:themeColor="text1"/>
          <w:sz w:val="26"/>
          <w:szCs w:val="26"/>
        </w:rPr>
        <w:t>Student Instructions</w:t>
      </w:r>
      <w:r w:rsidRPr="009C7F70">
        <w:rPr>
          <w:rFonts w:eastAsia="DFKai-SB"/>
          <w:b/>
          <w:color w:val="000000" w:themeColor="text1"/>
          <w:sz w:val="26"/>
          <w:szCs w:val="26"/>
        </w:rPr>
        <w:br/>
      </w:r>
      <w:r w:rsidRPr="009C7F70">
        <w:rPr>
          <w:rFonts w:eastAsia="DFKai-SB"/>
          <w:color w:val="000000" w:themeColor="text1"/>
          <w:sz w:val="22"/>
          <w:szCs w:val="22"/>
        </w:rPr>
        <w:t>學生操作指示</w:t>
      </w:r>
    </w:p>
    <w:p w14:paraId="570CDAA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69" w:name="_hx4vgo4tc3w8" w:colFirst="0" w:colLast="0"/>
      <w:bookmarkEnd w:id="169"/>
      <w:r w:rsidRPr="009C7F70">
        <w:rPr>
          <w:rFonts w:eastAsia="DFKai-SB"/>
          <w:b/>
          <w:color w:val="000000" w:themeColor="text1"/>
          <w:sz w:val="46"/>
          <w:szCs w:val="46"/>
        </w:rPr>
        <w:t>Control the LED</w:t>
      </w:r>
    </w:p>
    <w:p w14:paraId="232C5C82" w14:textId="77777777" w:rsidR="0056353C" w:rsidRPr="009C7F70" w:rsidRDefault="0056353C" w:rsidP="004F2630">
      <w:pPr>
        <w:rPr>
          <w:rFonts w:eastAsia="DFKai-SB"/>
          <w:color w:val="000000" w:themeColor="text1"/>
        </w:rPr>
      </w:pPr>
      <w:r w:rsidRPr="009C7F70">
        <w:rPr>
          <w:rFonts w:eastAsia="DFKai-SB"/>
          <w:color w:val="000000" w:themeColor="text1"/>
        </w:rPr>
        <w:t>Now that you know your board is working, you can try out the different LED blocks.</w:t>
      </w:r>
    </w:p>
    <w:p w14:paraId="77E5B107" w14:textId="77777777" w:rsidR="0056353C" w:rsidRPr="009C7F70" w:rsidRDefault="0056353C" w:rsidP="004F2630">
      <w:pPr>
        <w:rPr>
          <w:rFonts w:eastAsia="DFKai-SB"/>
          <w:color w:val="000000" w:themeColor="text1"/>
        </w:rPr>
      </w:pPr>
      <w:r w:rsidRPr="009C7F70">
        <w:rPr>
          <w:rFonts w:eastAsia="DFKai-SB"/>
          <w:color w:val="000000" w:themeColor="text1"/>
        </w:rPr>
        <w:t>現在你知道你的板子可以動作</w:t>
      </w:r>
      <w:r w:rsidRPr="009C7F70">
        <w:rPr>
          <w:rFonts w:eastAsia="DFKai-SB"/>
          <w:color w:val="000000" w:themeColor="text1"/>
        </w:rPr>
        <w:t xml:space="preserve">, </w:t>
      </w:r>
      <w:r w:rsidRPr="009C7F70">
        <w:rPr>
          <w:rFonts w:eastAsia="DFKai-SB"/>
          <w:color w:val="000000" w:themeColor="text1"/>
        </w:rPr>
        <w:t>你可以試試不同的</w:t>
      </w:r>
      <w:r w:rsidRPr="009C7F70">
        <w:rPr>
          <w:rFonts w:eastAsia="DFKai-SB"/>
          <w:color w:val="000000" w:themeColor="text1"/>
        </w:rPr>
        <w:t>LED</w:t>
      </w:r>
      <w:r w:rsidRPr="009C7F70">
        <w:rPr>
          <w:rFonts w:eastAsia="DFKai-SB"/>
          <w:color w:val="000000" w:themeColor="text1"/>
        </w:rPr>
        <w:t>區塊</w:t>
      </w:r>
      <w:r w:rsidRPr="009C7F70">
        <w:rPr>
          <w:rFonts w:eastAsia="DFKai-SB"/>
          <w:color w:val="000000" w:themeColor="text1"/>
        </w:rPr>
        <w:t>.</w:t>
      </w:r>
    </w:p>
    <w:p w14:paraId="41C5568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70" w:name="_4toq6gverge" w:colFirst="0" w:colLast="0"/>
      <w:bookmarkEnd w:id="170"/>
      <w:r w:rsidRPr="009C7F70">
        <w:rPr>
          <w:rFonts w:eastAsia="DFKai-SB"/>
          <w:b/>
          <w:color w:val="000000" w:themeColor="text1"/>
          <w:sz w:val="46"/>
          <w:szCs w:val="46"/>
        </w:rPr>
        <w:t>Do This</w:t>
      </w:r>
    </w:p>
    <w:p w14:paraId="4A952B9F" w14:textId="77777777" w:rsidR="0056353C" w:rsidRPr="009C7F70" w:rsidRDefault="0056353C" w:rsidP="004F2630">
      <w:pPr>
        <w:numPr>
          <w:ilvl w:val="0"/>
          <w:numId w:val="47"/>
        </w:numPr>
        <w:rPr>
          <w:rFonts w:eastAsia="DFKai-SB"/>
          <w:color w:val="000000" w:themeColor="text1"/>
        </w:rPr>
      </w:pPr>
      <w:r w:rsidRPr="009C7F70">
        <w:rPr>
          <w:rFonts w:eastAsia="DFKai-SB"/>
          <w:color w:val="000000" w:themeColor="text1"/>
        </w:rPr>
        <w:t>Click "Run" and discuss with your partner how the code works.</w:t>
      </w:r>
    </w:p>
    <w:p w14:paraId="57B73D8A" w14:textId="77777777" w:rsidR="0056353C" w:rsidRPr="009C7F70" w:rsidRDefault="0056353C" w:rsidP="004F2630">
      <w:pPr>
        <w:numPr>
          <w:ilvl w:val="0"/>
          <w:numId w:val="47"/>
        </w:numPr>
        <w:rPr>
          <w:rFonts w:eastAsia="DFKai-SB"/>
          <w:color w:val="000000" w:themeColor="text1"/>
        </w:rPr>
      </w:pPr>
      <w:r w:rsidRPr="009C7F70">
        <w:rPr>
          <w:rFonts w:eastAsia="DFKai-SB"/>
          <w:color w:val="000000" w:themeColor="text1"/>
        </w:rPr>
        <w:t>Try the different LED blocks to see what they do.</w:t>
      </w:r>
    </w:p>
    <w:p w14:paraId="2BC0BB9D" w14:textId="77777777" w:rsidR="0056353C" w:rsidRPr="009C7F70" w:rsidRDefault="0056353C" w:rsidP="004F2630">
      <w:pPr>
        <w:numPr>
          <w:ilvl w:val="0"/>
          <w:numId w:val="47"/>
        </w:numPr>
        <w:rPr>
          <w:rFonts w:eastAsia="DFKai-SB"/>
          <w:color w:val="000000" w:themeColor="text1"/>
        </w:rPr>
      </w:pPr>
      <w:r w:rsidRPr="009C7F70">
        <w:rPr>
          <w:rFonts w:eastAsia="DFKai-SB"/>
          <w:color w:val="000000" w:themeColor="text1"/>
        </w:rPr>
        <w:t>Hint: Don't forget to hit "Reset" and run your code again after you change it</w:t>
      </w:r>
    </w:p>
    <w:p w14:paraId="1BEA3FC4" w14:textId="77777777" w:rsidR="0056353C" w:rsidRPr="009C7F70" w:rsidRDefault="0056353C" w:rsidP="004F2630">
      <w:pPr>
        <w:ind w:left="720"/>
        <w:rPr>
          <w:rFonts w:eastAsia="DFKai-SB"/>
          <w:color w:val="000000" w:themeColor="text1"/>
        </w:rPr>
      </w:pPr>
    </w:p>
    <w:p w14:paraId="049D11DB" w14:textId="77777777" w:rsidR="0056353C" w:rsidRPr="009C7F70" w:rsidRDefault="0056353C" w:rsidP="004F2630">
      <w:pPr>
        <w:numPr>
          <w:ilvl w:val="0"/>
          <w:numId w:val="47"/>
        </w:numPr>
        <w:rPr>
          <w:rFonts w:eastAsia="DFKai-SB"/>
          <w:color w:val="000000" w:themeColor="text1"/>
        </w:rPr>
      </w:pPr>
      <w:r w:rsidRPr="009C7F70">
        <w:rPr>
          <w:rFonts w:eastAsia="DFKai-SB"/>
          <w:color w:val="000000" w:themeColor="text1"/>
        </w:rPr>
        <w:t>按下</w:t>
      </w:r>
      <w:r w:rsidRPr="009C7F70">
        <w:rPr>
          <w:rFonts w:eastAsia="DFKai-SB"/>
          <w:color w:val="000000" w:themeColor="text1"/>
        </w:rPr>
        <w:t xml:space="preserve"> "Run” </w:t>
      </w:r>
      <w:r w:rsidRPr="009C7F70">
        <w:rPr>
          <w:rFonts w:eastAsia="DFKai-SB"/>
          <w:color w:val="000000" w:themeColor="text1"/>
        </w:rPr>
        <w:t>並且和你的夥伴討論這些程式是如何運作的</w:t>
      </w:r>
    </w:p>
    <w:p w14:paraId="18C2B542" w14:textId="77777777" w:rsidR="0056353C" w:rsidRPr="009C7F70" w:rsidRDefault="0056353C" w:rsidP="004F2630">
      <w:pPr>
        <w:numPr>
          <w:ilvl w:val="0"/>
          <w:numId w:val="47"/>
        </w:numPr>
        <w:rPr>
          <w:rFonts w:eastAsia="DFKai-SB"/>
          <w:color w:val="000000" w:themeColor="text1"/>
        </w:rPr>
      </w:pPr>
      <w:r w:rsidRPr="009C7F70">
        <w:rPr>
          <w:rFonts w:eastAsia="DFKai-SB"/>
          <w:color w:val="000000" w:themeColor="text1"/>
        </w:rPr>
        <w:t>試試不同的</w:t>
      </w:r>
      <w:r w:rsidRPr="009C7F70">
        <w:rPr>
          <w:rFonts w:eastAsia="DFKai-SB"/>
          <w:color w:val="000000" w:themeColor="text1"/>
        </w:rPr>
        <w:t>LED</w:t>
      </w:r>
      <w:r w:rsidRPr="009C7F70">
        <w:rPr>
          <w:rFonts w:eastAsia="DFKai-SB"/>
          <w:color w:val="000000" w:themeColor="text1"/>
        </w:rPr>
        <w:t>區塊並且看看它們是如何動作的</w:t>
      </w:r>
    </w:p>
    <w:p w14:paraId="00B06F62" w14:textId="77777777" w:rsidR="0056353C" w:rsidRPr="009C7F70" w:rsidRDefault="0056353C" w:rsidP="004F2630">
      <w:pPr>
        <w:numPr>
          <w:ilvl w:val="0"/>
          <w:numId w:val="47"/>
        </w:numPr>
        <w:rPr>
          <w:rFonts w:eastAsia="DFKai-SB"/>
          <w:color w:val="000000" w:themeColor="text1"/>
        </w:rPr>
      </w:pPr>
      <w:r w:rsidRPr="009C7F70">
        <w:rPr>
          <w:rFonts w:eastAsia="DFKai-SB"/>
          <w:color w:val="000000" w:themeColor="text1"/>
        </w:rPr>
        <w:t>注意</w:t>
      </w:r>
      <w:r w:rsidRPr="009C7F70">
        <w:rPr>
          <w:rFonts w:eastAsia="DFKai-SB"/>
          <w:color w:val="000000" w:themeColor="text1"/>
        </w:rPr>
        <w:t xml:space="preserve">: </w:t>
      </w:r>
      <w:r w:rsidRPr="009C7F70">
        <w:rPr>
          <w:rFonts w:eastAsia="DFKai-SB"/>
          <w:color w:val="000000" w:themeColor="text1"/>
        </w:rPr>
        <w:t>在你改變它後</w:t>
      </w:r>
      <w:r w:rsidRPr="009C7F70">
        <w:rPr>
          <w:rFonts w:eastAsia="DFKai-SB"/>
          <w:color w:val="000000" w:themeColor="text1"/>
        </w:rPr>
        <w:t>,</w:t>
      </w:r>
      <w:r w:rsidRPr="009C7F70">
        <w:rPr>
          <w:rFonts w:eastAsia="DFKai-SB"/>
          <w:color w:val="000000" w:themeColor="text1"/>
        </w:rPr>
        <w:t>不要忘記去押</w:t>
      </w:r>
      <w:r w:rsidRPr="009C7F70">
        <w:rPr>
          <w:rFonts w:eastAsia="DFKai-SB"/>
          <w:color w:val="000000" w:themeColor="text1"/>
        </w:rPr>
        <w:t xml:space="preserve"> "Reset” </w:t>
      </w:r>
      <w:r w:rsidRPr="009C7F70">
        <w:rPr>
          <w:rFonts w:eastAsia="DFKai-SB"/>
          <w:color w:val="000000" w:themeColor="text1"/>
        </w:rPr>
        <w:t>並且再一次執行你的程式</w:t>
      </w:r>
    </w:p>
    <w:p w14:paraId="0BADC43E" w14:textId="77777777" w:rsidR="0056353C" w:rsidRPr="009C7F70" w:rsidRDefault="0056353C" w:rsidP="004F2630">
      <w:pPr>
        <w:ind w:left="720"/>
        <w:rPr>
          <w:rFonts w:eastAsia="DFKai-SB"/>
          <w:color w:val="000000" w:themeColor="text1"/>
        </w:rPr>
      </w:pPr>
    </w:p>
    <w:p w14:paraId="244E368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"https://studio.code.org/s/csd6/stage/3/puzzle/6" </w:instrText>
      </w:r>
      <w:r w:rsidRPr="009C7F70">
        <w:rPr>
          <w:rFonts w:eastAsia="DFKai-SB"/>
          <w:color w:val="000000" w:themeColor="text1"/>
        </w:rPr>
        <w:fldChar w:fldCharType="separate"/>
      </w:r>
      <w:r w:rsidRPr="009C7F70">
        <w:rPr>
          <w:rFonts w:eastAsia="DFKai-SB"/>
          <w:color w:val="000000" w:themeColor="text1"/>
        </w:rPr>
        <w:t>View on Code Studio</w:t>
      </w:r>
    </w:p>
    <w:bookmarkStart w:id="171" w:name="_ai4qenlsbfjb" w:colFirst="0" w:colLast="0"/>
    <w:bookmarkEnd w:id="171"/>
    <w:p w14:paraId="678D7F69"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3A5DDC76"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3DDF8005" w14:textId="77777777" w:rsidR="0056353C" w:rsidRPr="009C7F70" w:rsidRDefault="0056353C" w:rsidP="004F2630">
      <w:pPr>
        <w:rPr>
          <w:rFonts w:eastAsia="DFKai-SB"/>
          <w:color w:val="000000" w:themeColor="text1"/>
        </w:rPr>
      </w:pPr>
    </w:p>
    <w:p w14:paraId="423F21E6" w14:textId="77777777" w:rsidR="0056353C" w:rsidRPr="009C7F70" w:rsidRDefault="0056353C" w:rsidP="004F2630">
      <w:pPr>
        <w:rPr>
          <w:rFonts w:eastAsia="DFKai-SB"/>
          <w:color w:val="000000" w:themeColor="text1"/>
        </w:rPr>
      </w:pPr>
      <w:r w:rsidRPr="009C7F70">
        <w:rPr>
          <w:rFonts w:eastAsia="DFKai-SB"/>
          <w:color w:val="000000" w:themeColor="text1"/>
        </w:rPr>
        <w:t>Embedded Prediction</w:t>
      </w:r>
    </w:p>
    <w:p w14:paraId="0B04457B" w14:textId="77777777" w:rsidR="0056353C" w:rsidRPr="009C7F70" w:rsidRDefault="0056353C" w:rsidP="004F2630">
      <w:pPr>
        <w:rPr>
          <w:rFonts w:eastAsia="DFKai-SB"/>
          <w:color w:val="000000" w:themeColor="text1"/>
        </w:rPr>
      </w:pPr>
      <w:r w:rsidRPr="009C7F70">
        <w:rPr>
          <w:rFonts w:eastAsia="DFKai-SB"/>
          <w:color w:val="000000" w:themeColor="text1"/>
        </w:rPr>
        <w:t>崁入式預測</w:t>
      </w:r>
    </w:p>
    <w:p w14:paraId="3DEA39C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72" w:name="_o92xa8mfa1g8" w:colFirst="0" w:colLast="0"/>
      <w:bookmarkEnd w:id="172"/>
      <w:r w:rsidRPr="009C7F70">
        <w:rPr>
          <w:rFonts w:eastAsia="DFKai-SB"/>
          <w:b/>
          <w:color w:val="000000" w:themeColor="text1"/>
          <w:sz w:val="46"/>
          <w:szCs w:val="46"/>
        </w:rPr>
        <w:t>Using Events</w:t>
      </w:r>
    </w:p>
    <w:p w14:paraId="5DB6722F"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使用事件</w:t>
      </w:r>
    </w:p>
    <w:p w14:paraId="3B476372" w14:textId="77777777" w:rsidR="0056353C" w:rsidRPr="009C7F70" w:rsidRDefault="0056353C" w:rsidP="004F2630">
      <w:pPr>
        <w:rPr>
          <w:rFonts w:eastAsia="DFKai-SB"/>
          <w:color w:val="000000" w:themeColor="text1"/>
        </w:rPr>
      </w:pPr>
    </w:p>
    <w:p w14:paraId="3CBED53F" w14:textId="77777777" w:rsidR="0056353C" w:rsidRPr="009C7F70" w:rsidRDefault="0056353C" w:rsidP="004F2630">
      <w:pPr>
        <w:rPr>
          <w:rFonts w:eastAsia="DFKai-SB"/>
          <w:color w:val="000000" w:themeColor="text1"/>
        </w:rPr>
      </w:pPr>
      <w:r w:rsidRPr="009C7F70">
        <w:rPr>
          <w:rFonts w:eastAsia="DFKai-SB"/>
          <w:color w:val="000000" w:themeColor="text1"/>
        </w:rPr>
        <w:t>This program uses events. Look at the code with a partner and discuss what you think it will do. Once you have answered the questions click "Run" to check your answer.</w:t>
      </w:r>
    </w:p>
    <w:p w14:paraId="00079AA5" w14:textId="77777777" w:rsidR="0056353C" w:rsidRPr="009C7F70" w:rsidRDefault="0056353C" w:rsidP="004F2630">
      <w:pPr>
        <w:numPr>
          <w:ilvl w:val="0"/>
          <w:numId w:val="54"/>
        </w:numPr>
        <w:rPr>
          <w:rFonts w:eastAsia="DFKai-SB"/>
          <w:color w:val="000000" w:themeColor="text1"/>
        </w:rPr>
      </w:pPr>
      <w:r w:rsidRPr="009C7F70">
        <w:rPr>
          <w:rFonts w:eastAsia="DFKai-SB"/>
          <w:color w:val="000000" w:themeColor="text1"/>
        </w:rPr>
        <w:t>Will the light turn on when the program is "Run"? Why or why not?</w:t>
      </w:r>
    </w:p>
    <w:p w14:paraId="3EC46DBB" w14:textId="77777777" w:rsidR="0056353C" w:rsidRPr="009C7F70" w:rsidRDefault="0056353C" w:rsidP="004F2630">
      <w:pPr>
        <w:rPr>
          <w:rFonts w:eastAsia="DFKai-SB"/>
          <w:color w:val="000000" w:themeColor="text1"/>
        </w:rPr>
      </w:pPr>
    </w:p>
    <w:p w14:paraId="10B264D9" w14:textId="77777777" w:rsidR="0056353C" w:rsidRPr="009C7F70" w:rsidRDefault="0056353C" w:rsidP="004F2630">
      <w:pPr>
        <w:rPr>
          <w:rFonts w:eastAsia="DFKai-SB"/>
          <w:color w:val="000000" w:themeColor="text1"/>
        </w:rPr>
      </w:pPr>
      <w:r w:rsidRPr="009C7F70">
        <w:rPr>
          <w:rFonts w:eastAsia="DFKai-SB"/>
          <w:color w:val="000000" w:themeColor="text1"/>
        </w:rPr>
        <w:t>該程序使用事件。與合作夥伴一起查看代碼並討論你的想法。一旦你回答了問題，請點擊</w:t>
      </w:r>
      <w:r w:rsidRPr="009C7F70">
        <w:rPr>
          <w:rFonts w:eastAsia="DFKai-SB"/>
          <w:color w:val="000000" w:themeColor="text1"/>
        </w:rPr>
        <w:t>“Run”</w:t>
      </w:r>
      <w:r w:rsidRPr="009C7F70">
        <w:rPr>
          <w:rFonts w:eastAsia="DFKai-SB"/>
          <w:color w:val="000000" w:themeColor="text1"/>
        </w:rPr>
        <w:t>以檢查你的答案。</w:t>
      </w:r>
      <w:r w:rsidRPr="009C7F70">
        <w:rPr>
          <w:rFonts w:eastAsia="DFKai-SB"/>
          <w:color w:val="000000" w:themeColor="text1"/>
        </w:rPr>
        <w:t xml:space="preserve"> </w:t>
      </w:r>
    </w:p>
    <w:p w14:paraId="26D385A4"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p>
    <w:p w14:paraId="1BBAAFE2" w14:textId="77777777" w:rsidR="0056353C" w:rsidRPr="009C7F70" w:rsidRDefault="0056353C" w:rsidP="004F2630">
      <w:pPr>
        <w:numPr>
          <w:ilvl w:val="0"/>
          <w:numId w:val="54"/>
        </w:numPr>
        <w:rPr>
          <w:rFonts w:eastAsia="DFKai-SB"/>
          <w:color w:val="000000" w:themeColor="text1"/>
        </w:rPr>
      </w:pPr>
      <w:r w:rsidRPr="009C7F70">
        <w:rPr>
          <w:rFonts w:eastAsia="DFKai-SB"/>
          <w:color w:val="000000" w:themeColor="text1"/>
        </w:rPr>
        <w:t>當程序</w:t>
      </w:r>
      <w:r w:rsidRPr="009C7F70">
        <w:rPr>
          <w:rFonts w:eastAsia="DFKai-SB"/>
          <w:color w:val="000000" w:themeColor="text1"/>
        </w:rPr>
        <w:t>“</w:t>
      </w:r>
      <w:r w:rsidRPr="009C7F70">
        <w:rPr>
          <w:rFonts w:eastAsia="DFKai-SB"/>
          <w:color w:val="000000" w:themeColor="text1"/>
        </w:rPr>
        <w:t>運行</w:t>
      </w:r>
      <w:r w:rsidRPr="009C7F70">
        <w:rPr>
          <w:rFonts w:eastAsia="DFKai-SB"/>
          <w:color w:val="000000" w:themeColor="text1"/>
        </w:rPr>
        <w:t>”</w:t>
      </w:r>
      <w:r w:rsidRPr="009C7F70">
        <w:rPr>
          <w:rFonts w:eastAsia="DFKai-SB"/>
          <w:color w:val="000000" w:themeColor="text1"/>
        </w:rPr>
        <w:t>時，指示燈會亮起嗎？為什麼或者為什麼不？</w:t>
      </w:r>
    </w:p>
    <w:p w14:paraId="63FA39A1" w14:textId="77777777" w:rsidR="0056353C" w:rsidRPr="009C7F70" w:rsidRDefault="0056353C" w:rsidP="004F2630">
      <w:pPr>
        <w:rPr>
          <w:rFonts w:eastAsia="DFKai-SB"/>
          <w:color w:val="000000" w:themeColor="text1"/>
        </w:rPr>
      </w:pPr>
    </w:p>
    <w:p w14:paraId="1181CF1A"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"https://studio.code.org/s/csd6/stage/3/puzzle/7" </w:instrText>
      </w:r>
      <w:r w:rsidRPr="009C7F70">
        <w:rPr>
          <w:rFonts w:eastAsia="DFKai-SB"/>
          <w:color w:val="000000" w:themeColor="text1"/>
        </w:rPr>
        <w:fldChar w:fldCharType="separate"/>
      </w:r>
      <w:r w:rsidRPr="009C7F70">
        <w:rPr>
          <w:rFonts w:eastAsia="DFKai-SB"/>
          <w:color w:val="000000" w:themeColor="text1"/>
        </w:rPr>
        <w:t>View on Code Studio</w:t>
      </w:r>
    </w:p>
    <w:bookmarkStart w:id="173" w:name="_u0zv00doxbt4" w:colFirst="0" w:colLast="0"/>
    <w:bookmarkEnd w:id="173"/>
    <w:p w14:paraId="3BF2C45B"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6B639B7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74" w:name="_25at29yc07ez" w:colFirst="0" w:colLast="0"/>
      <w:bookmarkEnd w:id="174"/>
      <w:r w:rsidRPr="009C7F70">
        <w:rPr>
          <w:rFonts w:eastAsia="DFKai-SB"/>
          <w:b/>
          <w:color w:val="000000" w:themeColor="text1"/>
          <w:sz w:val="46"/>
          <w:szCs w:val="46"/>
        </w:rPr>
        <w:t>Using Events</w:t>
      </w:r>
    </w:p>
    <w:p w14:paraId="67501E36" w14:textId="77777777" w:rsidR="0056353C" w:rsidRPr="009C7F70" w:rsidRDefault="0056353C" w:rsidP="004F2630">
      <w:pPr>
        <w:rPr>
          <w:rFonts w:eastAsia="DFKai-SB"/>
          <w:color w:val="000000" w:themeColor="text1"/>
        </w:rPr>
      </w:pPr>
      <w:r w:rsidRPr="009C7F70">
        <w:rPr>
          <w:rFonts w:eastAsia="DFKai-SB"/>
          <w:color w:val="000000" w:themeColor="text1"/>
        </w:rPr>
        <w:t>This program has two buttons. The "on" button works, but the "off" button still needs to be programmed.</w:t>
      </w:r>
    </w:p>
    <w:p w14:paraId="07A3F2BC" w14:textId="77777777" w:rsidR="0056353C" w:rsidRPr="009C7F70" w:rsidRDefault="0056353C" w:rsidP="004F2630">
      <w:pPr>
        <w:rPr>
          <w:rFonts w:eastAsia="DFKai-SB"/>
          <w:color w:val="000000" w:themeColor="text1"/>
        </w:rPr>
      </w:pPr>
    </w:p>
    <w:p w14:paraId="37A3C61A" w14:textId="69FAA938" w:rsidR="0056353C" w:rsidRPr="009C7F70" w:rsidRDefault="0056353C" w:rsidP="004F2630">
      <w:pPr>
        <w:rPr>
          <w:rFonts w:eastAsia="DFKai-SB"/>
          <w:color w:val="000000" w:themeColor="text1"/>
        </w:rPr>
      </w:pPr>
      <w:r w:rsidRPr="009C7F70">
        <w:rPr>
          <w:rFonts w:eastAsia="DFKai-SB"/>
          <w:color w:val="000000" w:themeColor="text1"/>
        </w:rPr>
        <w:t>這個程序有兩個按鈕。</w:t>
      </w:r>
      <w:r w:rsidRPr="009C7F70">
        <w:rPr>
          <w:rFonts w:eastAsia="DFKai-SB"/>
          <w:color w:val="000000" w:themeColor="text1"/>
        </w:rPr>
        <w:t xml:space="preserve"> “on”</w:t>
      </w:r>
      <w:r w:rsidR="00922493">
        <w:rPr>
          <w:rFonts w:eastAsia="DFKai-SB" w:hint="eastAsia"/>
          <w:color w:val="000000" w:themeColor="text1"/>
        </w:rPr>
        <w:t xml:space="preserve"> </w:t>
      </w:r>
      <w:r w:rsidRPr="009C7F70">
        <w:rPr>
          <w:rFonts w:eastAsia="DFKai-SB"/>
          <w:color w:val="000000" w:themeColor="text1"/>
        </w:rPr>
        <w:t>按鈕有效，但</w:t>
      </w:r>
      <w:r w:rsidRPr="009C7F70">
        <w:rPr>
          <w:rFonts w:eastAsia="DFKai-SB"/>
          <w:color w:val="000000" w:themeColor="text1"/>
        </w:rPr>
        <w:t>“off”</w:t>
      </w:r>
      <w:r w:rsidRPr="009C7F70">
        <w:rPr>
          <w:rFonts w:eastAsia="DFKai-SB"/>
          <w:color w:val="000000" w:themeColor="text1"/>
        </w:rPr>
        <w:t>按鈕仍然需要被編寫程式才會動作。</w:t>
      </w:r>
    </w:p>
    <w:p w14:paraId="20F3A8F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75" w:name="_4jd2kz2czwdw" w:colFirst="0" w:colLast="0"/>
      <w:bookmarkEnd w:id="175"/>
      <w:r w:rsidRPr="009C7F70">
        <w:rPr>
          <w:rFonts w:eastAsia="DFKai-SB"/>
          <w:b/>
          <w:color w:val="000000" w:themeColor="text1"/>
          <w:sz w:val="46"/>
          <w:szCs w:val="46"/>
        </w:rPr>
        <w:t>Do This</w:t>
      </w:r>
    </w:p>
    <w:p w14:paraId="3EA4E2B1" w14:textId="77777777" w:rsidR="0056353C" w:rsidRPr="009C7F70" w:rsidRDefault="0056353C" w:rsidP="004F2630">
      <w:pPr>
        <w:numPr>
          <w:ilvl w:val="0"/>
          <w:numId w:val="53"/>
        </w:numPr>
        <w:rPr>
          <w:rFonts w:eastAsia="DFKai-SB"/>
          <w:color w:val="000000" w:themeColor="text1"/>
        </w:rPr>
      </w:pPr>
      <w:r w:rsidRPr="009C7F70">
        <w:rPr>
          <w:rFonts w:eastAsia="DFKai-SB"/>
          <w:color w:val="000000" w:themeColor="text1"/>
        </w:rPr>
        <w:t>Add code so that the second button turns the LED off.</w:t>
      </w:r>
    </w:p>
    <w:p w14:paraId="56998288" w14:textId="77777777" w:rsidR="0056353C" w:rsidRPr="009C7F70" w:rsidRDefault="0056353C" w:rsidP="004F2630">
      <w:pPr>
        <w:numPr>
          <w:ilvl w:val="0"/>
          <w:numId w:val="53"/>
        </w:numPr>
        <w:rPr>
          <w:rFonts w:eastAsia="DFKai-SB"/>
          <w:color w:val="000000" w:themeColor="text1"/>
        </w:rPr>
      </w:pPr>
      <w:r w:rsidRPr="009C7F70">
        <w:rPr>
          <w:rFonts w:eastAsia="DFKai-SB"/>
          <w:color w:val="000000" w:themeColor="text1"/>
        </w:rPr>
        <w:t>增加一段程式碼，以便第二個按鈕能把</w:t>
      </w:r>
      <w:r w:rsidRPr="009C7F70">
        <w:rPr>
          <w:rFonts w:eastAsia="DFKai-SB"/>
          <w:color w:val="000000" w:themeColor="text1"/>
        </w:rPr>
        <w:t>LED</w:t>
      </w:r>
      <w:r w:rsidRPr="009C7F70">
        <w:rPr>
          <w:rFonts w:eastAsia="DFKai-SB"/>
          <w:color w:val="000000" w:themeColor="text1"/>
        </w:rPr>
        <w:t>關閉。</w:t>
      </w:r>
    </w:p>
    <w:p w14:paraId="5A317A44" w14:textId="77777777" w:rsidR="0056353C" w:rsidRPr="009C7F70" w:rsidRDefault="0056353C" w:rsidP="004F2630">
      <w:pPr>
        <w:ind w:left="720"/>
        <w:rPr>
          <w:rFonts w:eastAsia="DFKai-SB"/>
          <w:color w:val="000000" w:themeColor="text1"/>
        </w:rPr>
      </w:pPr>
    </w:p>
    <w:p w14:paraId="372C5AE5"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"https://studio.code.org/s/csd6/stage/3/puzzle/8" </w:instrText>
      </w:r>
      <w:r w:rsidRPr="009C7F70">
        <w:rPr>
          <w:rFonts w:eastAsia="DFKai-SB"/>
          <w:color w:val="000000" w:themeColor="text1"/>
        </w:rPr>
        <w:fldChar w:fldCharType="separate"/>
      </w:r>
      <w:r w:rsidRPr="009C7F70">
        <w:rPr>
          <w:rFonts w:eastAsia="DFKai-SB"/>
          <w:color w:val="000000" w:themeColor="text1"/>
        </w:rPr>
        <w:t>View on Code Studio</w:t>
      </w:r>
    </w:p>
    <w:bookmarkStart w:id="176" w:name="_cctaanq8v2wz" w:colFirst="0" w:colLast="0"/>
    <w:bookmarkEnd w:id="176"/>
    <w:p w14:paraId="3BA7D504"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30A3BB6B"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77" w:name="_klv1fzxl5avf" w:colFirst="0" w:colLast="0"/>
      <w:bookmarkEnd w:id="177"/>
      <w:r w:rsidRPr="009C7F70">
        <w:rPr>
          <w:rFonts w:eastAsia="DFKai-SB"/>
          <w:b/>
          <w:color w:val="000000" w:themeColor="text1"/>
          <w:sz w:val="46"/>
          <w:szCs w:val="46"/>
        </w:rPr>
        <w:t>Light Switch</w:t>
      </w:r>
    </w:p>
    <w:p w14:paraId="1459BDDB" w14:textId="77777777" w:rsidR="0056353C" w:rsidRPr="009C7F70" w:rsidRDefault="0056353C" w:rsidP="004F2630">
      <w:pPr>
        <w:rPr>
          <w:rFonts w:eastAsia="DFKai-SB"/>
          <w:color w:val="000000" w:themeColor="text1"/>
        </w:rPr>
      </w:pPr>
      <w:r w:rsidRPr="009C7F70">
        <w:rPr>
          <w:rFonts w:eastAsia="DFKai-SB"/>
          <w:color w:val="000000" w:themeColor="text1"/>
        </w:rPr>
        <w:t>There are three more LED blocks that you haven't used yet. One of them can make the button work like a light switch, turning the LED on when it's off, but off when it's on.</w:t>
      </w:r>
    </w:p>
    <w:p w14:paraId="51D5470F" w14:textId="77777777" w:rsidR="0056353C" w:rsidRPr="009C7F70" w:rsidRDefault="0056353C" w:rsidP="004F2630">
      <w:pPr>
        <w:rPr>
          <w:rFonts w:eastAsia="DFKai-SB"/>
          <w:color w:val="000000" w:themeColor="text1"/>
        </w:rPr>
      </w:pPr>
      <w:r w:rsidRPr="009C7F70">
        <w:rPr>
          <w:rFonts w:eastAsia="DFKai-SB"/>
          <w:color w:val="000000" w:themeColor="text1"/>
        </w:rPr>
        <w:t>那裏還有三個</w:t>
      </w:r>
      <w:r w:rsidRPr="009C7F70">
        <w:rPr>
          <w:rFonts w:eastAsia="DFKai-SB"/>
          <w:color w:val="000000" w:themeColor="text1"/>
        </w:rPr>
        <w:t>LED</w:t>
      </w:r>
      <w:r w:rsidRPr="009C7F70">
        <w:rPr>
          <w:rFonts w:eastAsia="DFKai-SB"/>
          <w:color w:val="000000" w:themeColor="text1"/>
        </w:rPr>
        <w:t>區塊你還尚未使用。其中一個可以使按鈕像一個燈開關一樣工作，當它關閉時打開</w:t>
      </w:r>
      <w:r w:rsidRPr="009C7F70">
        <w:rPr>
          <w:rFonts w:eastAsia="DFKai-SB"/>
          <w:color w:val="000000" w:themeColor="text1"/>
        </w:rPr>
        <w:t>LED</w:t>
      </w:r>
      <w:r w:rsidRPr="009C7F70">
        <w:rPr>
          <w:rFonts w:eastAsia="DFKai-SB"/>
          <w:color w:val="000000" w:themeColor="text1"/>
        </w:rPr>
        <w:t>，但是當它打開時關閉</w:t>
      </w:r>
      <w:r w:rsidRPr="009C7F70">
        <w:rPr>
          <w:rFonts w:eastAsia="DFKai-SB"/>
          <w:color w:val="000000" w:themeColor="text1"/>
        </w:rPr>
        <w:t>LED</w:t>
      </w:r>
      <w:r w:rsidRPr="009C7F70">
        <w:rPr>
          <w:rFonts w:eastAsia="DFKai-SB"/>
          <w:color w:val="000000" w:themeColor="text1"/>
        </w:rPr>
        <w:t>。</w:t>
      </w:r>
    </w:p>
    <w:p w14:paraId="7E13F5BE"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78" w:name="_3o3hinkr2c1w" w:colFirst="0" w:colLast="0"/>
      <w:bookmarkEnd w:id="178"/>
      <w:r w:rsidRPr="009C7F70">
        <w:rPr>
          <w:rFonts w:eastAsia="DFKai-SB"/>
          <w:b/>
          <w:color w:val="000000" w:themeColor="text1"/>
          <w:sz w:val="46"/>
          <w:szCs w:val="46"/>
        </w:rPr>
        <w:lastRenderedPageBreak/>
        <w:t>Do This</w:t>
      </w:r>
    </w:p>
    <w:p w14:paraId="5EC77E6C"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Try the</w:t>
      </w:r>
      <w:hyperlink r:id="rId99">
        <w:r w:rsidRPr="009C7F70">
          <w:rPr>
            <w:rFonts w:eastAsia="DFKai-SB"/>
            <w:color w:val="000000" w:themeColor="text1"/>
          </w:rPr>
          <w:t xml:space="preserve"> </w:t>
        </w:r>
      </w:hyperlink>
      <w:hyperlink r:id="rId100">
        <w:r w:rsidRPr="009C7F70">
          <w:rPr>
            <w:rFonts w:eastAsia="DFKai-SB"/>
            <w:color w:val="000000" w:themeColor="text1"/>
          </w:rPr>
          <w:t>blink</w:t>
        </w:r>
      </w:hyperlink>
      <w:r w:rsidRPr="009C7F70">
        <w:rPr>
          <w:rFonts w:eastAsia="DFKai-SB"/>
          <w:color w:val="000000" w:themeColor="text1"/>
        </w:rPr>
        <w:t>,</w:t>
      </w:r>
      <w:hyperlink r:id="rId101">
        <w:r w:rsidRPr="009C7F70">
          <w:rPr>
            <w:rFonts w:eastAsia="DFKai-SB"/>
            <w:color w:val="000000" w:themeColor="text1"/>
          </w:rPr>
          <w:t xml:space="preserve"> </w:t>
        </w:r>
      </w:hyperlink>
      <w:hyperlink r:id="rId102">
        <w:r w:rsidRPr="009C7F70">
          <w:rPr>
            <w:rFonts w:eastAsia="DFKai-SB"/>
            <w:color w:val="000000" w:themeColor="text1"/>
          </w:rPr>
          <w:t>toggle</w:t>
        </w:r>
      </w:hyperlink>
      <w:r w:rsidRPr="009C7F70">
        <w:rPr>
          <w:rFonts w:eastAsia="DFKai-SB"/>
          <w:color w:val="000000" w:themeColor="text1"/>
        </w:rPr>
        <w:t xml:space="preserve"> and pulse blocks to see what they do.</w:t>
      </w:r>
    </w:p>
    <w:p w14:paraId="2649CD94"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Use one of the blocks to make the button work like a light switch.</w:t>
      </w:r>
    </w:p>
    <w:p w14:paraId="78606028"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If the LED is off, the button should turn it on.</w:t>
      </w:r>
    </w:p>
    <w:p w14:paraId="2455E3FB"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If the LED is on, the button should turn it off.</w:t>
      </w:r>
    </w:p>
    <w:p w14:paraId="0E17DAFF" w14:textId="77777777" w:rsidR="0056353C" w:rsidRPr="009C7F70" w:rsidRDefault="0056353C" w:rsidP="004F2630">
      <w:pPr>
        <w:ind w:left="720"/>
        <w:rPr>
          <w:rFonts w:eastAsia="DFKai-SB"/>
          <w:color w:val="000000" w:themeColor="text1"/>
        </w:rPr>
      </w:pPr>
    </w:p>
    <w:p w14:paraId="44390EB3"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嘗試</w:t>
      </w:r>
      <w:r w:rsidRPr="009C7F70">
        <w:rPr>
          <w:rFonts w:eastAsia="DFKai-SB"/>
          <w:color w:val="000000" w:themeColor="text1"/>
        </w:rPr>
        <w:t xml:space="preserve">blink, toggle and pulse </w:t>
      </w:r>
      <w:r w:rsidRPr="009C7F70">
        <w:rPr>
          <w:rFonts w:eastAsia="DFKai-SB"/>
          <w:color w:val="000000" w:themeColor="text1"/>
        </w:rPr>
        <w:t>那些區塊以查看它們的作用</w:t>
      </w:r>
    </w:p>
    <w:p w14:paraId="5BF5CD5B"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使用其中一個塊使按鈕像燈開關一樣工作。</w:t>
      </w:r>
    </w:p>
    <w:p w14:paraId="7FD3FE36"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如果</w:t>
      </w:r>
      <w:r w:rsidRPr="009C7F70">
        <w:rPr>
          <w:rFonts w:eastAsia="DFKai-SB"/>
          <w:color w:val="000000" w:themeColor="text1"/>
        </w:rPr>
        <w:t>LED</w:t>
      </w:r>
      <w:r w:rsidRPr="009C7F70">
        <w:rPr>
          <w:rFonts w:eastAsia="DFKai-SB"/>
          <w:color w:val="000000" w:themeColor="text1"/>
        </w:rPr>
        <w:t>熄滅，按鈕應打開。</w:t>
      </w:r>
    </w:p>
    <w:p w14:paraId="02CC5BE0" w14:textId="77777777" w:rsidR="0056353C" w:rsidRPr="009C7F70" w:rsidRDefault="0056353C" w:rsidP="004F2630">
      <w:pPr>
        <w:numPr>
          <w:ilvl w:val="0"/>
          <w:numId w:val="36"/>
        </w:numPr>
        <w:rPr>
          <w:rFonts w:eastAsia="DFKai-SB"/>
          <w:color w:val="000000" w:themeColor="text1"/>
        </w:rPr>
      </w:pPr>
      <w:r w:rsidRPr="009C7F70">
        <w:rPr>
          <w:rFonts w:eastAsia="DFKai-SB"/>
          <w:color w:val="000000" w:themeColor="text1"/>
        </w:rPr>
        <w:t>如果</w:t>
      </w:r>
      <w:r w:rsidRPr="009C7F70">
        <w:rPr>
          <w:rFonts w:eastAsia="DFKai-SB"/>
          <w:color w:val="000000" w:themeColor="text1"/>
        </w:rPr>
        <w:t>LED</w:t>
      </w:r>
      <w:r w:rsidRPr="009C7F70">
        <w:rPr>
          <w:rFonts w:eastAsia="DFKai-SB"/>
          <w:color w:val="000000" w:themeColor="text1"/>
        </w:rPr>
        <w:t>亮起，按鈕應將其關閉。</w:t>
      </w:r>
    </w:p>
    <w:p w14:paraId="74ED5665" w14:textId="77777777" w:rsidR="0056353C" w:rsidRPr="009C7F70" w:rsidRDefault="0056353C" w:rsidP="004F2630">
      <w:pPr>
        <w:rPr>
          <w:rFonts w:eastAsia="DFKai-SB"/>
          <w:color w:val="000000" w:themeColor="text1"/>
        </w:rPr>
      </w:pPr>
    </w:p>
    <w:p w14:paraId="50185F79"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"https://studio.code.org/s/csd6/stage/3/puzzle/9" </w:instrText>
      </w:r>
      <w:r w:rsidRPr="009C7F70">
        <w:rPr>
          <w:rFonts w:eastAsia="DFKai-SB"/>
          <w:color w:val="000000" w:themeColor="text1"/>
        </w:rPr>
        <w:fldChar w:fldCharType="separate"/>
      </w:r>
      <w:r w:rsidRPr="009C7F70">
        <w:rPr>
          <w:rFonts w:eastAsia="DFKai-SB"/>
          <w:color w:val="000000" w:themeColor="text1"/>
        </w:rPr>
        <w:t>View on Code Studio</w:t>
      </w:r>
    </w:p>
    <w:bookmarkStart w:id="179" w:name="_5peggbb8i9ti" w:colFirst="0" w:colLast="0"/>
    <w:bookmarkEnd w:id="179"/>
    <w:p w14:paraId="52137C66"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50982DEB"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80" w:name="_iz9bmrq2tfie" w:colFirst="0" w:colLast="0"/>
      <w:bookmarkEnd w:id="180"/>
      <w:r w:rsidRPr="009C7F70">
        <w:rPr>
          <w:rFonts w:eastAsia="DFKai-SB"/>
          <w:b/>
          <w:color w:val="000000" w:themeColor="text1"/>
          <w:sz w:val="46"/>
          <w:szCs w:val="46"/>
        </w:rPr>
        <w:t>Multi-function Light</w:t>
      </w:r>
    </w:p>
    <w:p w14:paraId="79267A8B" w14:textId="77777777" w:rsidR="0056353C" w:rsidRPr="009C7F70" w:rsidRDefault="0056353C" w:rsidP="004F2630">
      <w:pPr>
        <w:rPr>
          <w:rFonts w:eastAsia="DFKai-SB"/>
          <w:color w:val="000000" w:themeColor="text1"/>
        </w:rPr>
      </w:pPr>
      <w:r w:rsidRPr="009C7F70">
        <w:rPr>
          <w:rFonts w:eastAsia="DFKai-SB"/>
          <w:color w:val="000000" w:themeColor="text1"/>
        </w:rPr>
        <w:t>多功能燈</w:t>
      </w:r>
    </w:p>
    <w:p w14:paraId="54380F18" w14:textId="77777777" w:rsidR="0056353C" w:rsidRPr="009C7F70" w:rsidRDefault="0056353C" w:rsidP="004F2630">
      <w:pPr>
        <w:rPr>
          <w:rFonts w:eastAsia="DFKai-SB"/>
          <w:color w:val="000000" w:themeColor="text1"/>
        </w:rPr>
      </w:pPr>
    </w:p>
    <w:p w14:paraId="05A7FB71" w14:textId="77777777" w:rsidR="0056353C" w:rsidRPr="009C7F70" w:rsidRDefault="0056353C" w:rsidP="004F2630">
      <w:pPr>
        <w:rPr>
          <w:rFonts w:eastAsia="DFKai-SB"/>
          <w:color w:val="000000" w:themeColor="text1"/>
        </w:rPr>
      </w:pPr>
      <w:r w:rsidRPr="009C7F70">
        <w:rPr>
          <w:rFonts w:eastAsia="DFKai-SB"/>
          <w:color w:val="000000" w:themeColor="text1"/>
        </w:rPr>
        <w:t>This app should let you choose between three types of lights: on, blink, and pulse. It should also have a button that turns the light completely off. Right now only the "on" button works, and the "off" button is completely missing.</w:t>
      </w:r>
    </w:p>
    <w:p w14:paraId="1865CADC" w14:textId="77777777" w:rsidR="0056353C" w:rsidRPr="009C7F70" w:rsidRDefault="0056353C" w:rsidP="004F2630">
      <w:pPr>
        <w:rPr>
          <w:rFonts w:eastAsia="DFKai-SB"/>
          <w:color w:val="000000" w:themeColor="text1"/>
        </w:rPr>
      </w:pPr>
    </w:p>
    <w:p w14:paraId="1424253A" w14:textId="5FAC2455" w:rsidR="0056353C" w:rsidRPr="009C7F70" w:rsidRDefault="0056353C" w:rsidP="004F2630">
      <w:pPr>
        <w:rPr>
          <w:rFonts w:eastAsia="DFKai-SB"/>
          <w:color w:val="000000" w:themeColor="text1"/>
        </w:rPr>
      </w:pPr>
      <w:r w:rsidRPr="009C7F70">
        <w:rPr>
          <w:rFonts w:eastAsia="DFKai-SB"/>
          <w:color w:val="000000" w:themeColor="text1"/>
        </w:rPr>
        <w:t>這個應用程式應該能夠讓你在三種類型的燈模式做選擇：</w:t>
      </w:r>
      <w:r w:rsidRPr="009C7F70">
        <w:rPr>
          <w:rFonts w:eastAsia="DFKai-SB"/>
          <w:color w:val="000000" w:themeColor="text1"/>
        </w:rPr>
        <w:t xml:space="preserve">on, blink, and pulse. </w:t>
      </w:r>
      <w:r w:rsidRPr="009C7F70">
        <w:rPr>
          <w:rFonts w:eastAsia="DFKai-SB"/>
          <w:color w:val="000000" w:themeColor="text1"/>
        </w:rPr>
        <w:t>它應該還有一個可以完全關閉燈的按鈕。現在只有</w:t>
      </w:r>
      <w:r w:rsidR="00922493">
        <w:rPr>
          <w:rFonts w:eastAsia="DFKai-SB" w:hint="eastAsia"/>
          <w:color w:val="000000" w:themeColor="text1"/>
        </w:rPr>
        <w:t xml:space="preserve"> </w:t>
      </w:r>
      <w:r w:rsidRPr="009C7F70">
        <w:rPr>
          <w:rFonts w:eastAsia="DFKai-SB"/>
          <w:color w:val="000000" w:themeColor="text1"/>
        </w:rPr>
        <w:t>“on”</w:t>
      </w:r>
      <w:r w:rsidR="00922493">
        <w:rPr>
          <w:rFonts w:eastAsia="DFKai-SB" w:hint="eastAsia"/>
          <w:color w:val="000000" w:themeColor="text1"/>
        </w:rPr>
        <w:t xml:space="preserve"> </w:t>
      </w:r>
      <w:r w:rsidRPr="009C7F70">
        <w:rPr>
          <w:rFonts w:eastAsia="DFKai-SB"/>
          <w:color w:val="000000" w:themeColor="text1"/>
        </w:rPr>
        <w:t>按鈕工作，</w:t>
      </w:r>
      <w:r w:rsidRPr="009C7F70">
        <w:rPr>
          <w:rFonts w:eastAsia="DFKai-SB"/>
          <w:color w:val="000000" w:themeColor="text1"/>
        </w:rPr>
        <w:t>“off”</w:t>
      </w:r>
      <w:r w:rsidR="00922493">
        <w:rPr>
          <w:rFonts w:eastAsia="DFKai-SB" w:hint="eastAsia"/>
          <w:color w:val="000000" w:themeColor="text1"/>
        </w:rPr>
        <w:t xml:space="preserve"> </w:t>
      </w:r>
      <w:r w:rsidRPr="009C7F70">
        <w:rPr>
          <w:rFonts w:eastAsia="DFKai-SB"/>
          <w:color w:val="000000" w:themeColor="text1"/>
        </w:rPr>
        <w:t>按鈕完全失去作用。</w:t>
      </w:r>
    </w:p>
    <w:p w14:paraId="3C98E93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81" w:name="_7e3ht1mmml0j" w:colFirst="0" w:colLast="0"/>
      <w:bookmarkEnd w:id="181"/>
      <w:r w:rsidRPr="009C7F70">
        <w:rPr>
          <w:rFonts w:eastAsia="DFKai-SB"/>
          <w:b/>
          <w:color w:val="000000" w:themeColor="text1"/>
          <w:sz w:val="46"/>
          <w:szCs w:val="46"/>
        </w:rPr>
        <w:t>Do This</w:t>
      </w:r>
    </w:p>
    <w:p w14:paraId="5136CF12" w14:textId="77777777" w:rsidR="0056353C" w:rsidRPr="009C7F70" w:rsidRDefault="0056353C" w:rsidP="004F2630">
      <w:pPr>
        <w:numPr>
          <w:ilvl w:val="0"/>
          <w:numId w:val="44"/>
        </w:numPr>
        <w:rPr>
          <w:rFonts w:eastAsia="DFKai-SB"/>
          <w:color w:val="000000" w:themeColor="text1"/>
        </w:rPr>
      </w:pPr>
      <w:r w:rsidRPr="009C7F70">
        <w:rPr>
          <w:rFonts w:eastAsia="DFKai-SB"/>
          <w:color w:val="000000" w:themeColor="text1"/>
        </w:rPr>
        <w:t>Add code to make the "blink" and "pulse" buttons work.</w:t>
      </w:r>
    </w:p>
    <w:p w14:paraId="3EB2D050" w14:textId="77777777" w:rsidR="0056353C" w:rsidRPr="009C7F70" w:rsidRDefault="0056353C" w:rsidP="004F2630">
      <w:pPr>
        <w:numPr>
          <w:ilvl w:val="0"/>
          <w:numId w:val="44"/>
        </w:numPr>
        <w:rPr>
          <w:rFonts w:eastAsia="DFKai-SB"/>
          <w:color w:val="000000" w:themeColor="text1"/>
        </w:rPr>
      </w:pPr>
      <w:r w:rsidRPr="009C7F70">
        <w:rPr>
          <w:rFonts w:eastAsia="DFKai-SB"/>
          <w:color w:val="000000" w:themeColor="text1"/>
        </w:rPr>
        <w:t>In design mode, add a new "off" button.</w:t>
      </w:r>
    </w:p>
    <w:p w14:paraId="6CEE60AE" w14:textId="77777777" w:rsidR="0056353C" w:rsidRPr="009C7F70" w:rsidRDefault="0056353C" w:rsidP="004F2630">
      <w:pPr>
        <w:numPr>
          <w:ilvl w:val="0"/>
          <w:numId w:val="44"/>
        </w:numPr>
        <w:rPr>
          <w:rFonts w:eastAsia="DFKai-SB"/>
          <w:color w:val="000000" w:themeColor="text1"/>
        </w:rPr>
      </w:pPr>
      <w:r w:rsidRPr="009C7F70">
        <w:rPr>
          <w:rFonts w:eastAsia="DFKai-SB"/>
          <w:color w:val="000000" w:themeColor="text1"/>
        </w:rPr>
        <w:t>Add code to make the "off" button work.</w:t>
      </w:r>
    </w:p>
    <w:p w14:paraId="0FFFE854" w14:textId="77777777" w:rsidR="0056353C" w:rsidRPr="009C7F70" w:rsidRDefault="0056353C" w:rsidP="004F2630">
      <w:pPr>
        <w:numPr>
          <w:ilvl w:val="0"/>
          <w:numId w:val="50"/>
        </w:numPr>
        <w:rPr>
          <w:rFonts w:eastAsia="DFKai-SB"/>
          <w:color w:val="000000" w:themeColor="text1"/>
        </w:rPr>
      </w:pPr>
      <w:r w:rsidRPr="009C7F70">
        <w:rPr>
          <w:rFonts w:eastAsia="DFKai-SB"/>
          <w:color w:val="000000" w:themeColor="text1"/>
        </w:rPr>
        <w:t>LED Apps</w:t>
      </w:r>
    </w:p>
    <w:p w14:paraId="67808E65" w14:textId="77777777" w:rsidR="0056353C" w:rsidRPr="009C7F70" w:rsidRDefault="0056353C" w:rsidP="004F2630">
      <w:pPr>
        <w:ind w:left="720"/>
        <w:rPr>
          <w:rFonts w:eastAsia="DFKai-SB"/>
          <w:color w:val="000000" w:themeColor="text1"/>
        </w:rPr>
      </w:pPr>
    </w:p>
    <w:p w14:paraId="49E39527" w14:textId="77777777" w:rsidR="0056353C" w:rsidRPr="009C7F70" w:rsidRDefault="0056353C" w:rsidP="004F2630">
      <w:pPr>
        <w:numPr>
          <w:ilvl w:val="0"/>
          <w:numId w:val="50"/>
        </w:numPr>
        <w:rPr>
          <w:rFonts w:eastAsia="DFKai-SB"/>
          <w:color w:val="000000" w:themeColor="text1"/>
        </w:rPr>
      </w:pPr>
      <w:r w:rsidRPr="009C7F70">
        <w:rPr>
          <w:rFonts w:eastAsia="DFKai-SB"/>
          <w:color w:val="000000" w:themeColor="text1"/>
        </w:rPr>
        <w:t>添加程式代碼以使</w:t>
      </w:r>
      <w:r w:rsidRPr="009C7F70">
        <w:rPr>
          <w:rFonts w:eastAsia="DFKai-SB"/>
          <w:color w:val="000000" w:themeColor="text1"/>
        </w:rPr>
        <w:t>“blink”</w:t>
      </w:r>
      <w:r w:rsidRPr="009C7F70">
        <w:rPr>
          <w:rFonts w:eastAsia="DFKai-SB"/>
          <w:color w:val="000000" w:themeColor="text1"/>
        </w:rPr>
        <w:t>和</w:t>
      </w:r>
      <w:r w:rsidRPr="009C7F70">
        <w:rPr>
          <w:rFonts w:eastAsia="DFKai-SB"/>
          <w:color w:val="000000" w:themeColor="text1"/>
        </w:rPr>
        <w:t>“pulse”</w:t>
      </w:r>
      <w:r w:rsidRPr="009C7F70">
        <w:rPr>
          <w:rFonts w:eastAsia="DFKai-SB"/>
          <w:color w:val="000000" w:themeColor="text1"/>
        </w:rPr>
        <w:t>按鈕起作用。</w:t>
      </w:r>
    </w:p>
    <w:p w14:paraId="3ADDD88D" w14:textId="77777777" w:rsidR="0056353C" w:rsidRPr="009C7F70" w:rsidRDefault="0056353C" w:rsidP="004F2630">
      <w:pPr>
        <w:numPr>
          <w:ilvl w:val="0"/>
          <w:numId w:val="50"/>
        </w:numPr>
        <w:rPr>
          <w:rFonts w:eastAsia="DFKai-SB"/>
          <w:color w:val="000000" w:themeColor="text1"/>
        </w:rPr>
      </w:pPr>
      <w:r w:rsidRPr="009C7F70">
        <w:rPr>
          <w:rFonts w:eastAsia="DFKai-SB"/>
          <w:color w:val="000000" w:themeColor="text1"/>
        </w:rPr>
        <w:t>在設計模式下，添加新的</w:t>
      </w:r>
      <w:r w:rsidRPr="009C7F70">
        <w:rPr>
          <w:rFonts w:eastAsia="DFKai-SB"/>
          <w:color w:val="000000" w:themeColor="text1"/>
        </w:rPr>
        <w:t>“</w:t>
      </w:r>
      <w:r w:rsidRPr="009C7F70">
        <w:rPr>
          <w:rFonts w:eastAsia="DFKai-SB"/>
          <w:color w:val="000000" w:themeColor="text1"/>
        </w:rPr>
        <w:t>關閉</w:t>
      </w:r>
      <w:r w:rsidRPr="009C7F70">
        <w:rPr>
          <w:rFonts w:eastAsia="DFKai-SB"/>
          <w:color w:val="000000" w:themeColor="text1"/>
        </w:rPr>
        <w:t>”</w:t>
      </w:r>
      <w:r w:rsidRPr="009C7F70">
        <w:rPr>
          <w:rFonts w:eastAsia="DFKai-SB"/>
          <w:color w:val="000000" w:themeColor="text1"/>
        </w:rPr>
        <w:t>按鈕。</w:t>
      </w:r>
    </w:p>
    <w:p w14:paraId="6BC97BD3" w14:textId="77777777" w:rsidR="0056353C" w:rsidRPr="009C7F70" w:rsidRDefault="0056353C" w:rsidP="004F2630">
      <w:pPr>
        <w:numPr>
          <w:ilvl w:val="0"/>
          <w:numId w:val="50"/>
        </w:numPr>
        <w:rPr>
          <w:rFonts w:eastAsia="DFKai-SB"/>
          <w:color w:val="000000" w:themeColor="text1"/>
        </w:rPr>
      </w:pPr>
      <w:r w:rsidRPr="009C7F70">
        <w:rPr>
          <w:rFonts w:eastAsia="DFKai-SB"/>
          <w:color w:val="000000" w:themeColor="text1"/>
        </w:rPr>
        <w:t>添加程式碼以使</w:t>
      </w:r>
      <w:r w:rsidRPr="009C7F70">
        <w:rPr>
          <w:rFonts w:eastAsia="DFKai-SB"/>
          <w:color w:val="000000" w:themeColor="text1"/>
        </w:rPr>
        <w:t>“</w:t>
      </w:r>
      <w:r w:rsidRPr="009C7F70">
        <w:rPr>
          <w:rFonts w:eastAsia="DFKai-SB"/>
          <w:color w:val="000000" w:themeColor="text1"/>
        </w:rPr>
        <w:t>關閉</w:t>
      </w:r>
      <w:r w:rsidRPr="009C7F70">
        <w:rPr>
          <w:rFonts w:eastAsia="DFKai-SB"/>
          <w:color w:val="000000" w:themeColor="text1"/>
        </w:rPr>
        <w:t>”</w:t>
      </w:r>
      <w:r w:rsidRPr="009C7F70">
        <w:rPr>
          <w:rFonts w:eastAsia="DFKai-SB"/>
          <w:color w:val="000000" w:themeColor="text1"/>
        </w:rPr>
        <w:t>按鈕起作用。</w:t>
      </w:r>
    </w:p>
    <w:p w14:paraId="2BA04F5B" w14:textId="77777777" w:rsidR="0056353C" w:rsidRPr="009C7F70" w:rsidRDefault="0056353C" w:rsidP="004F2630">
      <w:pPr>
        <w:numPr>
          <w:ilvl w:val="0"/>
          <w:numId w:val="50"/>
        </w:numPr>
        <w:rPr>
          <w:rFonts w:eastAsia="DFKai-SB"/>
          <w:color w:val="000000" w:themeColor="text1"/>
        </w:rPr>
      </w:pPr>
      <w:r w:rsidRPr="009C7F70">
        <w:rPr>
          <w:rFonts w:eastAsia="DFKai-SB"/>
          <w:color w:val="000000" w:themeColor="text1"/>
        </w:rPr>
        <w:t>LED</w:t>
      </w:r>
      <w:r w:rsidRPr="009C7F70">
        <w:rPr>
          <w:rFonts w:eastAsia="DFKai-SB"/>
          <w:color w:val="000000" w:themeColor="text1"/>
        </w:rPr>
        <w:t>應用程序</w:t>
      </w:r>
    </w:p>
    <w:p w14:paraId="6EA1FB8D"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"https://studio.code.org/s/csd6/stage/3/puzzle/10" </w:instrText>
      </w:r>
      <w:r w:rsidRPr="009C7F70">
        <w:rPr>
          <w:rFonts w:eastAsia="DFKai-SB"/>
          <w:color w:val="000000" w:themeColor="text1"/>
        </w:rPr>
        <w:fldChar w:fldCharType="separate"/>
      </w:r>
      <w:r w:rsidRPr="009C7F70">
        <w:rPr>
          <w:rFonts w:eastAsia="DFKai-SB"/>
          <w:color w:val="000000" w:themeColor="text1"/>
        </w:rPr>
        <w:t>View on Code Studio</w:t>
      </w:r>
    </w:p>
    <w:bookmarkStart w:id="182" w:name="_xlszcmev6oja" w:colFirst="0" w:colLast="0"/>
    <w:bookmarkEnd w:id="182"/>
    <w:p w14:paraId="573C4290"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lastRenderedPageBreak/>
        <w:fldChar w:fldCharType="end"/>
      </w:r>
      <w:r w:rsidRPr="009C7F70">
        <w:rPr>
          <w:rFonts w:eastAsia="DFKai-SB"/>
          <w:b/>
          <w:color w:val="000000" w:themeColor="text1"/>
          <w:sz w:val="26"/>
          <w:szCs w:val="26"/>
        </w:rPr>
        <w:t>Student Instructions</w:t>
      </w:r>
    </w:p>
    <w:p w14:paraId="3DD26F5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83" w:name="_lq9flzx7rnii" w:colFirst="0" w:colLast="0"/>
      <w:bookmarkEnd w:id="183"/>
      <w:r w:rsidRPr="009C7F70">
        <w:rPr>
          <w:rFonts w:eastAsia="DFKai-SB"/>
          <w:b/>
          <w:color w:val="000000" w:themeColor="text1"/>
          <w:sz w:val="46"/>
          <w:szCs w:val="46"/>
        </w:rPr>
        <w:t>LED Apps</w:t>
      </w:r>
    </w:p>
    <w:p w14:paraId="4D06656D" w14:textId="77777777" w:rsidR="0056353C" w:rsidRPr="009C7F70" w:rsidRDefault="0056353C" w:rsidP="004F2630">
      <w:pPr>
        <w:rPr>
          <w:rFonts w:eastAsia="DFKai-SB"/>
          <w:color w:val="000000" w:themeColor="text1"/>
        </w:rPr>
      </w:pPr>
      <w:r w:rsidRPr="009C7F70">
        <w:rPr>
          <w:rFonts w:eastAsia="DFKai-SB"/>
          <w:color w:val="000000" w:themeColor="text1"/>
        </w:rPr>
        <w:t>In the last level, you made an app to control the LED with different buttons on the screen. In the next two levels, you'll see some other examples of apps, then have a chance to make one of your own.</w:t>
      </w:r>
    </w:p>
    <w:p w14:paraId="096DD401" w14:textId="77777777" w:rsidR="0056353C" w:rsidRPr="009C7F70" w:rsidRDefault="0056353C" w:rsidP="004F2630">
      <w:pPr>
        <w:rPr>
          <w:rFonts w:eastAsia="DFKai-SB"/>
          <w:color w:val="000000" w:themeColor="text1"/>
        </w:rPr>
      </w:pPr>
      <w:r w:rsidRPr="009C7F70">
        <w:rPr>
          <w:rFonts w:eastAsia="DFKai-SB"/>
          <w:color w:val="000000" w:themeColor="text1"/>
        </w:rPr>
        <w:t>As you look at the examples, think of what code might be useful for the app that you and your partner want to create.</w:t>
      </w:r>
    </w:p>
    <w:p w14:paraId="556ACFD4" w14:textId="77777777" w:rsidR="0056353C" w:rsidRPr="009C7F70" w:rsidRDefault="0056353C" w:rsidP="004F2630">
      <w:pPr>
        <w:rPr>
          <w:rFonts w:eastAsia="DFKai-SB"/>
          <w:color w:val="000000" w:themeColor="text1"/>
        </w:rPr>
      </w:pPr>
    </w:p>
    <w:p w14:paraId="7DB3CAF5" w14:textId="77777777" w:rsidR="0056353C" w:rsidRPr="009C7F70" w:rsidRDefault="0056353C" w:rsidP="004F2630">
      <w:pPr>
        <w:rPr>
          <w:rFonts w:eastAsia="DFKai-SB"/>
          <w:color w:val="000000" w:themeColor="text1"/>
        </w:rPr>
      </w:pPr>
      <w:r w:rsidRPr="009C7F70">
        <w:rPr>
          <w:rFonts w:eastAsia="DFKai-SB"/>
          <w:color w:val="000000" w:themeColor="text1"/>
        </w:rPr>
        <w:t>在最後一級，你製作了一個應用程式通過營幕上的不同按鈕控制</w:t>
      </w:r>
      <w:r w:rsidRPr="009C7F70">
        <w:rPr>
          <w:rFonts w:eastAsia="DFKai-SB"/>
          <w:color w:val="000000" w:themeColor="text1"/>
        </w:rPr>
        <w:t>LED</w:t>
      </w:r>
      <w:r w:rsidRPr="009C7F70">
        <w:rPr>
          <w:rFonts w:eastAsia="DFKai-SB"/>
          <w:color w:val="000000" w:themeColor="text1"/>
        </w:rPr>
        <w:t>。在接下來的兩個級別中，您將看到其他一些應用程序範例，然後有機會創建自己的應用程式。</w:t>
      </w:r>
      <w:r w:rsidRPr="009C7F70">
        <w:rPr>
          <w:rFonts w:eastAsia="DFKai-SB"/>
          <w:color w:val="000000" w:themeColor="text1"/>
        </w:rPr>
        <w:t xml:space="preserve"> </w:t>
      </w:r>
      <w:r w:rsidRPr="009C7F70">
        <w:rPr>
          <w:rFonts w:eastAsia="DFKai-SB"/>
          <w:color w:val="000000" w:themeColor="text1"/>
        </w:rPr>
        <w:t>當你在查看範例時，請思考看看哪些程式碼可能對你和你的合作夥伴想要創建的應用程式有用。</w:t>
      </w:r>
    </w:p>
    <w:p w14:paraId="757E1C20" w14:textId="77777777" w:rsidR="0056353C" w:rsidRPr="009C7F70" w:rsidRDefault="0056353C" w:rsidP="004F2630">
      <w:pPr>
        <w:rPr>
          <w:rFonts w:eastAsia="DFKai-SB"/>
          <w:color w:val="000000" w:themeColor="text1"/>
        </w:rPr>
      </w:pPr>
    </w:p>
    <w:p w14:paraId="0209F309"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"https://studio.code.org/s/csd6/stage/3/puzzle/11" </w:instrText>
      </w:r>
      <w:r w:rsidRPr="009C7F70">
        <w:rPr>
          <w:rFonts w:eastAsia="DFKai-SB"/>
          <w:color w:val="000000" w:themeColor="text1"/>
        </w:rPr>
        <w:fldChar w:fldCharType="separate"/>
      </w:r>
      <w:r w:rsidRPr="009C7F70">
        <w:rPr>
          <w:rFonts w:eastAsia="DFKai-SB"/>
          <w:color w:val="000000" w:themeColor="text1"/>
        </w:rPr>
        <w:t>View on Code Studio</w:t>
      </w:r>
    </w:p>
    <w:bookmarkStart w:id="184" w:name="_2f839w9o3qf0" w:colFirst="0" w:colLast="0"/>
    <w:bookmarkEnd w:id="184"/>
    <w:p w14:paraId="52BD5A0A"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45340D33"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85" w:name="_amv20hgibohb" w:colFirst="0" w:colLast="0"/>
      <w:bookmarkEnd w:id="185"/>
      <w:r w:rsidRPr="009C7F70">
        <w:rPr>
          <w:rFonts w:eastAsia="DFKai-SB"/>
          <w:b/>
          <w:color w:val="000000" w:themeColor="text1"/>
          <w:sz w:val="46"/>
          <w:szCs w:val="46"/>
        </w:rPr>
        <w:t>Put on a Light Show</w:t>
      </w:r>
    </w:p>
    <w:p w14:paraId="78EB26A7" w14:textId="77777777" w:rsidR="0056353C" w:rsidRPr="009C7F70" w:rsidRDefault="0056353C" w:rsidP="004F2630">
      <w:pPr>
        <w:rPr>
          <w:rFonts w:eastAsia="DFKai-SB"/>
          <w:color w:val="000000" w:themeColor="text1"/>
        </w:rPr>
      </w:pPr>
      <w:r w:rsidRPr="009C7F70">
        <w:rPr>
          <w:rFonts w:eastAsia="DFKai-SB"/>
          <w:color w:val="000000" w:themeColor="text1"/>
        </w:rPr>
        <w:t>燈光秀展示</w:t>
      </w:r>
    </w:p>
    <w:p w14:paraId="7036DFA8" w14:textId="77777777" w:rsidR="0056353C" w:rsidRPr="009C7F70" w:rsidRDefault="0056353C" w:rsidP="004F2630">
      <w:pPr>
        <w:rPr>
          <w:rFonts w:eastAsia="DFKai-SB"/>
          <w:color w:val="000000" w:themeColor="text1"/>
        </w:rPr>
      </w:pPr>
    </w:p>
    <w:p w14:paraId="042F2E24" w14:textId="77777777" w:rsidR="0056353C" w:rsidRPr="009C7F70" w:rsidRDefault="0056353C" w:rsidP="004F2630">
      <w:pPr>
        <w:rPr>
          <w:rFonts w:eastAsia="DFKai-SB"/>
          <w:color w:val="000000" w:themeColor="text1"/>
        </w:rPr>
      </w:pPr>
      <w:r w:rsidRPr="009C7F70">
        <w:rPr>
          <w:rFonts w:eastAsia="DFKai-SB"/>
          <w:color w:val="000000" w:themeColor="text1"/>
        </w:rPr>
        <w:t>This app lets you put on a light show with the LED.</w:t>
      </w:r>
    </w:p>
    <w:p w14:paraId="2109C32B" w14:textId="77777777" w:rsidR="0056353C" w:rsidRPr="009C7F70" w:rsidRDefault="0056353C" w:rsidP="004F2630">
      <w:pPr>
        <w:rPr>
          <w:rFonts w:eastAsia="DFKai-SB"/>
          <w:color w:val="000000" w:themeColor="text1"/>
        </w:rPr>
      </w:pPr>
      <w:r w:rsidRPr="009C7F70">
        <w:rPr>
          <w:rFonts w:eastAsia="DFKai-SB"/>
          <w:color w:val="000000" w:themeColor="text1"/>
        </w:rPr>
        <w:t>這個應用程式讓你用</w:t>
      </w:r>
      <w:r w:rsidRPr="009C7F70">
        <w:rPr>
          <w:rFonts w:eastAsia="DFKai-SB"/>
          <w:color w:val="000000" w:themeColor="text1"/>
        </w:rPr>
        <w:t>LED</w:t>
      </w:r>
      <w:r w:rsidRPr="009C7F70">
        <w:rPr>
          <w:rFonts w:eastAsia="DFKai-SB"/>
          <w:color w:val="000000" w:themeColor="text1"/>
        </w:rPr>
        <w:t>進行燈光秀。</w:t>
      </w:r>
    </w:p>
    <w:p w14:paraId="0E9102EB" w14:textId="77777777" w:rsidR="0056353C" w:rsidRPr="009C7F70" w:rsidRDefault="0056353C" w:rsidP="004F2630">
      <w:pPr>
        <w:rPr>
          <w:rFonts w:eastAsia="DFKai-SB"/>
          <w:color w:val="000000" w:themeColor="text1"/>
        </w:rPr>
      </w:pPr>
      <w:r w:rsidRPr="009C7F70">
        <w:rPr>
          <w:rFonts w:eastAsia="DFKai-SB"/>
          <w:color w:val="000000" w:themeColor="text1"/>
        </w:rPr>
        <w:t>Look at the code with your partner and answer the following questions:</w:t>
      </w:r>
    </w:p>
    <w:p w14:paraId="6C29B0FC" w14:textId="77777777" w:rsidR="0056353C" w:rsidRPr="009C7F70" w:rsidRDefault="0056353C" w:rsidP="004F2630">
      <w:pPr>
        <w:rPr>
          <w:rFonts w:eastAsia="DFKai-SB"/>
          <w:color w:val="000000" w:themeColor="text1"/>
        </w:rPr>
      </w:pPr>
      <w:r w:rsidRPr="009C7F70">
        <w:rPr>
          <w:rFonts w:eastAsia="DFKai-SB"/>
          <w:color w:val="000000" w:themeColor="text1"/>
        </w:rPr>
        <w:t>與你的合作夥伴一起查看程式碼並回答以下問題：</w:t>
      </w:r>
    </w:p>
    <w:p w14:paraId="1677958E" w14:textId="77777777" w:rsidR="0056353C" w:rsidRPr="009C7F70" w:rsidRDefault="0056353C" w:rsidP="004F2630">
      <w:pPr>
        <w:numPr>
          <w:ilvl w:val="0"/>
          <w:numId w:val="51"/>
        </w:numPr>
        <w:rPr>
          <w:rFonts w:eastAsia="DFKai-SB"/>
          <w:color w:val="000000" w:themeColor="text1"/>
        </w:rPr>
      </w:pPr>
      <w:r w:rsidRPr="009C7F70">
        <w:rPr>
          <w:rFonts w:eastAsia="DFKai-SB"/>
          <w:color w:val="000000" w:themeColor="text1"/>
        </w:rPr>
        <w:t>What does this line of code do: setProperty("screen","background-color",rgb(randomNumber(0,255),randomNumber(0,255),randomNumber(0,255))) });? (</w:t>
      </w:r>
      <w:hyperlink r:id="rId103" w:anchor="triggercallout=code_triggered">
        <w:r w:rsidRPr="009C7F70">
          <w:rPr>
            <w:rFonts w:eastAsia="DFKai-SB"/>
            <w:color w:val="000000" w:themeColor="text1"/>
          </w:rPr>
          <w:t>Show me where.</w:t>
        </w:r>
      </w:hyperlink>
      <w:r w:rsidRPr="009C7F70">
        <w:rPr>
          <w:rFonts w:eastAsia="DFKai-SB"/>
          <w:color w:val="000000" w:themeColor="text1"/>
        </w:rPr>
        <w:t>)</w:t>
      </w:r>
    </w:p>
    <w:p w14:paraId="04B1328B" w14:textId="77777777" w:rsidR="0056353C" w:rsidRPr="009C7F70" w:rsidRDefault="0056353C" w:rsidP="004F2630">
      <w:pPr>
        <w:numPr>
          <w:ilvl w:val="0"/>
          <w:numId w:val="51"/>
        </w:numPr>
        <w:rPr>
          <w:rFonts w:eastAsia="DFKai-SB"/>
          <w:color w:val="000000" w:themeColor="text1"/>
        </w:rPr>
      </w:pPr>
      <w:r w:rsidRPr="009C7F70">
        <w:rPr>
          <w:rFonts w:eastAsia="DFKai-SB"/>
          <w:color w:val="000000" w:themeColor="text1"/>
        </w:rPr>
        <w:t>這行程式代碼做了什麼：</w:t>
      </w:r>
      <w:r w:rsidRPr="009C7F70">
        <w:rPr>
          <w:rFonts w:eastAsia="DFKai-SB"/>
          <w:color w:val="000000" w:themeColor="text1"/>
        </w:rPr>
        <w:t>setProperty</w:t>
      </w:r>
      <w:r w:rsidRPr="009C7F70">
        <w:rPr>
          <w:rFonts w:eastAsia="DFKai-SB"/>
          <w:color w:val="000000" w:themeColor="text1"/>
        </w:rPr>
        <w:t>（</w:t>
      </w:r>
      <w:r w:rsidRPr="009C7F70">
        <w:rPr>
          <w:rFonts w:eastAsia="DFKai-SB"/>
          <w:color w:val="000000" w:themeColor="text1"/>
        </w:rPr>
        <w:t>“screen”</w:t>
      </w:r>
      <w:r w:rsidRPr="009C7F70">
        <w:rPr>
          <w:rFonts w:eastAsia="DFKai-SB"/>
          <w:color w:val="000000" w:themeColor="text1"/>
        </w:rPr>
        <w:t>，</w:t>
      </w:r>
      <w:r w:rsidRPr="009C7F70">
        <w:rPr>
          <w:rFonts w:eastAsia="DFKai-SB"/>
          <w:color w:val="000000" w:themeColor="text1"/>
        </w:rPr>
        <w:t>“background-color”</w:t>
      </w:r>
      <w:r w:rsidRPr="009C7F70">
        <w:rPr>
          <w:rFonts w:eastAsia="DFKai-SB"/>
          <w:color w:val="000000" w:themeColor="text1"/>
        </w:rPr>
        <w:t>，</w:t>
      </w:r>
      <w:r w:rsidRPr="009C7F70">
        <w:rPr>
          <w:rFonts w:eastAsia="DFKai-SB"/>
          <w:color w:val="000000" w:themeColor="text1"/>
        </w:rPr>
        <w:t>rgb</w:t>
      </w:r>
      <w:r w:rsidRPr="009C7F70">
        <w:rPr>
          <w:rFonts w:eastAsia="DFKai-SB"/>
          <w:color w:val="000000" w:themeColor="text1"/>
        </w:rPr>
        <w:t>（</w:t>
      </w:r>
      <w:r w:rsidRPr="009C7F70">
        <w:rPr>
          <w:rFonts w:eastAsia="DFKai-SB"/>
          <w:color w:val="000000" w:themeColor="text1"/>
        </w:rPr>
        <w:t>randomNumber</w:t>
      </w:r>
      <w:r w:rsidRPr="009C7F70">
        <w:rPr>
          <w:rFonts w:eastAsia="DFKai-SB"/>
          <w:color w:val="000000" w:themeColor="text1"/>
        </w:rPr>
        <w:t>（</w:t>
      </w:r>
      <w:r w:rsidRPr="009C7F70">
        <w:rPr>
          <w:rFonts w:eastAsia="DFKai-SB"/>
          <w:color w:val="000000" w:themeColor="text1"/>
        </w:rPr>
        <w:t>0,255</w:t>
      </w:r>
      <w:r w:rsidRPr="009C7F70">
        <w:rPr>
          <w:rFonts w:eastAsia="DFKai-SB"/>
          <w:color w:val="000000" w:themeColor="text1"/>
        </w:rPr>
        <w:t>），</w:t>
      </w:r>
      <w:r w:rsidRPr="009C7F70">
        <w:rPr>
          <w:rFonts w:eastAsia="DFKai-SB"/>
          <w:color w:val="000000" w:themeColor="text1"/>
        </w:rPr>
        <w:t>randomNumber</w:t>
      </w:r>
      <w:r w:rsidRPr="009C7F70">
        <w:rPr>
          <w:rFonts w:eastAsia="DFKai-SB"/>
          <w:color w:val="000000" w:themeColor="text1"/>
        </w:rPr>
        <w:t>（</w:t>
      </w:r>
      <w:r w:rsidRPr="009C7F70">
        <w:rPr>
          <w:rFonts w:eastAsia="DFKai-SB"/>
          <w:color w:val="000000" w:themeColor="text1"/>
        </w:rPr>
        <w:t>0,255</w:t>
      </w:r>
      <w:r w:rsidRPr="009C7F70">
        <w:rPr>
          <w:rFonts w:eastAsia="DFKai-SB"/>
          <w:color w:val="000000" w:themeColor="text1"/>
        </w:rPr>
        <w:t>），</w:t>
      </w:r>
      <w:r w:rsidRPr="009C7F70">
        <w:rPr>
          <w:rFonts w:eastAsia="DFKai-SB"/>
          <w:color w:val="000000" w:themeColor="text1"/>
        </w:rPr>
        <w:t>randomNumber</w:t>
      </w:r>
      <w:r w:rsidRPr="009C7F70">
        <w:rPr>
          <w:rFonts w:eastAsia="DFKai-SB"/>
          <w:color w:val="000000" w:themeColor="text1"/>
        </w:rPr>
        <w:t>（</w:t>
      </w:r>
      <w:r w:rsidRPr="009C7F70">
        <w:rPr>
          <w:rFonts w:eastAsia="DFKai-SB"/>
          <w:color w:val="000000" w:themeColor="text1"/>
        </w:rPr>
        <w:t>0,255</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w:t>
      </w:r>
    </w:p>
    <w:p w14:paraId="1CECBCB0" w14:textId="77777777" w:rsidR="0056353C" w:rsidRPr="009C7F70" w:rsidRDefault="0056353C" w:rsidP="004F2630">
      <w:pPr>
        <w:rPr>
          <w:rFonts w:eastAsia="DFKai-SB"/>
          <w:color w:val="000000" w:themeColor="text1"/>
        </w:rPr>
      </w:pPr>
      <w:r w:rsidRPr="009C7F70">
        <w:rPr>
          <w:rFonts w:eastAsia="DFKai-SB"/>
          <w:color w:val="000000" w:themeColor="text1"/>
        </w:rPr>
        <w:t>Once you have answered the question, run the code and click the buttons to see what happens.</w:t>
      </w:r>
    </w:p>
    <w:p w14:paraId="410F7CA3" w14:textId="77777777" w:rsidR="0056353C" w:rsidRPr="009C7F70" w:rsidRDefault="0056353C" w:rsidP="004F2630">
      <w:pPr>
        <w:rPr>
          <w:rFonts w:eastAsia="DFKai-SB"/>
          <w:color w:val="000000" w:themeColor="text1"/>
        </w:rPr>
      </w:pPr>
      <w:r w:rsidRPr="009C7F70">
        <w:rPr>
          <w:rFonts w:eastAsia="DFKai-SB"/>
          <w:color w:val="000000" w:themeColor="text1"/>
        </w:rPr>
        <w:t>當你回答了問題，請運行程式碼並按下按鈕以查看發生的情況。</w:t>
      </w:r>
    </w:p>
    <w:p w14:paraId="0A2D44BF" w14:textId="77777777" w:rsidR="0056353C" w:rsidRPr="009C7F70" w:rsidRDefault="0056353C" w:rsidP="004F2630">
      <w:pPr>
        <w:rPr>
          <w:rFonts w:eastAsia="DFKai-SB"/>
          <w:color w:val="000000" w:themeColor="text1"/>
        </w:rPr>
      </w:pPr>
    </w:p>
    <w:p w14:paraId="05B30A7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"https://studio.code.org/s/csd6/stage/3/puzzle/12" </w:instrText>
      </w:r>
      <w:r w:rsidRPr="009C7F70">
        <w:rPr>
          <w:rFonts w:eastAsia="DFKai-SB"/>
          <w:color w:val="000000" w:themeColor="text1"/>
        </w:rPr>
        <w:fldChar w:fldCharType="separate"/>
      </w:r>
      <w:r w:rsidRPr="009C7F70">
        <w:rPr>
          <w:rFonts w:eastAsia="DFKai-SB"/>
          <w:color w:val="000000" w:themeColor="text1"/>
        </w:rPr>
        <w:t>View on Code Studio</w:t>
      </w:r>
    </w:p>
    <w:bookmarkStart w:id="186" w:name="_phib9yv3lqbr" w:colFirst="0" w:colLast="0"/>
    <w:bookmarkEnd w:id="186"/>
    <w:p w14:paraId="40A517C0"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188CF426" w14:textId="77777777" w:rsidR="0056353C" w:rsidRPr="009C7F70" w:rsidRDefault="0056353C" w:rsidP="004F2630">
      <w:pPr>
        <w:rPr>
          <w:rFonts w:eastAsia="DFKai-SB"/>
          <w:color w:val="000000" w:themeColor="text1"/>
        </w:rPr>
      </w:pPr>
      <w:r w:rsidRPr="009C7F70">
        <w:rPr>
          <w:rFonts w:eastAsia="DFKai-SB"/>
          <w:color w:val="000000" w:themeColor="text1"/>
        </w:rPr>
        <w:t>Embedded Prediction</w:t>
      </w:r>
    </w:p>
    <w:p w14:paraId="727F0FA6" w14:textId="77777777" w:rsidR="0056353C" w:rsidRPr="009C7F70" w:rsidRDefault="0056353C" w:rsidP="004F2630">
      <w:pPr>
        <w:rPr>
          <w:rFonts w:eastAsia="DFKai-SB"/>
          <w:color w:val="000000" w:themeColor="text1"/>
        </w:rPr>
      </w:pPr>
    </w:p>
    <w:p w14:paraId="0F8835D7" w14:textId="77777777" w:rsidR="0056353C" w:rsidRPr="009C7F70" w:rsidRDefault="0056353C" w:rsidP="004F2630">
      <w:pPr>
        <w:rPr>
          <w:rFonts w:eastAsia="DFKai-SB"/>
          <w:color w:val="000000" w:themeColor="text1"/>
        </w:rPr>
      </w:pPr>
      <w:r w:rsidRPr="009C7F70">
        <w:rPr>
          <w:rFonts w:eastAsia="DFKai-SB"/>
          <w:color w:val="000000" w:themeColor="text1"/>
        </w:rPr>
        <w:t>崁入式預測</w:t>
      </w:r>
    </w:p>
    <w:p w14:paraId="7786272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87" w:name="_3o56acb9hu6a" w:colFirst="0" w:colLast="0"/>
      <w:bookmarkEnd w:id="187"/>
      <w:r w:rsidRPr="009C7F70">
        <w:rPr>
          <w:rFonts w:eastAsia="DFKai-SB"/>
          <w:b/>
          <w:color w:val="000000" w:themeColor="text1"/>
          <w:sz w:val="46"/>
          <w:szCs w:val="46"/>
        </w:rPr>
        <w:t>Catch the Mouse</w:t>
      </w:r>
    </w:p>
    <w:p w14:paraId="709A2B1C" w14:textId="77777777" w:rsidR="0056353C" w:rsidRPr="009C7F70" w:rsidRDefault="0056353C" w:rsidP="004F2630">
      <w:pPr>
        <w:rPr>
          <w:rFonts w:eastAsia="DFKai-SB"/>
          <w:color w:val="000000" w:themeColor="text1"/>
        </w:rPr>
      </w:pPr>
      <w:r w:rsidRPr="009C7F70">
        <w:rPr>
          <w:rFonts w:eastAsia="DFKai-SB"/>
          <w:color w:val="000000" w:themeColor="text1"/>
        </w:rPr>
        <w:t>抓住滑鼠</w:t>
      </w:r>
    </w:p>
    <w:p w14:paraId="6574C6E2" w14:textId="77777777" w:rsidR="0056353C" w:rsidRPr="009C7F70" w:rsidRDefault="0056353C" w:rsidP="004F2630">
      <w:pPr>
        <w:rPr>
          <w:rFonts w:eastAsia="DFKai-SB"/>
          <w:color w:val="000000" w:themeColor="text1"/>
        </w:rPr>
      </w:pPr>
    </w:p>
    <w:p w14:paraId="4BFEB3BA" w14:textId="77777777" w:rsidR="0056353C" w:rsidRPr="009C7F70" w:rsidRDefault="0056353C" w:rsidP="004F2630">
      <w:pPr>
        <w:rPr>
          <w:rFonts w:eastAsia="DFKai-SB"/>
          <w:color w:val="000000" w:themeColor="text1"/>
        </w:rPr>
      </w:pPr>
      <w:r w:rsidRPr="009C7F70">
        <w:rPr>
          <w:rFonts w:eastAsia="DFKai-SB"/>
          <w:color w:val="000000" w:themeColor="text1"/>
        </w:rPr>
        <w:t>This is a clicker game, similar to the one that you built in the last lesson.</w:t>
      </w:r>
    </w:p>
    <w:p w14:paraId="0541C86E" w14:textId="77777777" w:rsidR="0056353C" w:rsidRPr="009C7F70" w:rsidRDefault="0056353C" w:rsidP="004F2630">
      <w:pPr>
        <w:rPr>
          <w:rFonts w:eastAsia="DFKai-SB"/>
          <w:color w:val="000000" w:themeColor="text1"/>
        </w:rPr>
      </w:pPr>
      <w:r w:rsidRPr="009C7F70">
        <w:rPr>
          <w:rFonts w:eastAsia="DFKai-SB"/>
          <w:color w:val="000000" w:themeColor="text1"/>
        </w:rPr>
        <w:t>Look at the code with your partner and answer the following question:</w:t>
      </w:r>
    </w:p>
    <w:p w14:paraId="47B2DFFA" w14:textId="77777777" w:rsidR="0056353C" w:rsidRPr="009C7F70" w:rsidRDefault="0056353C" w:rsidP="004F2630">
      <w:pPr>
        <w:rPr>
          <w:rFonts w:eastAsia="DFKai-SB"/>
          <w:color w:val="000000" w:themeColor="text1"/>
        </w:rPr>
      </w:pPr>
      <w:r w:rsidRPr="009C7F70">
        <w:rPr>
          <w:rFonts w:eastAsia="DFKai-SB"/>
          <w:color w:val="000000" w:themeColor="text1"/>
        </w:rPr>
        <w:t>這是一個點擊遊戲，類似於你在上一課中構建的遊戲。</w:t>
      </w:r>
    </w:p>
    <w:p w14:paraId="3447669E" w14:textId="77777777" w:rsidR="0056353C" w:rsidRPr="009C7F70" w:rsidRDefault="0056353C" w:rsidP="004F2630">
      <w:pPr>
        <w:rPr>
          <w:rFonts w:eastAsia="DFKai-SB"/>
          <w:color w:val="000000" w:themeColor="text1"/>
        </w:rPr>
      </w:pPr>
      <w:r w:rsidRPr="009C7F70">
        <w:rPr>
          <w:rFonts w:eastAsia="DFKai-SB"/>
          <w:color w:val="000000" w:themeColor="text1"/>
        </w:rPr>
        <w:t>與你的合作夥伴一起查看程式碼並回答以下問題：</w:t>
      </w:r>
    </w:p>
    <w:p w14:paraId="32388B59" w14:textId="77777777" w:rsidR="0056353C" w:rsidRPr="009C7F70" w:rsidRDefault="0056353C" w:rsidP="004F2630">
      <w:pPr>
        <w:numPr>
          <w:ilvl w:val="0"/>
          <w:numId w:val="43"/>
        </w:numPr>
        <w:rPr>
          <w:rFonts w:eastAsia="DFKai-SB"/>
          <w:color w:val="000000" w:themeColor="text1"/>
        </w:rPr>
      </w:pPr>
      <w:r w:rsidRPr="009C7F70">
        <w:rPr>
          <w:rFonts w:eastAsia="DFKai-SB"/>
          <w:color w:val="000000" w:themeColor="text1"/>
        </w:rPr>
        <w:t>How many times do you need to click the mouse before the LED starts to blink?</w:t>
      </w:r>
    </w:p>
    <w:p w14:paraId="3E46A7E7" w14:textId="77777777" w:rsidR="0056353C" w:rsidRPr="009C7F70" w:rsidRDefault="0056353C" w:rsidP="004F2630">
      <w:pPr>
        <w:rPr>
          <w:rFonts w:eastAsia="DFKai-SB"/>
          <w:color w:val="000000" w:themeColor="text1"/>
        </w:rPr>
      </w:pPr>
      <w:r w:rsidRPr="009C7F70">
        <w:rPr>
          <w:rFonts w:eastAsia="DFKai-SB"/>
          <w:color w:val="000000" w:themeColor="text1"/>
        </w:rPr>
        <w:t>Write your answer in the box below, then run the code and see what happens.</w:t>
      </w:r>
    </w:p>
    <w:p w14:paraId="37A42934" w14:textId="77777777" w:rsidR="0056353C" w:rsidRPr="009C7F70" w:rsidRDefault="0056353C" w:rsidP="004F2630">
      <w:pPr>
        <w:numPr>
          <w:ilvl w:val="0"/>
          <w:numId w:val="43"/>
        </w:numPr>
        <w:rPr>
          <w:rFonts w:eastAsia="DFKai-SB"/>
          <w:color w:val="000000" w:themeColor="text1"/>
        </w:rPr>
      </w:pPr>
      <w:r w:rsidRPr="009C7F70">
        <w:rPr>
          <w:rFonts w:eastAsia="DFKai-SB"/>
          <w:color w:val="000000" w:themeColor="text1"/>
        </w:rPr>
        <w:t>在</w:t>
      </w:r>
      <w:r w:rsidRPr="009C7F70">
        <w:rPr>
          <w:rFonts w:eastAsia="DFKai-SB"/>
          <w:color w:val="000000" w:themeColor="text1"/>
        </w:rPr>
        <w:t>LED</w:t>
      </w:r>
      <w:r w:rsidRPr="009C7F70">
        <w:rPr>
          <w:rFonts w:eastAsia="DFKai-SB"/>
          <w:color w:val="000000" w:themeColor="text1"/>
        </w:rPr>
        <w:t>開始閃爍之前，你需要多少次點擊滑鼠？</w:t>
      </w:r>
    </w:p>
    <w:p w14:paraId="2FCD7307"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在下面的框中寫下你的答案，然後運行程式碼，看看會發生什麼。</w:t>
      </w:r>
    </w:p>
    <w:p w14:paraId="77C2A3CA" w14:textId="77777777" w:rsidR="0056353C" w:rsidRPr="009C7F70" w:rsidRDefault="0056353C" w:rsidP="004F2630">
      <w:pPr>
        <w:rPr>
          <w:rFonts w:eastAsia="DFKai-SB"/>
          <w:color w:val="000000" w:themeColor="text1"/>
        </w:rPr>
      </w:pPr>
    </w:p>
    <w:p w14:paraId="01126AD5"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"https://studio.code.org/s/csd6/stage/3/puzzle/13" </w:instrText>
      </w:r>
      <w:r w:rsidRPr="009C7F70">
        <w:rPr>
          <w:rFonts w:eastAsia="DFKai-SB"/>
          <w:color w:val="000000" w:themeColor="text1"/>
        </w:rPr>
        <w:fldChar w:fldCharType="separate"/>
      </w:r>
      <w:r w:rsidRPr="009C7F70">
        <w:rPr>
          <w:rFonts w:eastAsia="DFKai-SB"/>
          <w:color w:val="000000" w:themeColor="text1"/>
        </w:rPr>
        <w:t>View on Code Studio</w:t>
      </w:r>
    </w:p>
    <w:bookmarkStart w:id="188" w:name="_wwij8ad6m3o7" w:colFirst="0" w:colLast="0"/>
    <w:bookmarkEnd w:id="188"/>
    <w:p w14:paraId="3A9916F7"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1E12D44E" w14:textId="77777777" w:rsidR="0056353C" w:rsidRPr="009C7F70" w:rsidRDefault="0056353C" w:rsidP="004F2630">
      <w:pPr>
        <w:pStyle w:val="Heading1"/>
        <w:keepNext w:val="0"/>
        <w:keepLines w:val="0"/>
        <w:spacing w:before="480"/>
        <w:rPr>
          <w:rFonts w:eastAsia="DFKai-SB"/>
          <w:color w:val="000000" w:themeColor="text1"/>
        </w:rPr>
      </w:pPr>
      <w:bookmarkStart w:id="189" w:name="_o0zbl4qf10oy" w:colFirst="0" w:colLast="0"/>
      <w:bookmarkEnd w:id="189"/>
      <w:r w:rsidRPr="009C7F70">
        <w:rPr>
          <w:rFonts w:eastAsia="DFKai-SB"/>
          <w:b/>
          <w:color w:val="000000" w:themeColor="text1"/>
          <w:sz w:val="46"/>
          <w:szCs w:val="46"/>
        </w:rPr>
        <w:t>Make Your App - The Screen</w:t>
      </w:r>
    </w:p>
    <w:p w14:paraId="536779B8" w14:textId="36842129" w:rsidR="0056353C" w:rsidRPr="009C7F70" w:rsidRDefault="0056353C" w:rsidP="004F2630">
      <w:pPr>
        <w:rPr>
          <w:rFonts w:eastAsia="DFKai-SB"/>
          <w:color w:val="000000" w:themeColor="text1"/>
        </w:rPr>
      </w:pPr>
      <w:r w:rsidRPr="009C7F70">
        <w:rPr>
          <w:rFonts w:eastAsia="DFKai-SB"/>
          <w:color w:val="000000" w:themeColor="text1"/>
        </w:rPr>
        <w:t>製作你的應用程序</w:t>
      </w:r>
      <w:r w:rsidRPr="009C7F70">
        <w:rPr>
          <w:rFonts w:eastAsia="DFKai-SB"/>
          <w:color w:val="000000" w:themeColor="text1"/>
        </w:rPr>
        <w:t xml:space="preserve"> </w:t>
      </w:r>
      <w:r w:rsidR="009C7F70" w:rsidRPr="009C7F70">
        <w:rPr>
          <w:rFonts w:eastAsia="DFKai-SB"/>
          <w:color w:val="000000" w:themeColor="text1"/>
        </w:rPr>
        <w:t>–</w:t>
      </w:r>
      <w:r w:rsidRPr="009C7F70">
        <w:rPr>
          <w:rFonts w:eastAsia="DFKai-SB"/>
          <w:color w:val="000000" w:themeColor="text1"/>
        </w:rPr>
        <w:t xml:space="preserve"> </w:t>
      </w:r>
      <w:r w:rsidR="009C7F70" w:rsidRPr="009C7F70">
        <w:rPr>
          <w:rFonts w:eastAsia="DFKai-SB"/>
          <w:color w:val="000000" w:themeColor="text1"/>
        </w:rPr>
        <w:t>螢幕</w:t>
      </w:r>
    </w:p>
    <w:p w14:paraId="43B56953" w14:textId="77777777" w:rsidR="0056353C" w:rsidRPr="009C7F70" w:rsidRDefault="0056353C" w:rsidP="004F2630">
      <w:pPr>
        <w:rPr>
          <w:rFonts w:eastAsia="DFKai-SB"/>
          <w:color w:val="000000" w:themeColor="text1"/>
        </w:rPr>
      </w:pPr>
    </w:p>
    <w:p w14:paraId="21967B0F" w14:textId="77777777" w:rsidR="0056353C" w:rsidRPr="009C7F70" w:rsidRDefault="0056353C" w:rsidP="004F2630">
      <w:pPr>
        <w:rPr>
          <w:rFonts w:eastAsia="DFKai-SB"/>
          <w:color w:val="000000" w:themeColor="text1"/>
        </w:rPr>
      </w:pPr>
      <w:r w:rsidRPr="009C7F70">
        <w:rPr>
          <w:rFonts w:eastAsia="DFKai-SB"/>
          <w:color w:val="000000" w:themeColor="text1"/>
        </w:rPr>
        <w:t>Now, you and your partner can make your own app using the LED. Discuss with your partner what kind of app you want to make.</w:t>
      </w:r>
    </w:p>
    <w:p w14:paraId="24FBA320" w14:textId="77777777" w:rsidR="0056353C" w:rsidRPr="009C7F70" w:rsidRDefault="0056353C" w:rsidP="004F2630">
      <w:pPr>
        <w:rPr>
          <w:rFonts w:eastAsia="DFKai-SB"/>
          <w:color w:val="000000" w:themeColor="text1"/>
        </w:rPr>
      </w:pPr>
    </w:p>
    <w:p w14:paraId="64ADD0B3" w14:textId="77777777" w:rsidR="0056353C" w:rsidRPr="009C7F70" w:rsidRDefault="0056353C" w:rsidP="004F2630">
      <w:pPr>
        <w:rPr>
          <w:rFonts w:eastAsia="DFKai-SB"/>
          <w:color w:val="000000" w:themeColor="text1"/>
        </w:rPr>
      </w:pPr>
      <w:r w:rsidRPr="009C7F70">
        <w:rPr>
          <w:rFonts w:eastAsia="DFKai-SB"/>
          <w:color w:val="000000" w:themeColor="text1"/>
        </w:rPr>
        <w:t>現在，你和你的合作夥伴可以使用</w:t>
      </w:r>
      <w:r w:rsidRPr="009C7F70">
        <w:rPr>
          <w:rFonts w:eastAsia="DFKai-SB"/>
          <w:color w:val="000000" w:themeColor="text1"/>
        </w:rPr>
        <w:t>LED</w:t>
      </w:r>
      <w:r w:rsidRPr="009C7F70">
        <w:rPr>
          <w:rFonts w:eastAsia="DFKai-SB"/>
          <w:color w:val="000000" w:themeColor="text1"/>
        </w:rPr>
        <w:t>製作你們自己的應用。</w:t>
      </w:r>
      <w:r w:rsidRPr="009C7F70">
        <w:rPr>
          <w:rFonts w:eastAsia="DFKai-SB"/>
          <w:color w:val="000000" w:themeColor="text1"/>
        </w:rPr>
        <w:t xml:space="preserve"> </w:t>
      </w:r>
      <w:r w:rsidRPr="009C7F70">
        <w:rPr>
          <w:rFonts w:eastAsia="DFKai-SB"/>
          <w:color w:val="000000" w:themeColor="text1"/>
        </w:rPr>
        <w:t>與你的合作夥伴討論你們想要製作的應用程序類型。</w:t>
      </w:r>
    </w:p>
    <w:p w14:paraId="7B2C4734"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90" w:name="_64ynlda6ynz4" w:colFirst="0" w:colLast="0"/>
      <w:bookmarkEnd w:id="190"/>
      <w:r w:rsidRPr="009C7F70">
        <w:rPr>
          <w:rFonts w:eastAsia="DFKai-SB"/>
          <w:b/>
          <w:color w:val="000000" w:themeColor="text1"/>
          <w:sz w:val="46"/>
          <w:szCs w:val="46"/>
        </w:rPr>
        <w:t>Do This</w:t>
      </w:r>
    </w:p>
    <w:p w14:paraId="6CB49079"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Discuss with your partner what screen elements you will need in your app. Do you want...</w:t>
      </w:r>
    </w:p>
    <w:p w14:paraId="66175217"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Buttons?</w:t>
      </w:r>
    </w:p>
    <w:p w14:paraId="27B517FF"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Images?</w:t>
      </w:r>
    </w:p>
    <w:p w14:paraId="69664ABB"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Text?</w:t>
      </w:r>
    </w:p>
    <w:p w14:paraId="144DD183"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In Design Mode, add the elements, making sure you give each a meaningful ID.</w:t>
      </w:r>
    </w:p>
    <w:p w14:paraId="156DBC60"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與你的合作夥伴討論你們的應用程式中將會需要的營幕元素。</w:t>
      </w:r>
      <w:r w:rsidRPr="009C7F70">
        <w:rPr>
          <w:rFonts w:eastAsia="DFKai-SB"/>
          <w:color w:val="000000" w:themeColor="text1"/>
        </w:rPr>
        <w:t xml:space="preserve"> </w:t>
      </w:r>
      <w:r w:rsidRPr="009C7F70">
        <w:rPr>
          <w:rFonts w:eastAsia="DFKai-SB"/>
          <w:color w:val="000000" w:themeColor="text1"/>
        </w:rPr>
        <w:t>你想要</w:t>
      </w:r>
      <w:r w:rsidRPr="009C7F70">
        <w:rPr>
          <w:rFonts w:eastAsia="DFKai-SB"/>
          <w:color w:val="000000" w:themeColor="text1"/>
        </w:rPr>
        <w:t>...</w:t>
      </w:r>
    </w:p>
    <w:p w14:paraId="2DE07F0D"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lastRenderedPageBreak/>
        <w:t>鈕扣？</w:t>
      </w:r>
    </w:p>
    <w:p w14:paraId="1876D6D7"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圖片？</w:t>
      </w:r>
    </w:p>
    <w:p w14:paraId="221CA3AA"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文本？</w:t>
      </w:r>
    </w:p>
    <w:p w14:paraId="3FBF7505" w14:textId="77777777" w:rsidR="0056353C" w:rsidRPr="009C7F70" w:rsidRDefault="0056353C" w:rsidP="004F2630">
      <w:pPr>
        <w:numPr>
          <w:ilvl w:val="0"/>
          <w:numId w:val="40"/>
        </w:numPr>
        <w:rPr>
          <w:rFonts w:eastAsia="DFKai-SB"/>
          <w:color w:val="000000" w:themeColor="text1"/>
        </w:rPr>
      </w:pPr>
      <w:r w:rsidRPr="009C7F70">
        <w:rPr>
          <w:rFonts w:eastAsia="DFKai-SB"/>
          <w:color w:val="000000" w:themeColor="text1"/>
        </w:rPr>
        <w:t>在設計模式下，添加元素，確保為每個元素提供有意義的</w:t>
      </w:r>
      <w:r w:rsidRPr="009C7F70">
        <w:rPr>
          <w:rFonts w:eastAsia="DFKai-SB"/>
          <w:color w:val="000000" w:themeColor="text1"/>
        </w:rPr>
        <w:t>ID</w:t>
      </w:r>
      <w:r w:rsidRPr="009C7F70">
        <w:rPr>
          <w:rFonts w:eastAsia="DFKai-SB"/>
          <w:color w:val="000000" w:themeColor="text1"/>
        </w:rPr>
        <w:t>。</w:t>
      </w:r>
    </w:p>
    <w:p w14:paraId="2EF90680" w14:textId="77777777" w:rsidR="0056353C" w:rsidRPr="009C7F70" w:rsidRDefault="0056353C" w:rsidP="004F2630">
      <w:pPr>
        <w:ind w:left="720"/>
        <w:rPr>
          <w:rFonts w:eastAsia="DFKai-SB"/>
          <w:color w:val="000000" w:themeColor="text1"/>
        </w:rPr>
      </w:pPr>
    </w:p>
    <w:p w14:paraId="227B337E"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"https://studio.code.org/s/csd6/stage/3/puzzle/14" </w:instrText>
      </w:r>
      <w:r w:rsidRPr="009C7F70">
        <w:rPr>
          <w:rFonts w:eastAsia="DFKai-SB"/>
          <w:color w:val="000000" w:themeColor="text1"/>
        </w:rPr>
        <w:fldChar w:fldCharType="separate"/>
      </w:r>
      <w:r w:rsidRPr="009C7F70">
        <w:rPr>
          <w:rFonts w:eastAsia="DFKai-SB"/>
          <w:color w:val="000000" w:themeColor="text1"/>
        </w:rPr>
        <w:t>View on Code Studio</w:t>
      </w:r>
    </w:p>
    <w:bookmarkStart w:id="191" w:name="_11hjq24l0kaj" w:colFirst="0" w:colLast="0"/>
    <w:bookmarkEnd w:id="191"/>
    <w:p w14:paraId="6B733E30"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3F25BA5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92" w:name="_f97w2ipy1i26" w:colFirst="0" w:colLast="0"/>
      <w:bookmarkEnd w:id="192"/>
      <w:r w:rsidRPr="009C7F70">
        <w:rPr>
          <w:rFonts w:eastAsia="DFKai-SB"/>
          <w:b/>
          <w:color w:val="000000" w:themeColor="text1"/>
          <w:sz w:val="46"/>
          <w:szCs w:val="46"/>
        </w:rPr>
        <w:t>Make Your App - The Code</w:t>
      </w:r>
    </w:p>
    <w:p w14:paraId="256A5BAC" w14:textId="77777777" w:rsidR="0056353C" w:rsidRPr="009C7F70" w:rsidRDefault="0056353C" w:rsidP="004F2630">
      <w:pPr>
        <w:rPr>
          <w:rFonts w:eastAsia="DFKai-SB"/>
          <w:color w:val="000000" w:themeColor="text1"/>
        </w:rPr>
      </w:pPr>
      <w:r w:rsidRPr="009C7F70">
        <w:rPr>
          <w:rFonts w:eastAsia="DFKai-SB"/>
          <w:color w:val="000000" w:themeColor="text1"/>
        </w:rPr>
        <w:t>製作你的應用程序</w:t>
      </w:r>
      <w:r w:rsidRPr="009C7F70">
        <w:rPr>
          <w:rFonts w:eastAsia="DFKai-SB"/>
          <w:color w:val="000000" w:themeColor="text1"/>
        </w:rPr>
        <w:t xml:space="preserve"> - </w:t>
      </w:r>
      <w:r w:rsidRPr="009C7F70">
        <w:rPr>
          <w:rFonts w:eastAsia="DFKai-SB"/>
          <w:color w:val="000000" w:themeColor="text1"/>
        </w:rPr>
        <w:t>程式碼</w:t>
      </w:r>
    </w:p>
    <w:p w14:paraId="7C4B9492" w14:textId="77777777" w:rsidR="0056353C" w:rsidRPr="009C7F70" w:rsidRDefault="0056353C" w:rsidP="004F2630">
      <w:pPr>
        <w:rPr>
          <w:rFonts w:eastAsia="DFKai-SB"/>
          <w:color w:val="000000" w:themeColor="text1"/>
        </w:rPr>
      </w:pPr>
    </w:p>
    <w:p w14:paraId="7A8FA2FE" w14:textId="77777777" w:rsidR="0056353C" w:rsidRPr="009C7F70" w:rsidRDefault="0056353C" w:rsidP="004F2630">
      <w:pPr>
        <w:rPr>
          <w:rFonts w:eastAsia="DFKai-SB"/>
          <w:color w:val="000000" w:themeColor="text1"/>
        </w:rPr>
      </w:pPr>
      <w:r w:rsidRPr="009C7F70">
        <w:rPr>
          <w:rFonts w:eastAsia="DFKai-SB"/>
          <w:color w:val="000000" w:themeColor="text1"/>
        </w:rPr>
        <w:t>Next, you'll need to add the code that makes your app work.</w:t>
      </w:r>
    </w:p>
    <w:p w14:paraId="736CD126" w14:textId="77777777" w:rsidR="0056353C" w:rsidRPr="009C7F70" w:rsidRDefault="0056353C" w:rsidP="004F2630">
      <w:pPr>
        <w:rPr>
          <w:rFonts w:eastAsia="DFKai-SB"/>
          <w:color w:val="000000" w:themeColor="text1"/>
        </w:rPr>
      </w:pPr>
    </w:p>
    <w:p w14:paraId="30A087C8" w14:textId="77777777" w:rsidR="0056353C" w:rsidRPr="009C7F70" w:rsidRDefault="0056353C" w:rsidP="004F2630">
      <w:pPr>
        <w:rPr>
          <w:rFonts w:eastAsia="DFKai-SB"/>
          <w:color w:val="000000" w:themeColor="text1"/>
        </w:rPr>
      </w:pPr>
      <w:r w:rsidRPr="009C7F70">
        <w:rPr>
          <w:rFonts w:eastAsia="DFKai-SB"/>
          <w:color w:val="000000" w:themeColor="text1"/>
        </w:rPr>
        <w:t>接下來，你需要添加使你的應用有效的程式碼。</w:t>
      </w:r>
    </w:p>
    <w:p w14:paraId="1985C99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193" w:name="_mrh3ldi8ayhk" w:colFirst="0" w:colLast="0"/>
      <w:bookmarkEnd w:id="193"/>
      <w:r w:rsidRPr="009C7F70">
        <w:rPr>
          <w:rFonts w:eastAsia="DFKai-SB"/>
          <w:b/>
          <w:color w:val="000000" w:themeColor="text1"/>
          <w:sz w:val="46"/>
          <w:szCs w:val="46"/>
        </w:rPr>
        <w:t>Do This</w:t>
      </w:r>
    </w:p>
    <w:p w14:paraId="3C928536"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Discuss with your partner what code you will need in your app. Do you need...</w:t>
      </w:r>
    </w:p>
    <w:p w14:paraId="5C0D31AC"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Events?</w:t>
      </w:r>
    </w:p>
    <w:p w14:paraId="01377126"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Variables?</w:t>
      </w:r>
    </w:p>
    <w:p w14:paraId="46FC743A"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Setters?</w:t>
      </w:r>
    </w:p>
    <w:p w14:paraId="5E03C277"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Random Numbers?</w:t>
      </w:r>
    </w:p>
    <w:p w14:paraId="51483C07"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In Code Mode, add in the code that will make your app work.</w:t>
      </w:r>
    </w:p>
    <w:p w14:paraId="5B33A87D" w14:textId="77777777" w:rsidR="0056353C" w:rsidRPr="009C7F70" w:rsidRDefault="0056353C" w:rsidP="004F2630">
      <w:pPr>
        <w:ind w:left="720"/>
        <w:rPr>
          <w:rFonts w:eastAsia="DFKai-SB"/>
          <w:color w:val="000000" w:themeColor="text1"/>
        </w:rPr>
      </w:pPr>
    </w:p>
    <w:p w14:paraId="67D3BC58"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與你的合作夥伴討論你們在應用中將會需要的程式碼。</w:t>
      </w:r>
      <w:r w:rsidRPr="009C7F70">
        <w:rPr>
          <w:rFonts w:eastAsia="DFKai-SB"/>
          <w:color w:val="000000" w:themeColor="text1"/>
        </w:rPr>
        <w:t xml:space="preserve"> </w:t>
      </w:r>
      <w:r w:rsidRPr="009C7F70">
        <w:rPr>
          <w:rFonts w:eastAsia="DFKai-SB"/>
          <w:color w:val="000000" w:themeColor="text1"/>
        </w:rPr>
        <w:t>你需要</w:t>
      </w:r>
      <w:r w:rsidRPr="009C7F70">
        <w:rPr>
          <w:rFonts w:eastAsia="DFKai-SB"/>
          <w:color w:val="000000" w:themeColor="text1"/>
        </w:rPr>
        <w:t>...</w:t>
      </w:r>
    </w:p>
    <w:p w14:paraId="40ED5C40"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活動？</w:t>
      </w:r>
    </w:p>
    <w:p w14:paraId="6CF8ECBF"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變量？</w:t>
      </w:r>
    </w:p>
    <w:p w14:paraId="249F5200"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Setters</w:t>
      </w:r>
      <w:r w:rsidRPr="009C7F70">
        <w:rPr>
          <w:rFonts w:eastAsia="DFKai-SB"/>
          <w:color w:val="000000" w:themeColor="text1"/>
        </w:rPr>
        <w:t>？</w:t>
      </w:r>
    </w:p>
    <w:p w14:paraId="0F199229"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隨機數？</w:t>
      </w:r>
    </w:p>
    <w:p w14:paraId="6308DF4C" w14:textId="77777777" w:rsidR="0056353C" w:rsidRPr="009C7F70" w:rsidRDefault="0056353C" w:rsidP="004F2630">
      <w:pPr>
        <w:numPr>
          <w:ilvl w:val="0"/>
          <w:numId w:val="39"/>
        </w:numPr>
        <w:rPr>
          <w:rFonts w:eastAsia="DFKai-SB"/>
          <w:color w:val="000000" w:themeColor="text1"/>
        </w:rPr>
      </w:pPr>
      <w:r w:rsidRPr="009C7F70">
        <w:rPr>
          <w:rFonts w:eastAsia="DFKai-SB"/>
          <w:color w:val="000000" w:themeColor="text1"/>
        </w:rPr>
        <w:t>在程式碼模式下，添加將使你的應用程式正常工作的程式碼。</w:t>
      </w:r>
    </w:p>
    <w:p w14:paraId="666B4D7C" w14:textId="77777777" w:rsidR="0056353C" w:rsidRPr="009C7F70" w:rsidRDefault="0056353C" w:rsidP="004F2630">
      <w:pPr>
        <w:pStyle w:val="Heading2"/>
        <w:keepNext w:val="0"/>
        <w:keepLines w:val="0"/>
        <w:spacing w:after="80"/>
        <w:rPr>
          <w:rFonts w:eastAsia="DFKai-SB"/>
          <w:b/>
          <w:color w:val="000000" w:themeColor="text1"/>
          <w:sz w:val="48"/>
          <w:szCs w:val="48"/>
        </w:rPr>
      </w:pPr>
      <w:bookmarkStart w:id="194" w:name="_lx87y1gk2zg5" w:colFirst="0" w:colLast="0"/>
      <w:bookmarkEnd w:id="194"/>
      <w:r w:rsidRPr="009C7F70">
        <w:rPr>
          <w:rFonts w:eastAsia="DFKai-SB"/>
          <w:b/>
          <w:color w:val="000000" w:themeColor="text1"/>
          <w:sz w:val="48"/>
          <w:szCs w:val="48"/>
        </w:rPr>
        <w:t>Wrap Up (5 min)</w:t>
      </w:r>
    </w:p>
    <w:p w14:paraId="3D8876F2" w14:textId="77777777" w:rsidR="0056353C" w:rsidRPr="009C7F70" w:rsidRDefault="0056353C" w:rsidP="004F2630">
      <w:pPr>
        <w:rPr>
          <w:rFonts w:eastAsia="DFKai-SB"/>
          <w:color w:val="000000" w:themeColor="text1"/>
        </w:rPr>
      </w:pPr>
      <w:r w:rsidRPr="009C7F70">
        <w:rPr>
          <w:rFonts w:eastAsia="DFKai-SB"/>
          <w:color w:val="000000" w:themeColor="text1"/>
        </w:rPr>
        <w:t>暖身活動</w:t>
      </w:r>
    </w:p>
    <w:p w14:paraId="37480725"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195" w:name="_77ma2pjt6is4" w:colFirst="0" w:colLast="0"/>
      <w:bookmarkEnd w:id="195"/>
      <w:r w:rsidRPr="009C7F70">
        <w:rPr>
          <w:rFonts w:eastAsia="DFKai-SB"/>
          <w:b/>
          <w:color w:val="000000" w:themeColor="text1"/>
          <w:sz w:val="26"/>
          <w:szCs w:val="26"/>
        </w:rPr>
        <w:t>What's in a Board</w:t>
      </w:r>
    </w:p>
    <w:p w14:paraId="6146D920"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甚麼在版子裡面</w:t>
      </w:r>
    </w:p>
    <w:p w14:paraId="760493C9" w14:textId="77777777" w:rsidR="0056353C" w:rsidRPr="009C7F70" w:rsidRDefault="0056353C" w:rsidP="004F2630">
      <w:pPr>
        <w:rPr>
          <w:rFonts w:eastAsia="DFKai-SB"/>
          <w:color w:val="000000" w:themeColor="text1"/>
        </w:rPr>
      </w:pPr>
    </w:p>
    <w:p w14:paraId="28A68D31" w14:textId="77777777" w:rsidR="0056353C" w:rsidRPr="009C7F70" w:rsidRDefault="0056353C" w:rsidP="004F2630">
      <w:pPr>
        <w:rPr>
          <w:rFonts w:eastAsia="DFKai-SB"/>
          <w:color w:val="000000" w:themeColor="text1"/>
        </w:rPr>
      </w:pPr>
      <w:r w:rsidRPr="009C7F70">
        <w:rPr>
          <w:rFonts w:eastAsia="DFKai-SB"/>
          <w:b/>
          <w:color w:val="000000" w:themeColor="text1"/>
        </w:rPr>
        <w:t>Journal:</w:t>
      </w:r>
      <w:r w:rsidRPr="009C7F70">
        <w:rPr>
          <w:rFonts w:eastAsia="DFKai-SB"/>
          <w:color w:val="000000" w:themeColor="text1"/>
        </w:rPr>
        <w:t xml:space="preserve"> Ask students to reflect on their introduction to the Circuit Playground. What did they think it was at first inspection? How did those expectations change after having programmed on the board?</w:t>
      </w:r>
    </w:p>
    <w:p w14:paraId="18835E5B" w14:textId="77777777" w:rsidR="0056353C" w:rsidRPr="009C7F70" w:rsidRDefault="0056353C" w:rsidP="004F2630">
      <w:pPr>
        <w:rPr>
          <w:rFonts w:eastAsia="DFKai-SB"/>
          <w:color w:val="000000" w:themeColor="text1"/>
        </w:rPr>
      </w:pPr>
    </w:p>
    <w:p w14:paraId="02C77C77" w14:textId="77777777" w:rsidR="0056353C" w:rsidRPr="009C7F70" w:rsidRDefault="0056353C" w:rsidP="004F2630">
      <w:pPr>
        <w:rPr>
          <w:rFonts w:eastAsia="DFKai-SB"/>
          <w:color w:val="000000" w:themeColor="text1"/>
        </w:rPr>
      </w:pPr>
      <w:r w:rsidRPr="009C7F70">
        <w:rPr>
          <w:rFonts w:eastAsia="DFKai-SB"/>
          <w:color w:val="000000" w:themeColor="text1"/>
        </w:rPr>
        <w:t>日誌：讓學生反思他們對</w:t>
      </w:r>
      <w:r w:rsidRPr="009C7F70">
        <w:rPr>
          <w:rFonts w:eastAsia="DFKai-SB"/>
          <w:color w:val="000000" w:themeColor="text1"/>
        </w:rPr>
        <w:t>Circuit Playground</w:t>
      </w:r>
      <w:r w:rsidRPr="009C7F70">
        <w:rPr>
          <w:rFonts w:eastAsia="DFKai-SB"/>
          <w:color w:val="000000" w:themeColor="text1"/>
        </w:rPr>
        <w:t>的介紹。</w:t>
      </w:r>
      <w:r w:rsidRPr="009C7F70">
        <w:rPr>
          <w:rFonts w:eastAsia="DFKai-SB"/>
          <w:color w:val="000000" w:themeColor="text1"/>
        </w:rPr>
        <w:t xml:space="preserve"> </w:t>
      </w:r>
      <w:r w:rsidRPr="009C7F70">
        <w:rPr>
          <w:rFonts w:eastAsia="DFKai-SB"/>
          <w:color w:val="000000" w:themeColor="text1"/>
        </w:rPr>
        <w:t>他們在初次檢查時認為是什麼？</w:t>
      </w:r>
      <w:r w:rsidRPr="009C7F70">
        <w:rPr>
          <w:rFonts w:eastAsia="DFKai-SB"/>
          <w:color w:val="000000" w:themeColor="text1"/>
        </w:rPr>
        <w:t xml:space="preserve"> </w:t>
      </w:r>
      <w:r w:rsidRPr="009C7F70">
        <w:rPr>
          <w:rFonts w:eastAsia="DFKai-SB"/>
          <w:color w:val="000000" w:themeColor="text1"/>
        </w:rPr>
        <w:t>在板子上編輯程式後，觀察這些預期中的改變是如何變化的？</w:t>
      </w:r>
    </w:p>
    <w:p w14:paraId="39FE8592"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196" w:name="_3iqr1hl213om" w:colFirst="0" w:colLast="0"/>
      <w:bookmarkEnd w:id="196"/>
      <w:r w:rsidRPr="009C7F70">
        <w:rPr>
          <w:rFonts w:eastAsia="DFKai-SB"/>
          <w:b/>
          <w:color w:val="000000" w:themeColor="text1"/>
          <w:sz w:val="34"/>
          <w:szCs w:val="34"/>
        </w:rPr>
        <w:t>Standards Alignment</w:t>
      </w:r>
    </w:p>
    <w:p w14:paraId="74570F8D" w14:textId="77777777" w:rsidR="0056353C" w:rsidRPr="009C7F70" w:rsidRDefault="0056353C" w:rsidP="004F2630">
      <w:pPr>
        <w:rPr>
          <w:rFonts w:eastAsia="DFKai-SB"/>
          <w:color w:val="000000" w:themeColor="text1"/>
        </w:rPr>
      </w:pPr>
      <w:r w:rsidRPr="009C7F70">
        <w:rPr>
          <w:rFonts w:eastAsia="DFKai-SB"/>
          <w:color w:val="000000" w:themeColor="text1"/>
        </w:rPr>
        <w:t>標準的通用準則</w:t>
      </w:r>
    </w:p>
    <w:bookmarkStart w:id="197" w:name="_txxglbpr00eo" w:colFirst="0" w:colLast="0"/>
    <w:bookmarkEnd w:id="197"/>
    <w:p w14:paraId="4AFC7913" w14:textId="77777777" w:rsidR="0056353C" w:rsidRPr="009C7F70" w:rsidRDefault="0056353C"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"https://curriculum.code.org/csd-1718/standards/" </w:instrText>
      </w:r>
      <w:r w:rsidRPr="009C7F70">
        <w:rPr>
          <w:rFonts w:eastAsia="DFKai-SB"/>
          <w:color w:val="000000" w:themeColor="text1"/>
        </w:rPr>
        <w:fldChar w:fldCharType="separate"/>
      </w:r>
      <w:r w:rsidRPr="009C7F70">
        <w:rPr>
          <w:rFonts w:eastAsia="DFKai-SB"/>
          <w:b/>
          <w:color w:val="000000" w:themeColor="text1"/>
          <w:sz w:val="22"/>
          <w:szCs w:val="22"/>
        </w:rPr>
        <w:t>View full course alignment</w:t>
      </w:r>
    </w:p>
    <w:bookmarkStart w:id="198" w:name="_jnnipeuk485i" w:colFirst="0" w:colLast="0"/>
    <w:bookmarkEnd w:id="198"/>
    <w:p w14:paraId="52BDBA9F" w14:textId="77777777" w:rsidR="0056353C" w:rsidRPr="009C7F70" w:rsidRDefault="0056353C"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end"/>
      </w:r>
      <w:r w:rsidRPr="009C7F70">
        <w:rPr>
          <w:rFonts w:eastAsia="DFKai-SB"/>
          <w:b/>
          <w:color w:val="000000" w:themeColor="text1"/>
          <w:sz w:val="22"/>
          <w:szCs w:val="22"/>
        </w:rPr>
        <w:t>CSTA K-12 Computer Science Standards</w:t>
      </w:r>
    </w:p>
    <w:p w14:paraId="53AD551B" w14:textId="77777777" w:rsidR="0056353C" w:rsidRPr="009C7F70" w:rsidRDefault="0056353C" w:rsidP="004F2630">
      <w:pPr>
        <w:rPr>
          <w:rFonts w:eastAsia="DFKai-SB"/>
          <w:color w:val="000000" w:themeColor="text1"/>
        </w:rPr>
      </w:pPr>
      <w:r w:rsidRPr="009C7F70">
        <w:rPr>
          <w:rFonts w:eastAsia="DFKai-SB"/>
          <w:color w:val="000000" w:themeColor="text1"/>
        </w:rPr>
        <w:t>CSTA K-12</w:t>
      </w:r>
      <w:r w:rsidRPr="009C7F70">
        <w:rPr>
          <w:rFonts w:eastAsia="DFKai-SB"/>
          <w:color w:val="000000" w:themeColor="text1"/>
        </w:rPr>
        <w:t>計算機科學標準</w:t>
      </w:r>
    </w:p>
    <w:p w14:paraId="3BA6C380" w14:textId="77777777" w:rsidR="0056353C" w:rsidRPr="009C7F70" w:rsidRDefault="0056353C" w:rsidP="004F2630">
      <w:pPr>
        <w:rPr>
          <w:rFonts w:eastAsia="DFKai-SB"/>
          <w:color w:val="000000" w:themeColor="text1"/>
        </w:rPr>
      </w:pPr>
    </w:p>
    <w:p w14:paraId="07A6E569" w14:textId="77777777" w:rsidR="0056353C" w:rsidRPr="009C7F70" w:rsidRDefault="0056353C" w:rsidP="004F2630">
      <w:pPr>
        <w:rPr>
          <w:rFonts w:eastAsia="DFKai-SB"/>
          <w:color w:val="000000" w:themeColor="text1"/>
        </w:rPr>
      </w:pPr>
      <w:r w:rsidRPr="009C7F70">
        <w:rPr>
          <w:rFonts w:eastAsia="DFKai-SB"/>
          <w:b/>
          <w:color w:val="000000" w:themeColor="text1"/>
        </w:rPr>
        <w:t>AP</w:t>
      </w:r>
      <w:r w:rsidRPr="009C7F70">
        <w:rPr>
          <w:rFonts w:eastAsia="DFKai-SB"/>
          <w:color w:val="000000" w:themeColor="text1"/>
        </w:rPr>
        <w:t xml:space="preserve"> - Algorithms &amp; Programming</w:t>
      </w:r>
    </w:p>
    <w:p w14:paraId="28BBB3CE" w14:textId="77777777" w:rsidR="0056353C" w:rsidRPr="009C7F70" w:rsidRDefault="0056353C" w:rsidP="004F2630">
      <w:pPr>
        <w:numPr>
          <w:ilvl w:val="0"/>
          <w:numId w:val="49"/>
        </w:numPr>
        <w:rPr>
          <w:rFonts w:eastAsia="DFKai-SB"/>
          <w:color w:val="000000" w:themeColor="text1"/>
        </w:rPr>
      </w:pPr>
      <w:r w:rsidRPr="009C7F70">
        <w:rPr>
          <w:rFonts w:eastAsia="DFKai-SB"/>
          <w:b/>
          <w:color w:val="000000" w:themeColor="text1"/>
        </w:rPr>
        <w:t>2-AP-11</w:t>
      </w:r>
      <w:r w:rsidRPr="009C7F70">
        <w:rPr>
          <w:rFonts w:eastAsia="DFKai-SB"/>
          <w:color w:val="000000" w:themeColor="text1"/>
        </w:rPr>
        <w:t xml:space="preserve"> - Create clearly named variables that represent different data types and perform operations on their values.</w:t>
      </w:r>
    </w:p>
    <w:p w14:paraId="43EDA454" w14:textId="77777777" w:rsidR="0056353C" w:rsidRPr="009C7F70" w:rsidRDefault="0056353C" w:rsidP="004F2630">
      <w:pPr>
        <w:numPr>
          <w:ilvl w:val="0"/>
          <w:numId w:val="49"/>
        </w:numPr>
        <w:rPr>
          <w:rFonts w:eastAsia="DFKai-SB"/>
          <w:color w:val="000000" w:themeColor="text1"/>
        </w:rPr>
      </w:pPr>
      <w:r w:rsidRPr="009C7F70">
        <w:rPr>
          <w:rFonts w:eastAsia="DFKai-SB"/>
          <w:b/>
          <w:color w:val="000000" w:themeColor="text1"/>
        </w:rPr>
        <w:t>2-AP-13</w:t>
      </w:r>
      <w:r w:rsidRPr="009C7F70">
        <w:rPr>
          <w:rFonts w:eastAsia="DFKai-SB"/>
          <w:color w:val="000000" w:themeColor="text1"/>
        </w:rPr>
        <w:t xml:space="preserve"> - Decompose problems and subproblems into parts to facilitate the design, implementation, and review of programs.</w:t>
      </w:r>
    </w:p>
    <w:p w14:paraId="0EC5F0BA" w14:textId="77777777" w:rsidR="0056353C" w:rsidRPr="009C7F70" w:rsidRDefault="0056353C" w:rsidP="004F2630">
      <w:pPr>
        <w:numPr>
          <w:ilvl w:val="0"/>
          <w:numId w:val="49"/>
        </w:numPr>
        <w:rPr>
          <w:rFonts w:eastAsia="DFKai-SB"/>
          <w:color w:val="000000" w:themeColor="text1"/>
        </w:rPr>
      </w:pPr>
      <w:r w:rsidRPr="009C7F70">
        <w:rPr>
          <w:rFonts w:eastAsia="DFKai-SB"/>
          <w:b/>
          <w:color w:val="000000" w:themeColor="text1"/>
        </w:rPr>
        <w:t>2-AP-16</w:t>
      </w:r>
      <w:r w:rsidRPr="009C7F70">
        <w:rPr>
          <w:rFonts w:eastAsia="DFKai-SB"/>
          <w:color w:val="000000" w:themeColor="text1"/>
        </w:rPr>
        <w:t xml:space="preserve"> - Incorporate existing code, media, and libraries into original programs, and give attribution.</w:t>
      </w:r>
    </w:p>
    <w:p w14:paraId="5AB0CA9D" w14:textId="77777777" w:rsidR="0056353C" w:rsidRPr="009C7F70" w:rsidRDefault="0056353C" w:rsidP="004F2630">
      <w:pPr>
        <w:numPr>
          <w:ilvl w:val="0"/>
          <w:numId w:val="49"/>
        </w:numPr>
        <w:rPr>
          <w:rFonts w:eastAsia="DFKai-SB"/>
          <w:color w:val="000000" w:themeColor="text1"/>
        </w:rPr>
      </w:pPr>
      <w:r w:rsidRPr="009C7F70">
        <w:rPr>
          <w:rFonts w:eastAsia="DFKai-SB"/>
          <w:b/>
          <w:color w:val="000000" w:themeColor="text1"/>
        </w:rPr>
        <w:t>2-AP-19</w:t>
      </w:r>
      <w:r w:rsidRPr="009C7F70">
        <w:rPr>
          <w:rFonts w:eastAsia="DFKai-SB"/>
          <w:color w:val="000000" w:themeColor="text1"/>
        </w:rPr>
        <w:t xml:space="preserve"> - Document programs in order to make them easier to follow, test, and debug.</w:t>
      </w:r>
    </w:p>
    <w:p w14:paraId="4B59C7F8" w14:textId="77777777" w:rsidR="0056353C" w:rsidRPr="009C7F70" w:rsidRDefault="0056353C" w:rsidP="004F2630">
      <w:pPr>
        <w:numPr>
          <w:ilvl w:val="0"/>
          <w:numId w:val="49"/>
        </w:numPr>
        <w:rPr>
          <w:rFonts w:eastAsia="DFKai-SB"/>
          <w:color w:val="000000" w:themeColor="text1"/>
        </w:rPr>
      </w:pPr>
      <w:r w:rsidRPr="009C7F70">
        <w:rPr>
          <w:rFonts w:eastAsia="DFKai-SB"/>
          <w:color w:val="000000" w:themeColor="text1"/>
        </w:rPr>
        <w:t xml:space="preserve">AP - </w:t>
      </w:r>
      <w:r w:rsidRPr="009C7F70">
        <w:rPr>
          <w:rFonts w:eastAsia="DFKai-SB"/>
          <w:color w:val="000000" w:themeColor="text1"/>
        </w:rPr>
        <w:t>算法和編程</w:t>
      </w:r>
    </w:p>
    <w:p w14:paraId="4E595441" w14:textId="77777777" w:rsidR="0056353C" w:rsidRPr="009C7F70" w:rsidRDefault="0056353C" w:rsidP="004F2630">
      <w:pPr>
        <w:numPr>
          <w:ilvl w:val="0"/>
          <w:numId w:val="49"/>
        </w:numPr>
        <w:rPr>
          <w:rFonts w:eastAsia="DFKai-SB"/>
          <w:color w:val="000000" w:themeColor="text1"/>
        </w:rPr>
      </w:pPr>
      <w:r w:rsidRPr="009C7F70">
        <w:rPr>
          <w:rFonts w:eastAsia="DFKai-SB"/>
          <w:color w:val="000000" w:themeColor="text1"/>
        </w:rPr>
        <w:t xml:space="preserve">2-AP-11 - </w:t>
      </w:r>
      <w:r w:rsidRPr="009C7F70">
        <w:rPr>
          <w:rFonts w:eastAsia="DFKai-SB"/>
          <w:color w:val="000000" w:themeColor="text1"/>
        </w:rPr>
        <w:t>創建明確命名的變量，表示不同的數據類型並對其值執行操作。</w:t>
      </w:r>
    </w:p>
    <w:p w14:paraId="54020F50" w14:textId="77777777" w:rsidR="0056353C" w:rsidRPr="009C7F70" w:rsidRDefault="0056353C" w:rsidP="004F2630">
      <w:pPr>
        <w:numPr>
          <w:ilvl w:val="0"/>
          <w:numId w:val="49"/>
        </w:numPr>
        <w:rPr>
          <w:rFonts w:eastAsia="DFKai-SB"/>
          <w:color w:val="000000" w:themeColor="text1"/>
        </w:rPr>
      </w:pPr>
      <w:r w:rsidRPr="009C7F70">
        <w:rPr>
          <w:rFonts w:eastAsia="DFKai-SB"/>
          <w:color w:val="000000" w:themeColor="text1"/>
        </w:rPr>
        <w:t xml:space="preserve">2-AP-13 - </w:t>
      </w:r>
      <w:r w:rsidRPr="009C7F70">
        <w:rPr>
          <w:rFonts w:eastAsia="DFKai-SB"/>
          <w:color w:val="000000" w:themeColor="text1"/>
        </w:rPr>
        <w:t>將問題和子問題分解為多個部分，以便於程序的設計，實施和審查。</w:t>
      </w:r>
    </w:p>
    <w:p w14:paraId="6E1257C3" w14:textId="77777777" w:rsidR="0056353C" w:rsidRPr="009C7F70" w:rsidRDefault="0056353C" w:rsidP="004F2630">
      <w:pPr>
        <w:numPr>
          <w:ilvl w:val="0"/>
          <w:numId w:val="49"/>
        </w:numPr>
        <w:rPr>
          <w:rFonts w:eastAsia="DFKai-SB"/>
          <w:color w:val="000000" w:themeColor="text1"/>
        </w:rPr>
      </w:pPr>
      <w:r w:rsidRPr="009C7F70">
        <w:rPr>
          <w:rFonts w:eastAsia="DFKai-SB"/>
          <w:color w:val="000000" w:themeColor="text1"/>
        </w:rPr>
        <w:t xml:space="preserve">2-AP-16 - </w:t>
      </w:r>
      <w:r w:rsidRPr="009C7F70">
        <w:rPr>
          <w:rFonts w:eastAsia="DFKai-SB"/>
          <w:color w:val="000000" w:themeColor="text1"/>
        </w:rPr>
        <w:t>將現有程式碼，媒體和資料庫合併到原始程序中，並提供歸屬。</w:t>
      </w:r>
    </w:p>
    <w:p w14:paraId="50BDBCAA" w14:textId="77777777" w:rsidR="0056353C" w:rsidRPr="009C7F70" w:rsidRDefault="0056353C" w:rsidP="004F2630">
      <w:pPr>
        <w:numPr>
          <w:ilvl w:val="0"/>
          <w:numId w:val="49"/>
        </w:numPr>
        <w:rPr>
          <w:rFonts w:eastAsia="DFKai-SB"/>
          <w:color w:val="000000" w:themeColor="text1"/>
        </w:rPr>
      </w:pPr>
      <w:r w:rsidRPr="009C7F70">
        <w:rPr>
          <w:rFonts w:eastAsia="DFKai-SB"/>
          <w:color w:val="000000" w:themeColor="text1"/>
        </w:rPr>
        <w:t xml:space="preserve">2-AP-19 - </w:t>
      </w:r>
      <w:r w:rsidRPr="009C7F70">
        <w:rPr>
          <w:rFonts w:eastAsia="DFKai-SB"/>
          <w:color w:val="000000" w:themeColor="text1"/>
        </w:rPr>
        <w:t>文建程序，以便於追蹤，測試和障礙排除。</w:t>
      </w:r>
    </w:p>
    <w:p w14:paraId="19FBA418" w14:textId="77777777" w:rsidR="0056353C" w:rsidRPr="009C7F70" w:rsidRDefault="0056353C" w:rsidP="004F2630">
      <w:pPr>
        <w:ind w:left="720"/>
        <w:rPr>
          <w:rFonts w:eastAsia="DFKai-SB"/>
          <w:color w:val="000000" w:themeColor="text1"/>
        </w:rPr>
      </w:pPr>
    </w:p>
    <w:p w14:paraId="65D2FA7E" w14:textId="77777777" w:rsidR="0056353C" w:rsidRPr="009C7F70" w:rsidRDefault="0056353C" w:rsidP="004F2630">
      <w:pPr>
        <w:rPr>
          <w:rFonts w:eastAsia="DFKai-SB"/>
          <w:color w:val="000000" w:themeColor="text1"/>
        </w:rPr>
      </w:pPr>
      <w:r w:rsidRPr="009C7F70">
        <w:rPr>
          <w:rFonts w:eastAsia="DFKai-SB"/>
          <w:b/>
          <w:color w:val="000000" w:themeColor="text1"/>
        </w:rPr>
        <w:t>CS</w:t>
      </w:r>
      <w:r w:rsidRPr="009C7F70">
        <w:rPr>
          <w:rFonts w:eastAsia="DFKai-SB"/>
          <w:color w:val="000000" w:themeColor="text1"/>
        </w:rPr>
        <w:t xml:space="preserve"> - Computing Systems</w:t>
      </w:r>
    </w:p>
    <w:p w14:paraId="69E0A271" w14:textId="77777777" w:rsidR="0056353C" w:rsidRPr="009C7F70" w:rsidRDefault="0056353C" w:rsidP="004F2630">
      <w:pPr>
        <w:rPr>
          <w:rFonts w:eastAsia="DFKai-SB"/>
          <w:color w:val="000000" w:themeColor="text1"/>
        </w:rPr>
      </w:pPr>
    </w:p>
    <w:p w14:paraId="69C4ADC1" w14:textId="77777777" w:rsidR="0056353C" w:rsidRPr="009C7F70" w:rsidRDefault="0056353C" w:rsidP="004F2630">
      <w:pPr>
        <w:rPr>
          <w:rFonts w:eastAsia="DFKai-SB"/>
          <w:color w:val="000000" w:themeColor="text1"/>
        </w:rPr>
      </w:pPr>
      <w:r w:rsidRPr="009C7F70">
        <w:rPr>
          <w:rFonts w:eastAsia="DFKai-SB"/>
          <w:color w:val="000000" w:themeColor="text1"/>
        </w:rPr>
        <w:t xml:space="preserve">CS - </w:t>
      </w:r>
      <w:r w:rsidRPr="009C7F70">
        <w:rPr>
          <w:rFonts w:eastAsia="DFKai-SB"/>
          <w:color w:val="000000" w:themeColor="text1"/>
        </w:rPr>
        <w:t>計算系統</w:t>
      </w:r>
    </w:p>
    <w:p w14:paraId="394AA3C0" w14:textId="77777777" w:rsidR="0056353C" w:rsidRPr="009C7F70" w:rsidRDefault="0056353C" w:rsidP="004F2630">
      <w:pPr>
        <w:rPr>
          <w:rFonts w:eastAsia="DFKai-SB"/>
          <w:color w:val="000000" w:themeColor="text1"/>
        </w:rPr>
      </w:pPr>
    </w:p>
    <w:p w14:paraId="7F78C008" w14:textId="77777777" w:rsidR="0056353C" w:rsidRPr="009C7F70" w:rsidRDefault="0056353C" w:rsidP="004F2630">
      <w:pPr>
        <w:numPr>
          <w:ilvl w:val="0"/>
          <w:numId w:val="33"/>
        </w:numPr>
        <w:rPr>
          <w:rFonts w:eastAsia="DFKai-SB"/>
          <w:color w:val="000000" w:themeColor="text1"/>
        </w:rPr>
      </w:pPr>
      <w:r w:rsidRPr="009C7F70">
        <w:rPr>
          <w:rFonts w:eastAsia="DFKai-SB"/>
          <w:b/>
          <w:color w:val="000000" w:themeColor="text1"/>
        </w:rPr>
        <w:t>2-CS-02</w:t>
      </w:r>
      <w:r w:rsidRPr="009C7F70">
        <w:rPr>
          <w:rFonts w:eastAsia="DFKai-SB"/>
          <w:color w:val="000000" w:themeColor="text1"/>
        </w:rPr>
        <w:t xml:space="preserve"> - Design projects that combine hardware and software components to collect and exchange data.</w:t>
      </w:r>
    </w:p>
    <w:p w14:paraId="566BF774" w14:textId="77777777" w:rsidR="0056353C" w:rsidRPr="009C7F70" w:rsidRDefault="0056353C" w:rsidP="004F2630">
      <w:pPr>
        <w:numPr>
          <w:ilvl w:val="0"/>
          <w:numId w:val="33"/>
        </w:numPr>
        <w:rPr>
          <w:rFonts w:eastAsia="DFKai-SB"/>
          <w:color w:val="000000" w:themeColor="text1"/>
        </w:rPr>
      </w:pPr>
      <w:r w:rsidRPr="009C7F70">
        <w:rPr>
          <w:rFonts w:eastAsia="DFKai-SB"/>
          <w:color w:val="000000" w:themeColor="text1"/>
        </w:rPr>
        <w:t xml:space="preserve">2-CS-02 - </w:t>
      </w:r>
      <w:r w:rsidRPr="009C7F70">
        <w:rPr>
          <w:rFonts w:eastAsia="DFKai-SB"/>
          <w:color w:val="000000" w:themeColor="text1"/>
        </w:rPr>
        <w:t>設計項目，結合硬體和軟體組件來收集和交換數據。</w:t>
      </w:r>
    </w:p>
    <w:p w14:paraId="0701036C" w14:textId="77777777" w:rsidR="0056353C" w:rsidRPr="009C7F70" w:rsidRDefault="0056353C" w:rsidP="004F2630">
      <w:pPr>
        <w:numPr>
          <w:ilvl w:val="0"/>
          <w:numId w:val="33"/>
        </w:numPr>
        <w:rPr>
          <w:rFonts w:eastAsia="DFKai-SB"/>
          <w:color w:val="000000" w:themeColor="text1"/>
        </w:rPr>
      </w:pPr>
      <w:r w:rsidRPr="009C7F70">
        <w:rPr>
          <w:rFonts w:eastAsia="DFKai-SB"/>
          <w:b/>
          <w:color w:val="000000" w:themeColor="text1"/>
        </w:rPr>
        <w:t>2-CS-03</w:t>
      </w:r>
      <w:r w:rsidRPr="009C7F70">
        <w:rPr>
          <w:rFonts w:eastAsia="DFKai-SB"/>
          <w:color w:val="000000" w:themeColor="text1"/>
        </w:rPr>
        <w:t xml:space="preserve"> - Systematically identify and fix problems with computing devices and their components.</w:t>
      </w:r>
    </w:p>
    <w:p w14:paraId="4CECF763" w14:textId="77777777" w:rsidR="0056353C" w:rsidRPr="009C7F70" w:rsidRDefault="0056353C" w:rsidP="004F2630">
      <w:pPr>
        <w:numPr>
          <w:ilvl w:val="0"/>
          <w:numId w:val="33"/>
        </w:numPr>
        <w:rPr>
          <w:rFonts w:eastAsia="DFKai-SB"/>
          <w:color w:val="000000" w:themeColor="text1"/>
        </w:rPr>
      </w:pPr>
      <w:r w:rsidRPr="009C7F70">
        <w:rPr>
          <w:rFonts w:eastAsia="DFKai-SB"/>
          <w:color w:val="000000" w:themeColor="text1"/>
        </w:rPr>
        <w:lastRenderedPageBreak/>
        <w:t xml:space="preserve">2-CS-03 - </w:t>
      </w:r>
      <w:r w:rsidRPr="009C7F70">
        <w:rPr>
          <w:rFonts w:eastAsia="DFKai-SB"/>
          <w:color w:val="000000" w:themeColor="text1"/>
        </w:rPr>
        <w:t>系統地識別和修復計算設備及其組件的問題。</w:t>
      </w:r>
    </w:p>
    <w:p w14:paraId="39DB70CD" w14:textId="77777777" w:rsidR="0056353C" w:rsidRPr="009C7F70" w:rsidRDefault="0056353C" w:rsidP="004F2630">
      <w:pPr>
        <w:rPr>
          <w:rFonts w:eastAsia="DFKai-SB"/>
          <w:color w:val="000000" w:themeColor="text1"/>
        </w:rPr>
      </w:pPr>
    </w:p>
    <w:p w14:paraId="3283282A" w14:textId="77777777" w:rsidR="0056353C" w:rsidRPr="009C7F70" w:rsidRDefault="0056353C" w:rsidP="004F2630">
      <w:pPr>
        <w:rPr>
          <w:rFonts w:eastAsia="DFKai-SB"/>
          <w:color w:val="000000" w:themeColor="text1"/>
        </w:rPr>
      </w:pPr>
    </w:p>
    <w:p w14:paraId="6CA895DE" w14:textId="77777777" w:rsidR="0056353C" w:rsidRPr="000A0B70" w:rsidRDefault="0056353C" w:rsidP="004F2630">
      <w:pPr>
        <w:rPr>
          <w:rFonts w:eastAsia="DFKai-SB"/>
          <w:b/>
          <w:color w:val="FFC000"/>
          <w:sz w:val="48"/>
          <w:szCs w:val="48"/>
        </w:rPr>
      </w:pPr>
      <w:r w:rsidRPr="000A0B70">
        <w:rPr>
          <w:rFonts w:eastAsia="DFKai-SB"/>
          <w:b/>
          <w:color w:val="FFC000"/>
          <w:sz w:val="48"/>
          <w:szCs w:val="48"/>
        </w:rPr>
        <w:t>Lesson 4: Input Unplugged</w:t>
      </w:r>
    </w:p>
    <w:p w14:paraId="1A8A51D9" w14:textId="77777777" w:rsidR="0056353C" w:rsidRPr="009C7F70" w:rsidRDefault="0056353C" w:rsidP="004F2630">
      <w:pPr>
        <w:rPr>
          <w:rFonts w:eastAsia="DFKai-SB"/>
          <w:color w:val="000000" w:themeColor="text1"/>
        </w:rPr>
      </w:pPr>
      <w:r w:rsidRPr="009C7F70">
        <w:rPr>
          <w:rFonts w:eastAsia="DFKai-SB"/>
          <w:color w:val="000000" w:themeColor="text1"/>
        </w:rPr>
        <w:t>不插電輸入</w:t>
      </w:r>
    </w:p>
    <w:p w14:paraId="4772B066" w14:textId="77777777" w:rsidR="0056353C" w:rsidRPr="009C7F70" w:rsidRDefault="0056353C" w:rsidP="004F2630">
      <w:pPr>
        <w:rPr>
          <w:rFonts w:eastAsia="DFKai-SB"/>
          <w:color w:val="000000" w:themeColor="text1"/>
        </w:rPr>
      </w:pPr>
      <w:r w:rsidRPr="009C7F70">
        <w:rPr>
          <w:rFonts w:eastAsia="DFKai-SB"/>
          <w:color w:val="000000" w:themeColor="text1"/>
        </w:rPr>
        <w:t>Unplugged</w:t>
      </w:r>
    </w:p>
    <w:p w14:paraId="15E6063C" w14:textId="77777777" w:rsidR="0056353C" w:rsidRPr="009C7F70" w:rsidRDefault="0056353C" w:rsidP="004F2630">
      <w:pPr>
        <w:rPr>
          <w:rFonts w:eastAsia="DFKai-SB"/>
          <w:color w:val="000000" w:themeColor="text1"/>
        </w:rPr>
      </w:pPr>
      <w:r w:rsidRPr="009C7F70">
        <w:rPr>
          <w:rFonts w:eastAsia="DFKai-SB"/>
          <w:color w:val="000000" w:themeColor="text1"/>
        </w:rPr>
        <w:t>不插電</w:t>
      </w:r>
    </w:p>
    <w:p w14:paraId="3489E2B8" w14:textId="77777777" w:rsidR="0056353C" w:rsidRPr="009C7F70" w:rsidRDefault="0056353C" w:rsidP="004F2630">
      <w:pPr>
        <w:rPr>
          <w:rFonts w:eastAsia="DFKai-SB"/>
          <w:b/>
          <w:color w:val="000000" w:themeColor="text1"/>
        </w:rPr>
      </w:pPr>
      <w:r w:rsidRPr="009C7F70">
        <w:rPr>
          <w:rFonts w:eastAsia="DFKai-SB"/>
          <w:b/>
          <w:color w:val="000000" w:themeColor="text1"/>
        </w:rPr>
        <w:t xml:space="preserve">Overview </w:t>
      </w:r>
    </w:p>
    <w:p w14:paraId="28CB8C27" w14:textId="77777777" w:rsidR="0056353C" w:rsidRPr="009C7F70" w:rsidRDefault="0056353C" w:rsidP="004F2630">
      <w:pPr>
        <w:rPr>
          <w:rFonts w:eastAsia="DFKai-SB"/>
          <w:color w:val="000000" w:themeColor="text1"/>
          <w:lang w:val="en"/>
        </w:rPr>
      </w:pPr>
      <w:r w:rsidRPr="009C7F70">
        <w:rPr>
          <w:rFonts w:eastAsia="DFKai-SB"/>
          <w:color w:val="000000" w:themeColor="text1"/>
        </w:rPr>
        <w:t xml:space="preserve">In preparation for delving deeper into programming with App Lab, students will explore how a handful of different programs written in both Game Lab and App Lab handle taking input from the user. </w:t>
      </w:r>
      <w:r w:rsidRPr="009C7F70">
        <w:rPr>
          <w:rFonts w:eastAsia="DFKai-SB"/>
          <w:color w:val="000000" w:themeColor="text1"/>
          <w:lang w:val="en"/>
        </w:rPr>
        <w:t>After comparing and contrasting the approaches they saw in the example apps, students group up to act out the two different models for input (conditionals in an infinite loop and asynchronous events) to gain a better understanding of how they work.</w:t>
      </w:r>
    </w:p>
    <w:p w14:paraId="23CC8FCF" w14:textId="77777777" w:rsidR="0056353C" w:rsidRPr="009C7F70" w:rsidRDefault="0056353C" w:rsidP="004F2630">
      <w:pPr>
        <w:rPr>
          <w:rFonts w:eastAsia="DFKai-SB"/>
          <w:b/>
          <w:color w:val="000000" w:themeColor="text1"/>
          <w:lang w:val="en"/>
        </w:rPr>
      </w:pPr>
    </w:p>
    <w:p w14:paraId="79B5B14B" w14:textId="77777777" w:rsidR="0056353C" w:rsidRPr="009C7F70" w:rsidRDefault="0056353C" w:rsidP="004F2630">
      <w:pPr>
        <w:rPr>
          <w:rFonts w:eastAsia="DFKai-SB"/>
          <w:color w:val="000000" w:themeColor="text1"/>
          <w:lang w:val="en"/>
        </w:rPr>
      </w:pPr>
      <w:r w:rsidRPr="009C7F70">
        <w:rPr>
          <w:rFonts w:eastAsia="DFKai-SB"/>
          <w:b/>
          <w:color w:val="000000" w:themeColor="text1"/>
          <w:lang w:val="en"/>
        </w:rPr>
        <w:t>概覽</w:t>
      </w:r>
    </w:p>
    <w:p w14:paraId="4A5F73D2"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為準備深入研究</w:t>
      </w:r>
      <w:r w:rsidRPr="009C7F70">
        <w:rPr>
          <w:rFonts w:eastAsia="DFKai-SB"/>
          <w:color w:val="000000" w:themeColor="text1"/>
          <w:lang w:val="en"/>
        </w:rPr>
        <w:t xml:space="preserve"> App Lab</w:t>
      </w:r>
      <w:r w:rsidRPr="009C7F70">
        <w:rPr>
          <w:rFonts w:eastAsia="DFKai-SB"/>
          <w:color w:val="000000" w:themeColor="text1"/>
          <w:lang w:val="en"/>
        </w:rPr>
        <w:t>的編程，學生將探索在</w:t>
      </w:r>
      <w:r w:rsidRPr="009C7F70">
        <w:rPr>
          <w:rFonts w:eastAsia="DFKai-SB"/>
          <w:color w:val="000000" w:themeColor="text1"/>
          <w:lang w:val="en"/>
        </w:rPr>
        <w:t xml:space="preserve">Game Lab </w:t>
      </w:r>
      <w:r w:rsidRPr="009C7F70">
        <w:rPr>
          <w:rFonts w:eastAsia="DFKai-SB"/>
          <w:color w:val="000000" w:themeColor="text1"/>
          <w:lang w:val="en"/>
        </w:rPr>
        <w:t>和</w:t>
      </w:r>
      <w:r w:rsidRPr="009C7F70">
        <w:rPr>
          <w:rFonts w:eastAsia="DFKai-SB"/>
          <w:color w:val="000000" w:themeColor="text1"/>
          <w:lang w:val="en"/>
        </w:rPr>
        <w:t xml:space="preserve"> App Lab </w:t>
      </w:r>
      <w:r w:rsidRPr="009C7F70">
        <w:rPr>
          <w:rFonts w:eastAsia="DFKai-SB"/>
          <w:color w:val="000000" w:themeColor="text1"/>
          <w:lang w:val="en"/>
        </w:rPr>
        <w:t>環境中不同程序如何處理來自用戶的輸入。</w:t>
      </w:r>
      <w:r w:rsidRPr="009C7F70">
        <w:rPr>
          <w:rFonts w:eastAsia="DFKai-SB"/>
          <w:color w:val="000000" w:themeColor="text1"/>
          <w:lang w:val="en"/>
        </w:rPr>
        <w:t xml:space="preserve"> </w:t>
      </w:r>
      <w:r w:rsidRPr="009C7F70">
        <w:rPr>
          <w:rFonts w:eastAsia="DFKai-SB"/>
          <w:color w:val="000000" w:themeColor="text1"/>
          <w:lang w:val="en"/>
        </w:rPr>
        <w:t>在比較和對比他們在示例應用程序中看到的各種方法後，學生們將分組完成兩個不同的輸入模型（無限循環中的條件和異步事件）以理解它們的工作方式。</w:t>
      </w:r>
    </w:p>
    <w:p w14:paraId="4AEB1695" w14:textId="77777777" w:rsidR="0056353C" w:rsidRPr="009C7F70" w:rsidRDefault="0056353C" w:rsidP="004F2630">
      <w:pPr>
        <w:rPr>
          <w:rFonts w:eastAsia="DFKai-SB"/>
          <w:b/>
          <w:color w:val="000000" w:themeColor="text1"/>
          <w:lang w:val="en"/>
        </w:rPr>
      </w:pPr>
    </w:p>
    <w:p w14:paraId="37CE1D0F"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 xml:space="preserve">Purpose </w:t>
      </w:r>
    </w:p>
    <w:p w14:paraId="793D9480"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This lesson is intended to help students transition from the draw loop and conditional model of input used in Game Lab to the event-driven model used in App Lab. While students have experienced and learned a bit about event-driven programming in Unit 4, a deeper understanding of how the events work will help when it comes to responding to events on the Circuit Playground later in this unit.</w:t>
      </w:r>
    </w:p>
    <w:p w14:paraId="4A76DA5A" w14:textId="77777777" w:rsidR="0056353C" w:rsidRPr="009C7F70" w:rsidRDefault="0056353C" w:rsidP="004F2630">
      <w:pPr>
        <w:rPr>
          <w:rFonts w:eastAsia="DFKai-SB"/>
          <w:color w:val="000000" w:themeColor="text1"/>
          <w:lang w:val="en"/>
        </w:rPr>
      </w:pPr>
      <w:r w:rsidRPr="009C7F70">
        <w:rPr>
          <w:rFonts w:eastAsia="DFKai-SB"/>
          <w:b/>
          <w:color w:val="000000" w:themeColor="text1"/>
          <w:lang w:val="en"/>
        </w:rPr>
        <w:t>課程宗旨</w:t>
      </w:r>
    </w:p>
    <w:p w14:paraId="4CA37F3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本課程旨在協助學生從</w:t>
      </w:r>
      <w:r w:rsidRPr="009C7F70">
        <w:rPr>
          <w:rFonts w:eastAsia="DFKai-SB"/>
          <w:color w:val="000000" w:themeColor="text1"/>
          <w:lang w:val="en"/>
        </w:rPr>
        <w:t xml:space="preserve"> Game Lab </w:t>
      </w:r>
      <w:r w:rsidRPr="009C7F70">
        <w:rPr>
          <w:rFonts w:eastAsia="DFKai-SB"/>
          <w:color w:val="000000" w:themeColor="text1"/>
          <w:lang w:val="en"/>
        </w:rPr>
        <w:t>中使用的畫圖迴圈和輸入條件模型過渡到</w:t>
      </w:r>
      <w:r w:rsidRPr="009C7F70">
        <w:rPr>
          <w:rFonts w:eastAsia="DFKai-SB"/>
          <w:color w:val="000000" w:themeColor="text1"/>
          <w:lang w:val="en"/>
        </w:rPr>
        <w:t xml:space="preserve"> App Lab</w:t>
      </w:r>
      <w:r w:rsidRPr="009C7F70">
        <w:rPr>
          <w:rFonts w:eastAsia="DFKai-SB"/>
          <w:color w:val="000000" w:themeColor="text1"/>
          <w:lang w:val="en"/>
        </w:rPr>
        <w:t>中使用的事件驅動模型。在第</w:t>
      </w:r>
      <w:r w:rsidRPr="009C7F70">
        <w:rPr>
          <w:rFonts w:eastAsia="DFKai-SB"/>
          <w:color w:val="000000" w:themeColor="text1"/>
          <w:lang w:val="en"/>
        </w:rPr>
        <w:t xml:space="preserve"> 4 </w:t>
      </w:r>
      <w:r w:rsidRPr="009C7F70">
        <w:rPr>
          <w:rFonts w:eastAsia="DFKai-SB"/>
          <w:color w:val="000000" w:themeColor="text1"/>
          <w:lang w:val="en"/>
        </w:rPr>
        <w:t>單元中，學生已經體驗學習了關於事件驅動編程的部分知識，但，更深入理解事件的運作原理將有助於在本單元後期回應</w:t>
      </w:r>
      <w:r w:rsidRPr="009C7F70">
        <w:rPr>
          <w:rFonts w:eastAsia="DFKai-SB"/>
          <w:color w:val="000000" w:themeColor="text1"/>
          <w:lang w:val="en"/>
        </w:rPr>
        <w:t xml:space="preserve"> Circuit Playground</w:t>
      </w:r>
      <w:r w:rsidRPr="009C7F70">
        <w:rPr>
          <w:rFonts w:eastAsia="DFKai-SB"/>
          <w:color w:val="000000" w:themeColor="text1"/>
          <w:lang w:val="en"/>
        </w:rPr>
        <w:t>上的事件。</w:t>
      </w:r>
    </w:p>
    <w:p w14:paraId="3755517B" w14:textId="77777777" w:rsidR="0056353C" w:rsidRPr="009C7F70" w:rsidRDefault="0056353C" w:rsidP="004F2630">
      <w:pPr>
        <w:rPr>
          <w:rFonts w:eastAsia="DFKai-SB"/>
          <w:b/>
          <w:color w:val="000000" w:themeColor="text1"/>
          <w:lang w:val="en"/>
        </w:rPr>
      </w:pPr>
    </w:p>
    <w:p w14:paraId="5F239AFF"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 xml:space="preserve">Agenda </w:t>
      </w:r>
    </w:p>
    <w:p w14:paraId="73FE1521" w14:textId="77777777" w:rsidR="0056353C" w:rsidRPr="009C7F70" w:rsidRDefault="0056353C" w:rsidP="004F2630">
      <w:pPr>
        <w:rPr>
          <w:rStyle w:val="Hyperlink"/>
          <w:rFonts w:eastAsia="DFKai-SB"/>
          <w:b/>
          <w:color w:val="000000" w:themeColor="text1"/>
          <w:u w:val="none"/>
          <w:lang w:val="en"/>
        </w:rPr>
      </w:pPr>
      <w:r w:rsidRPr="009C7F70">
        <w:rPr>
          <w:rFonts w:eastAsia="DFKai-SB"/>
          <w:color w:val="000000" w:themeColor="text1"/>
          <w:lang w:val="en"/>
        </w:rPr>
        <w:t xml:space="preserve">·      </w:t>
      </w:r>
      <w:hyperlink r:id="rId104" w:anchor="input-unplugged0">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"https://curriculum.code.org/csd-18/unit6/4/#input-unplugged0" </w:instrText>
      </w:r>
      <w:r w:rsidRPr="009C7F70">
        <w:rPr>
          <w:rFonts w:eastAsia="DFKai-SB"/>
          <w:color w:val="000000" w:themeColor="text1"/>
          <w:lang w:val="en"/>
        </w:rPr>
        <w:fldChar w:fldCharType="separate"/>
      </w:r>
      <w:r w:rsidRPr="009C7F70">
        <w:rPr>
          <w:rStyle w:val="Hyperlink"/>
          <w:rFonts w:eastAsia="DFKai-SB"/>
          <w:b/>
          <w:color w:val="000000" w:themeColor="text1"/>
          <w:u w:val="none"/>
          <w:lang w:val="en"/>
        </w:rPr>
        <w:t>Warm Up (10 min)</w:t>
      </w:r>
    </w:p>
    <w:p w14:paraId="757D93C9"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t>·</w:t>
      </w:r>
      <w:hyperlink r:id="rId105" w:anchor="input-unplugged1">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"https://curriculum.code.org/csd-18/unit6/4/#input-unplugged1"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Comparing Input Methods</w:t>
      </w:r>
    </w:p>
    <w:p w14:paraId="6D9B8F83" w14:textId="77777777" w:rsidR="0056353C" w:rsidRPr="009C7F70" w:rsidRDefault="0056353C" w:rsidP="004F2630">
      <w:pPr>
        <w:rPr>
          <w:rStyle w:val="Hyperlink"/>
          <w:rFonts w:eastAsia="DFKai-SB"/>
          <w: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t xml:space="preserve">·      </w:t>
      </w:r>
      <w:hyperlink r:id="rId106" w:anchor="input-unplugged2">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"https://curriculum.code.org/csd-18/unit6/4/#input-unplugged2" </w:instrText>
      </w:r>
      <w:r w:rsidRPr="009C7F70">
        <w:rPr>
          <w:rFonts w:eastAsia="DFKai-SB"/>
          <w:color w:val="000000" w:themeColor="text1"/>
          <w:lang w:val="en"/>
        </w:rPr>
        <w:fldChar w:fldCharType="separate"/>
      </w:r>
      <w:r w:rsidRPr="009C7F70">
        <w:rPr>
          <w:rStyle w:val="Hyperlink"/>
          <w:rFonts w:eastAsia="DFKai-SB"/>
          <w:b/>
          <w:color w:val="000000" w:themeColor="text1"/>
          <w:u w:val="none"/>
          <w:lang w:val="en"/>
        </w:rPr>
        <w:t>Activity (40 min)</w:t>
      </w:r>
    </w:p>
    <w:p w14:paraId="03DD7A6C"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t>·</w:t>
      </w:r>
      <w:hyperlink r:id="rId107" w:anchor="input-unplugged3">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"https://curriculum.code.org/csd-18/unit6/4/#input-unplugged3"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Input Unplugged</w:t>
      </w:r>
    </w:p>
    <w:p w14:paraId="62AE2F04"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t>·</w:t>
      </w:r>
      <w:hyperlink r:id="rId108" w:anchor="input-unplugged4">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"https://curriculum.code.org/csd-18/unit6/4/#input-unplugged4"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Activity Debrief</w:t>
      </w:r>
    </w:p>
    <w:p w14:paraId="4F4E859E" w14:textId="77777777" w:rsidR="0056353C" w:rsidRPr="009C7F70" w:rsidRDefault="0056353C" w:rsidP="004F2630">
      <w:pPr>
        <w:rPr>
          <w:rStyle w:val="Hyperlink"/>
          <w:rFonts w:eastAsia="DFKai-SB"/>
          <w: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t xml:space="preserve">·      </w:t>
      </w:r>
      <w:hyperlink r:id="rId109" w:anchor="input-unplugged5">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"https://curriculum.code.org/csd-18/unit6/4/#input-unplugged5" </w:instrText>
      </w:r>
      <w:r w:rsidRPr="009C7F70">
        <w:rPr>
          <w:rFonts w:eastAsia="DFKai-SB"/>
          <w:color w:val="000000" w:themeColor="text1"/>
          <w:lang w:val="en"/>
        </w:rPr>
        <w:fldChar w:fldCharType="separate"/>
      </w:r>
      <w:r w:rsidRPr="009C7F70">
        <w:rPr>
          <w:rStyle w:val="Hyperlink"/>
          <w:rFonts w:eastAsia="DFKai-SB"/>
          <w:b/>
          <w:color w:val="000000" w:themeColor="text1"/>
          <w:u w:val="none"/>
          <w:lang w:val="en"/>
        </w:rPr>
        <w:t>Wrap Up (2 min)</w:t>
      </w:r>
    </w:p>
    <w:p w14:paraId="1268DE16"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t>·</w:t>
      </w:r>
      <w:hyperlink r:id="rId110" w:anchor="input-unplugged6">
        <w:r w:rsidRPr="009C7F70">
          <w:rPr>
            <w:rStyle w:val="Hyperlink"/>
            <w:rFonts w:eastAsia="DFKai-SB"/>
            <w:color w:val="000000" w:themeColor="text1"/>
            <w:u w:val="none"/>
            <w:lang w:val="en"/>
          </w:rPr>
          <w:t xml:space="preserve"> </w:t>
        </w:r>
      </w:hyperlink>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"https://curriculum.code.org/csd-18/unit6/4/#input-unplugged6"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Reflection</w:t>
      </w:r>
    </w:p>
    <w:p w14:paraId="5C1CA3BE" w14:textId="77777777" w:rsidR="0056353C" w:rsidRPr="009C7F70" w:rsidRDefault="0056353C" w:rsidP="004F2630">
      <w:pPr>
        <w:rPr>
          <w:rFonts w:eastAsia="DFKai-SB"/>
          <w:color w:val="000000" w:themeColor="text1"/>
          <w:lang w:val="en"/>
        </w:rPr>
      </w:pPr>
      <w:r w:rsidRPr="009C7F70">
        <w:rPr>
          <w:rFonts w:eastAsia="DFKai-SB"/>
          <w:color w:val="000000" w:themeColor="text1"/>
        </w:rPr>
        <w:fldChar w:fldCharType="end"/>
      </w:r>
      <w:hyperlink r:id="rId111">
        <w:r w:rsidRPr="009C7F70">
          <w:rPr>
            <w:rStyle w:val="Hyperlink"/>
            <w:rFonts w:eastAsia="DFKai-SB"/>
            <w:b/>
            <w:color w:val="000000" w:themeColor="text1"/>
            <w:u w:val="none"/>
            <w:lang w:val="en"/>
          </w:rPr>
          <w:t>View on Code Studio</w:t>
        </w:r>
      </w:hyperlink>
    </w:p>
    <w:p w14:paraId="51C2A13D" w14:textId="77777777" w:rsidR="0056353C" w:rsidRPr="009C7F70" w:rsidRDefault="0056353C" w:rsidP="004F2630">
      <w:pPr>
        <w:rPr>
          <w:rFonts w:eastAsia="DFKai-SB"/>
          <w:b/>
          <w:color w:val="000000" w:themeColor="text1"/>
          <w:lang w:val="en"/>
        </w:rPr>
      </w:pPr>
    </w:p>
    <w:p w14:paraId="32B08C9C" w14:textId="77777777" w:rsidR="0056353C" w:rsidRPr="009C7F70" w:rsidRDefault="0056353C" w:rsidP="004F2630">
      <w:pPr>
        <w:rPr>
          <w:rFonts w:eastAsia="DFKai-SB"/>
          <w:color w:val="000000" w:themeColor="text1"/>
          <w:lang w:val="en"/>
        </w:rPr>
      </w:pPr>
      <w:r w:rsidRPr="009C7F70">
        <w:rPr>
          <w:rFonts w:eastAsia="DFKai-SB"/>
          <w:b/>
          <w:color w:val="000000" w:themeColor="text1"/>
          <w:lang w:val="en"/>
        </w:rPr>
        <w:t>課程大綱</w:t>
      </w:r>
    </w:p>
    <w:p w14:paraId="3A0F0248"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lastRenderedPageBreak/>
        <w:t>課程暖身（</w:t>
      </w:r>
      <w:r w:rsidRPr="009C7F70">
        <w:rPr>
          <w:rFonts w:eastAsia="DFKai-SB"/>
          <w:b/>
          <w:color w:val="000000" w:themeColor="text1"/>
          <w:lang w:val="en"/>
        </w:rPr>
        <w:t>10</w:t>
      </w:r>
      <w:r w:rsidRPr="009C7F70">
        <w:rPr>
          <w:rFonts w:eastAsia="DFKai-SB"/>
          <w:b/>
          <w:color w:val="000000" w:themeColor="text1"/>
          <w:lang w:val="en"/>
        </w:rPr>
        <w:t>分鐘）</w:t>
      </w:r>
    </w:p>
    <w:p w14:paraId="6CD7542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比較輸入法</w:t>
      </w:r>
    </w:p>
    <w:p w14:paraId="1BC54241"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活動（</w:t>
      </w:r>
      <w:r w:rsidRPr="009C7F70">
        <w:rPr>
          <w:rFonts w:eastAsia="DFKai-SB"/>
          <w:b/>
          <w:color w:val="000000" w:themeColor="text1"/>
          <w:lang w:val="en"/>
        </w:rPr>
        <w:t>40</w:t>
      </w:r>
      <w:r w:rsidRPr="009C7F70">
        <w:rPr>
          <w:rFonts w:eastAsia="DFKai-SB"/>
          <w:b/>
          <w:color w:val="000000" w:themeColor="text1"/>
          <w:lang w:val="en"/>
        </w:rPr>
        <w:t>分鐘）</w:t>
      </w:r>
    </w:p>
    <w:p w14:paraId="798B6D7C"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不插電輸入法</w:t>
      </w:r>
    </w:p>
    <w:p w14:paraId="74F41EE3"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活動總結</w:t>
      </w:r>
    </w:p>
    <w:p w14:paraId="5451D995"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課程總結（</w:t>
      </w:r>
      <w:r w:rsidRPr="009C7F70">
        <w:rPr>
          <w:rFonts w:eastAsia="DFKai-SB"/>
          <w:b/>
          <w:color w:val="000000" w:themeColor="text1"/>
          <w:lang w:val="en"/>
        </w:rPr>
        <w:t>2</w:t>
      </w:r>
      <w:r w:rsidRPr="009C7F70">
        <w:rPr>
          <w:rFonts w:eastAsia="DFKai-SB"/>
          <w:b/>
          <w:color w:val="000000" w:themeColor="text1"/>
          <w:lang w:val="en"/>
        </w:rPr>
        <w:t>分鐘）</w:t>
      </w:r>
    </w:p>
    <w:p w14:paraId="6315115A" w14:textId="5CB5E0ED"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檢討反思</w:t>
      </w:r>
    </w:p>
    <w:p w14:paraId="3B8C3160" w14:textId="38071933"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lang w:val="en"/>
        </w:rPr>
        <w:t>在</w:t>
      </w:r>
      <w:r w:rsidRPr="009C7F70">
        <w:rPr>
          <w:rFonts w:eastAsia="DFKai-SB"/>
          <w:color w:val="000000" w:themeColor="text1"/>
          <w:lang w:val="en"/>
        </w:rPr>
        <w:t>Code Studio</w:t>
      </w:r>
      <w:r w:rsidRPr="009C7F70">
        <w:rPr>
          <w:rFonts w:eastAsia="DFKai-SB"/>
          <w:color w:val="000000" w:themeColor="text1"/>
          <w:lang w:val="en"/>
        </w:rPr>
        <w:t>上查看</w:t>
      </w: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"https://studio.code.org/s/csd6-2018/stage/4/puzzle/1/" </w:instrText>
      </w:r>
      <w:r w:rsidRPr="009C7F70">
        <w:rPr>
          <w:rFonts w:eastAsia="DFKai-SB"/>
          <w:color w:val="000000" w:themeColor="text1"/>
          <w:lang w:val="en"/>
        </w:rPr>
        <w:fldChar w:fldCharType="separate"/>
      </w:r>
    </w:p>
    <w:p w14:paraId="0C4F0A04" w14:textId="77777777" w:rsidR="0056353C" w:rsidRPr="009C7F70" w:rsidRDefault="0056353C" w:rsidP="004F2630">
      <w:pPr>
        <w:rPr>
          <w:rFonts w:eastAsia="DFKai-SB"/>
          <w:b/>
          <w:color w:val="000000" w:themeColor="text1"/>
          <w:lang w:val="en"/>
        </w:rPr>
      </w:pPr>
      <w:r w:rsidRPr="009C7F70">
        <w:rPr>
          <w:rFonts w:eastAsia="DFKai-SB"/>
          <w:color w:val="000000" w:themeColor="text1"/>
        </w:rPr>
        <w:fldChar w:fldCharType="end"/>
      </w:r>
      <w:r w:rsidRPr="009C7F70">
        <w:rPr>
          <w:rFonts w:eastAsia="DFKai-SB"/>
          <w:b/>
          <w:color w:val="000000" w:themeColor="text1"/>
          <w:lang w:val="en"/>
        </w:rPr>
        <w:t xml:space="preserve">Objectives </w:t>
      </w:r>
    </w:p>
    <w:p w14:paraId="4F4002A2"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Students will be able to:</w:t>
      </w:r>
    </w:p>
    <w:p w14:paraId="65B1F01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t>Compare and contrast multiple ways to take input</w:t>
      </w:r>
    </w:p>
    <w:p w14:paraId="7655A4FC"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t>Describe the elements of an event handler</w:t>
      </w:r>
    </w:p>
    <w:p w14:paraId="4EA73B93"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t>Model different methods of taking user input</w:t>
      </w:r>
    </w:p>
    <w:p w14:paraId="00A56321" w14:textId="77777777" w:rsidR="0056353C" w:rsidRPr="009C7F70" w:rsidRDefault="0056353C" w:rsidP="004F2630">
      <w:pPr>
        <w:rPr>
          <w:rFonts w:eastAsia="DFKai-SB"/>
          <w:color w:val="000000" w:themeColor="text1"/>
          <w:lang w:val="en"/>
        </w:rPr>
      </w:pPr>
    </w:p>
    <w:p w14:paraId="63D88B9A"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課程目標</w:t>
      </w:r>
    </w:p>
    <w:p w14:paraId="05709001"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學生將能夠：</w:t>
      </w:r>
    </w:p>
    <w:p w14:paraId="4A513B5F"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比較和對比多種輸入方式</w:t>
      </w:r>
    </w:p>
    <w:p w14:paraId="295F908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描述事件處理程序的元素</w:t>
      </w:r>
    </w:p>
    <w:p w14:paraId="5237EC19"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w:t>
      </w:r>
      <w:r w:rsidRPr="009C7F70">
        <w:rPr>
          <w:rFonts w:eastAsia="DFKai-SB"/>
          <w:color w:val="000000" w:themeColor="text1"/>
          <w:lang w:val="en"/>
        </w:rPr>
        <w:t>模擬不同的用戶輸入方法</w:t>
      </w:r>
    </w:p>
    <w:p w14:paraId="79D4BD27"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 xml:space="preserve">Preparation </w:t>
      </w:r>
    </w:p>
    <w:p w14:paraId="71697262"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Prepare to display example programs for the whole class.</w:t>
      </w:r>
    </w:p>
    <w:p w14:paraId="7556051F"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A half deck of cards for each group of three students or </w:t>
      </w:r>
      <w:hyperlink r:id="rId112">
        <w:r w:rsidRPr="009C7F70">
          <w:rPr>
            <w:rStyle w:val="Hyperlink"/>
            <w:rFonts w:eastAsia="DFKai-SB"/>
            <w:color w:val="000000" w:themeColor="text1"/>
            <w:u w:val="none"/>
            <w:lang w:val="en"/>
          </w:rPr>
          <w:t>deck-of-cards.js.org</w:t>
        </w:r>
      </w:hyperlink>
      <w:r w:rsidRPr="009C7F70">
        <w:rPr>
          <w:rFonts w:eastAsia="DFKai-SB"/>
          <w:color w:val="000000" w:themeColor="text1"/>
          <w:lang w:val="en"/>
        </w:rPr>
        <w:t>.</w:t>
      </w:r>
    </w:p>
    <w:p w14:paraId="000F6948"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Print one copy of </w:t>
      </w:r>
      <w:hyperlink r:id="rId113">
        <w:r w:rsidRPr="009C7F70">
          <w:rPr>
            <w:rStyle w:val="Hyperlink"/>
            <w:rFonts w:eastAsia="DFKai-SB"/>
            <w:color w:val="000000" w:themeColor="text1"/>
            <w:u w:val="none"/>
            <w:lang w:val="en"/>
          </w:rPr>
          <w:t>Input and Events - Activity Guide</w:t>
        </w:r>
      </w:hyperlink>
      <w:r w:rsidRPr="009C7F70">
        <w:rPr>
          <w:rFonts w:eastAsia="DFKai-SB"/>
          <w:color w:val="000000" w:themeColor="text1"/>
          <w:lang w:val="en"/>
        </w:rPr>
        <w:t xml:space="preserve"> for each group of three students.</w:t>
      </w:r>
    </w:p>
    <w:p w14:paraId="6A469BBD" w14:textId="77777777" w:rsidR="0056353C" w:rsidRPr="009C7F70" w:rsidRDefault="0056353C" w:rsidP="004F2630">
      <w:pPr>
        <w:rPr>
          <w:rFonts w:eastAsia="DFKai-SB"/>
          <w:color w:val="000000" w:themeColor="text1"/>
          <w:lang w:val="en"/>
        </w:rPr>
      </w:pPr>
      <w:r w:rsidRPr="009C7F70">
        <w:rPr>
          <w:rFonts w:eastAsia="DFKai-SB"/>
          <w:b/>
          <w:color w:val="000000" w:themeColor="text1"/>
          <w:lang w:val="en"/>
        </w:rPr>
        <w:t>課程準備</w:t>
      </w:r>
    </w:p>
    <w:p w14:paraId="31D17E6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準備要展示給全班同學的示範程式</w:t>
      </w:r>
    </w:p>
    <w:p w14:paraId="4CEBD7C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為各組（三名學生為一組）準備半疊卡片或預備</w:t>
      </w:r>
      <w:r w:rsidRPr="009C7F70">
        <w:rPr>
          <w:rFonts w:eastAsia="DFKai-SB"/>
          <w:color w:val="000000" w:themeColor="text1"/>
          <w:lang w:val="en"/>
        </w:rPr>
        <w:t xml:space="preserve"> deck-of-cards.js.org</w:t>
      </w:r>
    </w:p>
    <w:p w14:paraId="28F0251C" w14:textId="5AE5B00C" w:rsidR="0056353C" w:rsidRPr="009C7F70" w:rsidRDefault="0056353C" w:rsidP="004F2630">
      <w:pPr>
        <w:rPr>
          <w:rFonts w:eastAsia="DFKai-SB"/>
          <w:color w:val="000000" w:themeColor="text1"/>
          <w:lang w:val="en"/>
        </w:rPr>
      </w:pPr>
      <w:r w:rsidRPr="009C7F70">
        <w:rPr>
          <w:rFonts w:eastAsia="DFKai-SB"/>
          <w:color w:val="000000" w:themeColor="text1"/>
          <w:lang w:val="en"/>
        </w:rPr>
        <w:t>為各組印製一份《輸入和事件</w:t>
      </w:r>
      <w:r w:rsidRPr="009C7F70">
        <w:rPr>
          <w:rFonts w:eastAsia="DFKai-SB"/>
          <w:color w:val="000000" w:themeColor="text1"/>
          <w:lang w:val="en"/>
        </w:rPr>
        <w:t xml:space="preserve"> - </w:t>
      </w:r>
      <w:r w:rsidRPr="009C7F70">
        <w:rPr>
          <w:rFonts w:eastAsia="DFKai-SB"/>
          <w:color w:val="000000" w:themeColor="text1"/>
          <w:lang w:val="en"/>
        </w:rPr>
        <w:t>活動指南》。</w:t>
      </w:r>
    </w:p>
    <w:p w14:paraId="1FCC767F"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 xml:space="preserve">Links </w:t>
      </w:r>
    </w:p>
    <w:p w14:paraId="01EA990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Heads Up! Please make a copy of any documents you plan to share with students.</w:t>
      </w:r>
    </w:p>
    <w:p w14:paraId="1FFCEEBE"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推薦連結</w:t>
      </w:r>
    </w:p>
    <w:p w14:paraId="455FC305"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注意：請將要分享給學生的檔案備份</w:t>
      </w:r>
    </w:p>
    <w:p w14:paraId="05C9790D" w14:textId="77777777" w:rsidR="0056353C" w:rsidRPr="009C7F70" w:rsidRDefault="0056353C" w:rsidP="004F2630">
      <w:pPr>
        <w:rPr>
          <w:rFonts w:eastAsia="DFKai-SB"/>
          <w:color w:val="000000" w:themeColor="text1"/>
          <w:lang w:val="en"/>
        </w:rPr>
      </w:pPr>
      <w:r w:rsidRPr="009C7F70">
        <w:rPr>
          <w:rFonts w:eastAsia="DFKai-SB"/>
          <w:b/>
          <w:color w:val="000000" w:themeColor="text1"/>
          <w:lang w:val="en"/>
        </w:rPr>
        <w:t>For the Students</w:t>
      </w:r>
    </w:p>
    <w:p w14:paraId="1D35A039"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r>
      <w:hyperlink r:id="rId114">
        <w:r w:rsidRPr="009C7F70">
          <w:rPr>
            <w:rStyle w:val="Hyperlink"/>
            <w:rFonts w:eastAsia="DFKai-SB"/>
            <w:color w:val="000000" w:themeColor="text1"/>
            <w:u w:val="none"/>
            <w:lang w:val="en"/>
          </w:rPr>
          <w:t>Input and Events</w:t>
        </w:r>
      </w:hyperlink>
      <w:r w:rsidRPr="009C7F70">
        <w:rPr>
          <w:rFonts w:eastAsia="DFKai-SB"/>
          <w:color w:val="000000" w:themeColor="text1"/>
          <w:lang w:val="en"/>
        </w:rPr>
        <w:t xml:space="preserve"> - Activity Guide Make a Copy </w:t>
      </w:r>
    </w:p>
    <w:p w14:paraId="2D505C89"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給學生</w:t>
      </w:r>
    </w:p>
    <w:p w14:paraId="7EFAC596"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《輸入和事件</w:t>
      </w:r>
      <w:r w:rsidRPr="009C7F70">
        <w:rPr>
          <w:rFonts w:eastAsia="DFKai-SB"/>
          <w:color w:val="000000" w:themeColor="text1"/>
          <w:lang w:val="en"/>
        </w:rPr>
        <w:t xml:space="preserve"> - </w:t>
      </w:r>
      <w:r w:rsidRPr="009C7F70">
        <w:rPr>
          <w:rFonts w:eastAsia="DFKai-SB"/>
          <w:color w:val="000000" w:themeColor="text1"/>
          <w:lang w:val="en"/>
        </w:rPr>
        <w:t>活動指南》</w:t>
      </w:r>
    </w:p>
    <w:p w14:paraId="757B192E" w14:textId="77777777" w:rsidR="0056353C" w:rsidRPr="009C7F70" w:rsidRDefault="0056353C" w:rsidP="004F2630">
      <w:pPr>
        <w:rPr>
          <w:rFonts w:eastAsia="DFKai-SB"/>
          <w:color w:val="000000" w:themeColor="text1"/>
          <w:lang w:val="en"/>
        </w:rPr>
      </w:pPr>
    </w:p>
    <w:p w14:paraId="0E81E623"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Support</w:t>
      </w:r>
    </w:p>
    <w:p w14:paraId="286679E6" w14:textId="77777777" w:rsidR="0056353C" w:rsidRPr="009C7F70" w:rsidRDefault="0056353C" w:rsidP="004F2630">
      <w:pPr>
        <w:rPr>
          <w:rStyle w:val="Hyperlink"/>
          <w:rFonts w:eastAsia="DFKai-SB"/>
          <w:b/>
          <w:color w:val="000000" w:themeColor="text1"/>
          <w:u w:val="none"/>
          <w:lang w:val="en"/>
        </w:rPr>
      </w:pPr>
      <w:r w:rsidRPr="009C7F70">
        <w:rPr>
          <w:rFonts w:eastAsia="DFKai-SB"/>
          <w:color w:val="000000" w:themeColor="text1"/>
          <w:lang w:val="en"/>
        </w:rPr>
        <w:lastRenderedPageBreak/>
        <w:fldChar w:fldCharType="begin"/>
      </w:r>
      <w:r w:rsidRPr="009C7F70">
        <w:rPr>
          <w:rFonts w:eastAsia="DFKai-SB"/>
          <w:color w:val="000000" w:themeColor="text1"/>
          <w:lang w:val="en"/>
        </w:rPr>
        <w:instrText xml:space="preserve"> HYPERLINK "https://forum.code.org/c/csd6/" </w:instrText>
      </w:r>
      <w:r w:rsidRPr="009C7F70">
        <w:rPr>
          <w:rFonts w:eastAsia="DFKai-SB"/>
          <w:color w:val="000000" w:themeColor="text1"/>
          <w:lang w:val="en"/>
        </w:rPr>
        <w:fldChar w:fldCharType="separate"/>
      </w:r>
      <w:r w:rsidRPr="009C7F70">
        <w:rPr>
          <w:rStyle w:val="Hyperlink"/>
          <w:rFonts w:eastAsia="DFKai-SB"/>
          <w:b/>
          <w:color w:val="000000" w:themeColor="text1"/>
          <w:u w:val="none"/>
          <w:lang w:val="en"/>
        </w:rPr>
        <w:t>Lesson Forum</w:t>
      </w:r>
    </w:p>
    <w:p w14:paraId="7E5F3455" w14:textId="77777777" w:rsidR="0056353C" w:rsidRPr="009C7F70" w:rsidRDefault="0056353C" w:rsidP="004F2630">
      <w:pPr>
        <w:rPr>
          <w:rFonts w:eastAsia="DFKai-SB"/>
          <w:color w:val="000000" w:themeColor="text1"/>
          <w:lang w:val="en"/>
        </w:rPr>
      </w:pPr>
      <w:r w:rsidRPr="009C7F70">
        <w:rPr>
          <w:rFonts w:eastAsia="DFKai-SB"/>
          <w:color w:val="000000" w:themeColor="text1"/>
        </w:rPr>
        <w:fldChar w:fldCharType="end"/>
      </w:r>
      <w:hyperlink r:id="rId115">
        <w:r w:rsidRPr="009C7F70">
          <w:rPr>
            <w:rStyle w:val="Hyperlink"/>
            <w:rFonts w:eastAsia="DFKai-SB"/>
            <w:b/>
            <w:color w:val="000000" w:themeColor="text1"/>
            <w:u w:val="none"/>
            <w:lang w:val="en"/>
          </w:rPr>
          <w:t>Report a Bug</w:t>
        </w:r>
      </w:hyperlink>
    </w:p>
    <w:p w14:paraId="2567A188" w14:textId="77777777" w:rsidR="0056353C" w:rsidRPr="009C7F70" w:rsidRDefault="0056353C" w:rsidP="004F2630">
      <w:pPr>
        <w:rPr>
          <w:rFonts w:eastAsia="DFKai-SB"/>
          <w:b/>
          <w:color w:val="000000" w:themeColor="text1"/>
          <w:lang w:val="en"/>
        </w:rPr>
      </w:pPr>
    </w:p>
    <w:p w14:paraId="13ACB39A"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協助</w:t>
      </w:r>
    </w:p>
    <w:p w14:paraId="6372E293"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課程論壇</w:t>
      </w:r>
    </w:p>
    <w:p w14:paraId="496B141E"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問題回報</w:t>
      </w:r>
    </w:p>
    <w:p w14:paraId="22E3EA41"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"https://support.code.org/hc/en-us/requests/new?description=Bug%20in%20CS%20Discoveries%202018%20unit%206%20lesson%204%20curriculum.code.org/csd-18/unit6/4/" </w:instrText>
      </w:r>
      <w:r w:rsidRPr="009C7F70">
        <w:rPr>
          <w:rFonts w:eastAsia="DFKai-SB"/>
          <w:color w:val="000000" w:themeColor="text1"/>
          <w:lang w:val="en"/>
        </w:rPr>
        <w:fldChar w:fldCharType="separate"/>
      </w:r>
    </w:p>
    <w:p w14:paraId="1C9E9722" w14:textId="77777777" w:rsidR="0056353C" w:rsidRPr="009C7F70" w:rsidRDefault="0056353C" w:rsidP="004F2630">
      <w:pPr>
        <w:rPr>
          <w:rFonts w:eastAsia="DFKai-SB"/>
          <w:b/>
          <w:color w:val="000000" w:themeColor="text1"/>
          <w:lang w:val="en"/>
        </w:rPr>
      </w:pPr>
      <w:r w:rsidRPr="009C7F70">
        <w:rPr>
          <w:rFonts w:eastAsia="DFKai-SB"/>
          <w:color w:val="000000" w:themeColor="text1"/>
        </w:rPr>
        <w:fldChar w:fldCharType="end"/>
      </w:r>
      <w:r w:rsidRPr="009C7F70">
        <w:rPr>
          <w:rFonts w:eastAsia="DFKai-SB"/>
          <w:b/>
          <w:color w:val="000000" w:themeColor="text1"/>
          <w:lang w:val="en"/>
        </w:rPr>
        <w:t>Teaching Guide</w:t>
      </w:r>
    </w:p>
    <w:p w14:paraId="0B18ACD3"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Warm Up (10 min)</w:t>
      </w:r>
    </w:p>
    <w:p w14:paraId="4CAADA5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Comparing Input Methods</w:t>
      </w:r>
    </w:p>
    <w:p w14:paraId="5187249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Discussion Goal</w:t>
      </w:r>
    </w:p>
    <w:p w14:paraId="48932DF6"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Goal: This is intended to be a very broad question, and as such could go in a number of different directions. If your students are struggling, encourage them to think about specific programs that they wrote in units 3 and 4.</w:t>
      </w:r>
    </w:p>
    <w:p w14:paraId="51571B4B"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Discuss: Yesterday we wrote some apps that took input from a user, but how did the program know when to take input?</w:t>
      </w:r>
    </w:p>
    <w:p w14:paraId="15BEFFCA"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Display: Open up the Code Studio stage for this level. For each of the example apps, ask the class to identify:</w:t>
      </w:r>
    </w:p>
    <w:p w14:paraId="5B679F4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1.     Where is the input coming from? (e.g. keyboard, mouse, etc)</w:t>
      </w:r>
    </w:p>
    <w:p w14:paraId="315752A5"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2.     What input value is the program looking for?</w:t>
      </w:r>
    </w:p>
    <w:p w14:paraId="7E0A5F93"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3.     How will the program respond to input?</w:t>
      </w:r>
    </w:p>
    <w:p w14:paraId="6F019039"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Code Studio levels</w:t>
      </w:r>
    </w:p>
    <w:p w14:paraId="2A06C46F" w14:textId="77777777" w:rsidR="0056353C" w:rsidRPr="009C7F70" w:rsidRDefault="0056353C" w:rsidP="004F2630">
      <w:pPr>
        <w:rPr>
          <w:rFonts w:eastAsia="DFKai-SB"/>
          <w: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r>
      <w:r w:rsidRPr="009C7F70">
        <w:rPr>
          <w:rFonts w:eastAsia="DFKai-SB"/>
          <w:b/>
          <w:color w:val="000000" w:themeColor="text1"/>
          <w:lang w:val="en"/>
        </w:rPr>
        <w:t xml:space="preserve">Lesson Overview </w:t>
      </w:r>
    </w:p>
    <w:p w14:paraId="60AA9530"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lang w:val="en"/>
        </w:rPr>
        <w:t xml:space="preserve">·   </w:t>
      </w:r>
      <w:r w:rsidRPr="009C7F70">
        <w:rPr>
          <w:rFonts w:eastAsia="DFKai-SB"/>
          <w:color w:val="000000" w:themeColor="text1"/>
          <w:lang w:val="en"/>
        </w:rPr>
        <w:tab/>
      </w: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"https://curriculum.code.org/csd-18/unit6/4/#level-expando-4-1-sfmd"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Student Overview</w:t>
      </w:r>
    </w:p>
    <w:p w14:paraId="0B2A3B7E"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"https://studio.code.org/s/csd6-2018/stage/4/puzzle/1"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 xml:space="preserve">View on Code Studio </w:t>
      </w:r>
    </w:p>
    <w:p w14:paraId="6E38F736" w14:textId="77777777" w:rsidR="0056353C" w:rsidRPr="009C7F70" w:rsidRDefault="0056353C" w:rsidP="004F2630">
      <w:pPr>
        <w:rPr>
          <w:rFonts w:eastAsia="DFKai-SB"/>
          <w:b/>
          <w:color w:val="000000" w:themeColor="text1"/>
          <w:lang w:val="en"/>
        </w:rPr>
      </w:pPr>
      <w:r w:rsidRPr="009C7F70">
        <w:rPr>
          <w:rFonts w:eastAsia="DFKai-SB"/>
          <w:color w:val="000000" w:themeColor="text1"/>
        </w:rPr>
        <w:fldChar w:fldCharType="end"/>
      </w:r>
      <w:r w:rsidRPr="009C7F70">
        <w:rPr>
          <w:rFonts w:eastAsia="DFKai-SB"/>
          <w:color w:val="000000" w:themeColor="text1"/>
          <w:lang w:val="en"/>
        </w:rPr>
        <w:t xml:space="preserve">·   </w:t>
      </w:r>
      <w:r w:rsidRPr="009C7F70">
        <w:rPr>
          <w:rFonts w:eastAsia="DFKai-SB"/>
          <w:color w:val="000000" w:themeColor="text1"/>
          <w:lang w:val="en"/>
        </w:rPr>
        <w:tab/>
      </w:r>
      <w:r w:rsidRPr="009C7F70">
        <w:rPr>
          <w:rFonts w:eastAsia="DFKai-SB"/>
          <w:b/>
          <w:color w:val="000000" w:themeColor="text1"/>
          <w:lang w:val="en"/>
        </w:rPr>
        <w:t>Input Examples</w:t>
      </w:r>
    </w:p>
    <w:p w14:paraId="1A70B36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r>
      <w:hyperlink r:id="rId116" w:anchor="level-expando-4-2">
        <w:r w:rsidRPr="009C7F70">
          <w:rPr>
            <w:rStyle w:val="Hyperlink"/>
            <w:rFonts w:eastAsia="DFKai-SB"/>
            <w:color w:val="000000" w:themeColor="text1"/>
            <w:u w:val="none"/>
            <w:lang w:val="en"/>
          </w:rPr>
          <w:t xml:space="preserve"> 2</w:t>
        </w:r>
      </w:hyperlink>
    </w:p>
    <w:p w14:paraId="70A02A25"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ab/>
      </w:r>
      <w:hyperlink r:id="rId117">
        <w:r w:rsidRPr="009C7F70">
          <w:rPr>
            <w:rStyle w:val="Hyperlink"/>
            <w:rFonts w:eastAsia="DFKai-SB"/>
            <w:color w:val="000000" w:themeColor="text1"/>
            <w:u w:val="none"/>
            <w:lang w:val="en"/>
          </w:rPr>
          <w:t xml:space="preserve">View on Code Studio </w:t>
        </w:r>
      </w:hyperlink>
    </w:p>
    <w:p w14:paraId="4B7DCD92" w14:textId="77777777" w:rsidR="0056353C" w:rsidRPr="009C7F70" w:rsidRDefault="0056353C" w:rsidP="004F2630">
      <w:pPr>
        <w:rPr>
          <w:rFonts w:eastAsia="DFKai-SB"/>
          <w:color w:val="000000" w:themeColor="text1"/>
          <w:lang w:val="en"/>
        </w:rPr>
      </w:pPr>
    </w:p>
    <w:p w14:paraId="344424E5"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教學指南</w:t>
      </w:r>
    </w:p>
    <w:p w14:paraId="35482A47"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課程暖身</w:t>
      </w:r>
      <w:r w:rsidRPr="009C7F70">
        <w:rPr>
          <w:rFonts w:eastAsia="DFKai-SB"/>
          <w:b/>
          <w:color w:val="000000" w:themeColor="text1"/>
          <w:lang w:val="en"/>
        </w:rPr>
        <w:t xml:space="preserve"> (</w:t>
      </w:r>
      <w:r w:rsidRPr="009C7F70">
        <w:rPr>
          <w:rFonts w:eastAsia="DFKai-SB"/>
          <w:b/>
          <w:color w:val="000000" w:themeColor="text1"/>
          <w:lang w:val="en"/>
        </w:rPr>
        <w:t>十分鐘</w:t>
      </w:r>
      <w:r w:rsidRPr="009C7F70">
        <w:rPr>
          <w:rFonts w:eastAsia="DFKai-SB"/>
          <w:b/>
          <w:color w:val="000000" w:themeColor="text1"/>
          <w:lang w:val="en"/>
        </w:rPr>
        <w:t>)</w:t>
      </w:r>
    </w:p>
    <w:p w14:paraId="2C8AAB6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比較輸入法</w:t>
      </w:r>
    </w:p>
    <w:p w14:paraId="5EDE5E71"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討論目標</w:t>
      </w:r>
    </w:p>
    <w:p w14:paraId="13D9EE98"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目標</w:t>
      </w:r>
      <w:r w:rsidRPr="009C7F70">
        <w:rPr>
          <w:rFonts w:eastAsia="DFKai-SB"/>
          <w:color w:val="000000" w:themeColor="text1"/>
          <w:lang w:val="en"/>
        </w:rPr>
        <w:t xml:space="preserve">: </w:t>
      </w:r>
      <w:r w:rsidRPr="009C7F70">
        <w:rPr>
          <w:rFonts w:eastAsia="DFKai-SB"/>
          <w:color w:val="000000" w:themeColor="text1"/>
          <w:lang w:val="en"/>
        </w:rPr>
        <w:t>這是一個範圍很廣的議題，因此，討論可能會往許多不同方向發展。如果你發現學生在討論過程中卡住、苦苦掙扎，請鼓勵他們回想在第</w:t>
      </w:r>
      <w:r w:rsidRPr="009C7F70">
        <w:rPr>
          <w:rFonts w:eastAsia="DFKai-SB"/>
          <w:color w:val="000000" w:themeColor="text1"/>
          <w:lang w:val="en"/>
        </w:rPr>
        <w:t xml:space="preserve"> 3 </w:t>
      </w:r>
      <w:r w:rsidRPr="009C7F70">
        <w:rPr>
          <w:rFonts w:eastAsia="DFKai-SB"/>
          <w:color w:val="000000" w:themeColor="text1"/>
          <w:lang w:val="en"/>
        </w:rPr>
        <w:t>和第</w:t>
      </w:r>
      <w:r w:rsidRPr="009C7F70">
        <w:rPr>
          <w:rFonts w:eastAsia="DFKai-SB"/>
          <w:color w:val="000000" w:themeColor="text1"/>
          <w:lang w:val="en"/>
        </w:rPr>
        <w:t xml:space="preserve"> 4 </w:t>
      </w:r>
      <w:r w:rsidRPr="009C7F70">
        <w:rPr>
          <w:rFonts w:eastAsia="DFKai-SB"/>
          <w:color w:val="000000" w:themeColor="text1"/>
          <w:lang w:val="en"/>
        </w:rPr>
        <w:t>單元時他們所寫的程式。</w:t>
      </w:r>
    </w:p>
    <w:p w14:paraId="2AA2F305"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討論：昨天我們寫了一些從用戶那裡獲取資訊輸入的應用程式，但程式本身該如何判斷應該接受輸入的時間點呢？</w:t>
      </w:r>
    </w:p>
    <w:p w14:paraId="4851CA5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展示：打開此級別的</w:t>
      </w:r>
      <w:r w:rsidRPr="009C7F70">
        <w:rPr>
          <w:rFonts w:eastAsia="DFKai-SB"/>
          <w:color w:val="000000" w:themeColor="text1"/>
          <w:lang w:val="en"/>
        </w:rPr>
        <w:t xml:space="preserve"> Code Studio </w:t>
      </w:r>
      <w:r w:rsidRPr="009C7F70">
        <w:rPr>
          <w:rFonts w:eastAsia="DFKai-SB"/>
          <w:color w:val="000000" w:themeColor="text1"/>
          <w:lang w:val="en"/>
        </w:rPr>
        <w:t>階段。</w:t>
      </w:r>
      <w:r w:rsidRPr="009C7F70">
        <w:rPr>
          <w:rFonts w:eastAsia="DFKai-SB"/>
          <w:color w:val="000000" w:themeColor="text1"/>
          <w:lang w:val="en"/>
        </w:rPr>
        <w:t xml:space="preserve"> </w:t>
      </w:r>
      <w:r w:rsidRPr="009C7F70">
        <w:rPr>
          <w:rFonts w:eastAsia="DFKai-SB"/>
          <w:color w:val="000000" w:themeColor="text1"/>
          <w:lang w:val="en"/>
        </w:rPr>
        <w:t>對於每個示例應用程序，要求班級確定以下幾項：</w:t>
      </w:r>
    </w:p>
    <w:p w14:paraId="04CBC53F"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1.</w:t>
      </w:r>
      <w:r w:rsidRPr="009C7F70">
        <w:rPr>
          <w:rFonts w:eastAsia="DFKai-SB"/>
          <w:color w:val="000000" w:themeColor="text1"/>
          <w:lang w:val="en"/>
        </w:rPr>
        <w:t>輸入來自哪裡？</w:t>
      </w:r>
      <w:r w:rsidRPr="009C7F70">
        <w:rPr>
          <w:rFonts w:eastAsia="DFKai-SB"/>
          <w:color w:val="000000" w:themeColor="text1"/>
          <w:lang w:val="en"/>
        </w:rPr>
        <w:t xml:space="preserve"> </w:t>
      </w:r>
      <w:r w:rsidRPr="009C7F70">
        <w:rPr>
          <w:rFonts w:eastAsia="DFKai-SB"/>
          <w:color w:val="000000" w:themeColor="text1"/>
          <w:lang w:val="en"/>
        </w:rPr>
        <w:t>（例如鍵盤，鼠標等）</w:t>
      </w:r>
    </w:p>
    <w:p w14:paraId="185AB55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2.</w:t>
      </w:r>
      <w:r w:rsidRPr="009C7F70">
        <w:rPr>
          <w:rFonts w:eastAsia="DFKai-SB"/>
          <w:color w:val="000000" w:themeColor="text1"/>
          <w:lang w:val="en"/>
        </w:rPr>
        <w:t>程序要查找什麼輸入值？</w:t>
      </w:r>
    </w:p>
    <w:p w14:paraId="6AEC827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lastRenderedPageBreak/>
        <w:t>3.</w:t>
      </w:r>
      <w:r w:rsidRPr="009C7F70">
        <w:rPr>
          <w:rFonts w:eastAsia="DFKai-SB"/>
          <w:color w:val="000000" w:themeColor="text1"/>
          <w:lang w:val="en"/>
        </w:rPr>
        <w:t>程序如何響應輸入？</w:t>
      </w:r>
    </w:p>
    <w:p w14:paraId="0E559BE6" w14:textId="77777777" w:rsidR="0056353C" w:rsidRPr="009C7F70" w:rsidRDefault="0056353C" w:rsidP="004F2630">
      <w:pPr>
        <w:rPr>
          <w:rFonts w:eastAsia="DFKai-SB"/>
          <w:color w:val="000000" w:themeColor="text1"/>
          <w:lang w:val="en"/>
        </w:rPr>
      </w:pPr>
    </w:p>
    <w:p w14:paraId="054A6E7F"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Display: Open up the Code Studio stage for this level. For each of the example apps, ask the class to identify:</w:t>
      </w:r>
    </w:p>
    <w:p w14:paraId="137DAA7F"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1.     Where is the input coming from? (e.g. keyboard, mouse, etc)</w:t>
      </w:r>
    </w:p>
    <w:p w14:paraId="570291F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2.     What input value is the program looking for?</w:t>
      </w:r>
    </w:p>
    <w:p w14:paraId="18A79E88"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3.     How will the program respond to input?</w:t>
      </w:r>
    </w:p>
    <w:p w14:paraId="7179986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 Code Studio levels</w:t>
      </w:r>
    </w:p>
    <w:p w14:paraId="60D88ED1" w14:textId="77777777" w:rsidR="0056353C" w:rsidRPr="009C7F70" w:rsidRDefault="0056353C" w:rsidP="004F2630">
      <w:pPr>
        <w:rPr>
          <w:rFonts w:eastAsia="DFKai-SB"/>
          <w:b/>
          <w:color w:val="000000" w:themeColor="text1"/>
          <w:lang w:val="en"/>
        </w:rPr>
      </w:pPr>
      <w:r w:rsidRPr="009C7F70">
        <w:rPr>
          <w:rFonts w:eastAsia="DFKai-SB"/>
          <w:color w:val="000000" w:themeColor="text1"/>
          <w:lang w:val="en"/>
        </w:rPr>
        <w:t xml:space="preserve">·   </w:t>
      </w:r>
      <w:r w:rsidRPr="009C7F70">
        <w:rPr>
          <w:rFonts w:eastAsia="DFKai-SB"/>
          <w:color w:val="000000" w:themeColor="text1"/>
          <w:lang w:val="en"/>
        </w:rPr>
        <w:tab/>
      </w:r>
      <w:r w:rsidRPr="009C7F70">
        <w:rPr>
          <w:rFonts w:eastAsia="DFKai-SB"/>
          <w:b/>
          <w:color w:val="000000" w:themeColor="text1"/>
          <w:lang w:val="en"/>
        </w:rPr>
        <w:t xml:space="preserve">Lesson Overview </w:t>
      </w:r>
    </w:p>
    <w:p w14:paraId="6EEBDB3D"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lang w:val="en"/>
        </w:rPr>
        <w:t xml:space="preserve">·   </w:t>
      </w:r>
      <w:r w:rsidRPr="009C7F70">
        <w:rPr>
          <w:rFonts w:eastAsia="DFKai-SB"/>
          <w:color w:val="000000" w:themeColor="text1"/>
          <w:lang w:val="en"/>
        </w:rPr>
        <w:tab/>
      </w: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"https://curriculum.code.org/csd-18/unit6/4/#level-expando-4-1-sfmd"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Student Overview</w:t>
      </w:r>
    </w:p>
    <w:p w14:paraId="6946A1E7"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rPr>
        <w:fldChar w:fldCharType="end"/>
      </w: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"https://studio.code.org/s/csd6-2018/stage/4/puzzle/1"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 xml:space="preserve">View on Code Studio </w:t>
      </w:r>
    </w:p>
    <w:p w14:paraId="7615691B" w14:textId="0FB68ACB" w:rsidR="0056353C" w:rsidRPr="009C7F70" w:rsidRDefault="0056353C" w:rsidP="004F2630">
      <w:pPr>
        <w:rPr>
          <w:rFonts w:eastAsia="DFKai-SB"/>
          <w:b/>
          <w:color w:val="000000" w:themeColor="text1"/>
          <w:lang w:val="en"/>
        </w:rPr>
      </w:pPr>
      <w:r w:rsidRPr="009C7F70">
        <w:rPr>
          <w:rFonts w:eastAsia="DFKai-SB"/>
          <w:color w:val="000000" w:themeColor="text1"/>
        </w:rPr>
        <w:fldChar w:fldCharType="end"/>
      </w:r>
      <w:r w:rsidRPr="009C7F70">
        <w:rPr>
          <w:rFonts w:eastAsia="DFKai-SB"/>
          <w:color w:val="000000" w:themeColor="text1"/>
          <w:lang w:val="en"/>
        </w:rPr>
        <w:t xml:space="preserve">·   </w:t>
      </w:r>
      <w:r w:rsidRPr="009C7F70">
        <w:rPr>
          <w:rFonts w:eastAsia="DFKai-SB"/>
          <w:color w:val="000000" w:themeColor="text1"/>
          <w:lang w:val="en"/>
        </w:rPr>
        <w:tab/>
      </w:r>
      <w:r w:rsidR="009C7F70">
        <w:rPr>
          <w:rFonts w:eastAsia="DFKai-SB"/>
          <w:b/>
          <w:color w:val="000000" w:themeColor="text1"/>
          <w:lang w:val="en"/>
        </w:rPr>
        <w:t>Input Examples</w:t>
      </w:r>
    </w:p>
    <w:p w14:paraId="6DEFF782" w14:textId="19A6321A" w:rsidR="0056353C" w:rsidRPr="009C7F70" w:rsidRDefault="0056353C" w:rsidP="004F2630">
      <w:pPr>
        <w:rPr>
          <w:rFonts w:eastAsia="DFKai-SB"/>
          <w:color w:val="000000" w:themeColor="text1"/>
          <w:lang w:val="en"/>
        </w:rPr>
      </w:pPr>
      <w:r w:rsidRPr="009C7F70">
        <w:rPr>
          <w:rFonts w:eastAsia="DFKai-SB"/>
          <w:color w:val="000000" w:themeColor="text1"/>
          <w:lang w:val="en"/>
        </w:rPr>
        <w:tab/>
      </w:r>
      <w:hyperlink r:id="rId118">
        <w:r w:rsidRPr="009C7F70">
          <w:rPr>
            <w:rStyle w:val="Hyperlink"/>
            <w:rFonts w:eastAsia="DFKai-SB"/>
            <w:color w:val="000000" w:themeColor="text1"/>
            <w:u w:val="none"/>
            <w:lang w:val="en"/>
          </w:rPr>
          <w:t xml:space="preserve">View on Code Studio </w:t>
        </w:r>
      </w:hyperlink>
    </w:p>
    <w:p w14:paraId="29F7280B" w14:textId="77777777" w:rsidR="0056353C" w:rsidRPr="009C7F70" w:rsidRDefault="0056353C" w:rsidP="004F2630">
      <w:pPr>
        <w:rPr>
          <w:rFonts w:eastAsia="DFKai-SB"/>
          <w:color w:val="000000" w:themeColor="text1"/>
          <w:lang w:val="en"/>
        </w:rPr>
      </w:pPr>
      <w:bookmarkStart w:id="199" w:name="_y5088rblkmt5" w:colFirst="0" w:colLast="0"/>
      <w:bookmarkEnd w:id="199"/>
      <w:r w:rsidRPr="009C7F70">
        <w:rPr>
          <w:rFonts w:eastAsia="DFKai-SB"/>
          <w:color w:val="000000" w:themeColor="text1"/>
          <w:lang w:val="en"/>
        </w:rPr>
        <w:t>Student Instructions</w:t>
      </w:r>
    </w:p>
    <w:p w14:paraId="09C8048B" w14:textId="77777777" w:rsidR="0056353C" w:rsidRPr="009C7F70" w:rsidRDefault="0056353C" w:rsidP="004F2630">
      <w:pPr>
        <w:rPr>
          <w:rFonts w:eastAsia="DFKai-SB"/>
          <w:b/>
          <w:color w:val="000000" w:themeColor="text1"/>
          <w:lang w:val="en"/>
        </w:rPr>
      </w:pPr>
      <w:bookmarkStart w:id="200" w:name="_wdt42v8mnv16" w:colFirst="0" w:colLast="0"/>
      <w:bookmarkEnd w:id="200"/>
      <w:r w:rsidRPr="009C7F70">
        <w:rPr>
          <w:rFonts w:eastAsia="DFKai-SB"/>
          <w:b/>
          <w:color w:val="000000" w:themeColor="text1"/>
          <w:lang w:val="en"/>
        </w:rPr>
        <w:t>Input in Game Lab</w:t>
      </w:r>
    </w:p>
    <w:p w14:paraId="5962F41A"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You don't need to make any changes to the code here</w:t>
      </w:r>
    </w:p>
    <w:p w14:paraId="443B7EB5"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Take a minute to read through the code and run the program. Discuss with a partner:</w:t>
      </w:r>
    </w:p>
    <w:p w14:paraId="3978C9DC" w14:textId="77777777" w:rsidR="0056353C" w:rsidRPr="009C7F70" w:rsidRDefault="0056353C" w:rsidP="004F2630">
      <w:pPr>
        <w:numPr>
          <w:ilvl w:val="0"/>
          <w:numId w:val="58"/>
        </w:numPr>
        <w:rPr>
          <w:rFonts w:eastAsia="DFKai-SB"/>
          <w:color w:val="000000" w:themeColor="text1"/>
          <w:lang w:val="en"/>
        </w:rPr>
      </w:pPr>
      <w:r w:rsidRPr="009C7F70">
        <w:rPr>
          <w:rFonts w:eastAsia="DFKai-SB"/>
          <w:color w:val="000000" w:themeColor="text1"/>
          <w:lang w:val="en"/>
        </w:rPr>
        <w:t>What is the source of input?</w:t>
      </w:r>
    </w:p>
    <w:p w14:paraId="69E4CA2C" w14:textId="77777777" w:rsidR="0056353C" w:rsidRPr="009C7F70" w:rsidRDefault="0056353C" w:rsidP="004F2630">
      <w:pPr>
        <w:numPr>
          <w:ilvl w:val="0"/>
          <w:numId w:val="58"/>
        </w:numPr>
        <w:rPr>
          <w:rFonts w:eastAsia="DFKai-SB"/>
          <w:color w:val="000000" w:themeColor="text1"/>
          <w:lang w:val="en"/>
        </w:rPr>
      </w:pPr>
      <w:r w:rsidRPr="009C7F70">
        <w:rPr>
          <w:rFonts w:eastAsia="DFKai-SB"/>
          <w:color w:val="000000" w:themeColor="text1"/>
          <w:lang w:val="en"/>
        </w:rPr>
        <w:t>Where and how does the program check for input?</w:t>
      </w:r>
    </w:p>
    <w:p w14:paraId="092CDE3E" w14:textId="77777777" w:rsidR="0056353C" w:rsidRPr="009C7F70" w:rsidRDefault="0056353C" w:rsidP="004F2630">
      <w:pPr>
        <w:numPr>
          <w:ilvl w:val="0"/>
          <w:numId w:val="58"/>
        </w:numPr>
        <w:rPr>
          <w:rFonts w:eastAsia="DFKai-SB"/>
          <w:color w:val="000000" w:themeColor="text1"/>
          <w:lang w:val="en"/>
        </w:rPr>
      </w:pPr>
      <w:r w:rsidRPr="009C7F70">
        <w:rPr>
          <w:rFonts w:eastAsia="DFKai-SB"/>
          <w:color w:val="000000" w:themeColor="text1"/>
          <w:lang w:val="en"/>
        </w:rPr>
        <w:t>What does the program do when it gets the correct input?</w:t>
      </w:r>
    </w:p>
    <w:p w14:paraId="1956A55A" w14:textId="77777777" w:rsidR="0056353C" w:rsidRPr="009C7F70" w:rsidRDefault="0056353C" w:rsidP="004F2630">
      <w:pPr>
        <w:numPr>
          <w:ilvl w:val="0"/>
          <w:numId w:val="58"/>
        </w:numPr>
        <w:rPr>
          <w:rFonts w:eastAsia="DFKai-SB"/>
          <w:color w:val="000000" w:themeColor="text1"/>
          <w:lang w:val="en"/>
        </w:rPr>
      </w:pPr>
      <w:r w:rsidRPr="009C7F70">
        <w:rPr>
          <w:rFonts w:eastAsia="DFKai-SB"/>
          <w:color w:val="000000" w:themeColor="text1"/>
          <w:lang w:val="en"/>
        </w:rPr>
        <w:t>What is the program doing when there is no input?</w:t>
      </w:r>
    </w:p>
    <w:p w14:paraId="02327D66" w14:textId="59B5C5F6" w:rsidR="0056353C" w:rsidRPr="009C7F70" w:rsidRDefault="0056353C" w:rsidP="004F2630">
      <w:pPr>
        <w:rPr>
          <w:rFonts w:eastAsia="DFKai-SB"/>
          <w:color w:val="000000" w:themeColor="text1"/>
          <w:lang w:val="en"/>
        </w:rPr>
      </w:pPr>
      <w:r w:rsidRPr="009C7F70">
        <w:rPr>
          <w:rFonts w:eastAsia="DFKai-SB"/>
          <w:color w:val="000000" w:themeColor="text1"/>
          <w:lang w:val="en"/>
        </w:rPr>
        <w:t>Student Instructions</w:t>
      </w:r>
    </w:p>
    <w:p w14:paraId="66016EE5" w14:textId="77777777" w:rsidR="0056353C" w:rsidRPr="009C7F70" w:rsidRDefault="0056353C" w:rsidP="004F2630">
      <w:pPr>
        <w:rPr>
          <w:rFonts w:eastAsia="DFKai-SB"/>
          <w:b/>
          <w:color w:val="000000" w:themeColor="text1"/>
          <w:lang w:val="en"/>
        </w:rPr>
      </w:pPr>
      <w:bookmarkStart w:id="201" w:name="_nejfpwmcjr7p" w:colFirst="0" w:colLast="0"/>
      <w:bookmarkEnd w:id="201"/>
      <w:r w:rsidRPr="009C7F70">
        <w:rPr>
          <w:rFonts w:eastAsia="DFKai-SB"/>
          <w:b/>
          <w:color w:val="000000" w:themeColor="text1"/>
          <w:lang w:val="en"/>
        </w:rPr>
        <w:t>Input in App Lab</w:t>
      </w:r>
    </w:p>
    <w:p w14:paraId="600833EA"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You don't need to make any changes to the code here</w:t>
      </w:r>
    </w:p>
    <w:p w14:paraId="35BC77F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Take a minute to read through the code and run the program. Discuss with a partner:</w:t>
      </w:r>
    </w:p>
    <w:p w14:paraId="1A5418E7" w14:textId="77777777" w:rsidR="0056353C" w:rsidRPr="009C7F70" w:rsidRDefault="0056353C" w:rsidP="004F2630">
      <w:pPr>
        <w:numPr>
          <w:ilvl w:val="0"/>
          <w:numId w:val="56"/>
        </w:numPr>
        <w:rPr>
          <w:rFonts w:eastAsia="DFKai-SB"/>
          <w:color w:val="000000" w:themeColor="text1"/>
          <w:lang w:val="en"/>
        </w:rPr>
      </w:pPr>
      <w:r w:rsidRPr="009C7F70">
        <w:rPr>
          <w:rFonts w:eastAsia="DFKai-SB"/>
          <w:color w:val="000000" w:themeColor="text1"/>
          <w:lang w:val="en"/>
        </w:rPr>
        <w:t>What is the source of input?</w:t>
      </w:r>
    </w:p>
    <w:p w14:paraId="274C104A" w14:textId="77777777" w:rsidR="0056353C" w:rsidRPr="009C7F70" w:rsidRDefault="0056353C" w:rsidP="004F2630">
      <w:pPr>
        <w:numPr>
          <w:ilvl w:val="0"/>
          <w:numId w:val="56"/>
        </w:numPr>
        <w:rPr>
          <w:rFonts w:eastAsia="DFKai-SB"/>
          <w:color w:val="000000" w:themeColor="text1"/>
          <w:lang w:val="en"/>
        </w:rPr>
      </w:pPr>
      <w:r w:rsidRPr="009C7F70">
        <w:rPr>
          <w:rFonts w:eastAsia="DFKai-SB"/>
          <w:color w:val="000000" w:themeColor="text1"/>
          <w:lang w:val="en"/>
        </w:rPr>
        <w:t>Where and how does the program check for input?</w:t>
      </w:r>
    </w:p>
    <w:p w14:paraId="2C19AD78" w14:textId="77777777" w:rsidR="0056353C" w:rsidRPr="009C7F70" w:rsidRDefault="0056353C" w:rsidP="004F2630">
      <w:pPr>
        <w:numPr>
          <w:ilvl w:val="0"/>
          <w:numId w:val="56"/>
        </w:numPr>
        <w:rPr>
          <w:rFonts w:eastAsia="DFKai-SB"/>
          <w:color w:val="000000" w:themeColor="text1"/>
          <w:lang w:val="en"/>
        </w:rPr>
      </w:pPr>
      <w:r w:rsidRPr="009C7F70">
        <w:rPr>
          <w:rFonts w:eastAsia="DFKai-SB"/>
          <w:color w:val="000000" w:themeColor="text1"/>
          <w:lang w:val="en"/>
        </w:rPr>
        <w:t>What does the program do when it gets the right input?</w:t>
      </w:r>
    </w:p>
    <w:p w14:paraId="70208C1D" w14:textId="77777777" w:rsidR="0056353C" w:rsidRPr="009C7F70" w:rsidRDefault="0056353C" w:rsidP="004F2630">
      <w:pPr>
        <w:numPr>
          <w:ilvl w:val="0"/>
          <w:numId w:val="56"/>
        </w:numPr>
        <w:rPr>
          <w:rFonts w:eastAsia="DFKai-SB"/>
          <w:color w:val="000000" w:themeColor="text1"/>
          <w:lang w:val="en"/>
        </w:rPr>
      </w:pPr>
      <w:r w:rsidRPr="009C7F70">
        <w:rPr>
          <w:rFonts w:eastAsia="DFKai-SB"/>
          <w:color w:val="000000" w:themeColor="text1"/>
          <w:lang w:val="en"/>
        </w:rPr>
        <w:t>What is the program doing when there is no input?</w:t>
      </w:r>
    </w:p>
    <w:p w14:paraId="62D01151"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Prompt: Ask the class the following questions, keeping track of answers on the board. The goal at this point isn't to answer questions that come up, but to record them so we can see how the class feels again after the lesson.</w:t>
      </w:r>
    </w:p>
    <w:p w14:paraId="6335429D" w14:textId="77777777" w:rsidR="0056353C" w:rsidRPr="009C7F70" w:rsidRDefault="0056353C" w:rsidP="004F2630">
      <w:pPr>
        <w:numPr>
          <w:ilvl w:val="0"/>
          <w:numId w:val="55"/>
        </w:numPr>
        <w:rPr>
          <w:rFonts w:eastAsia="DFKai-SB"/>
          <w:color w:val="000000" w:themeColor="text1"/>
          <w:lang w:val="en"/>
        </w:rPr>
      </w:pPr>
      <w:r w:rsidRPr="009C7F70">
        <w:rPr>
          <w:rFonts w:eastAsia="DFKai-SB"/>
          <w:color w:val="000000" w:themeColor="text1"/>
          <w:lang w:val="en"/>
        </w:rPr>
        <w:t>How did the different apps we looked at approach taking input similarly or differently?</w:t>
      </w:r>
    </w:p>
    <w:p w14:paraId="0D497A59" w14:textId="77777777" w:rsidR="0056353C" w:rsidRPr="009C7F70" w:rsidRDefault="0056353C" w:rsidP="004F2630">
      <w:pPr>
        <w:numPr>
          <w:ilvl w:val="0"/>
          <w:numId w:val="55"/>
        </w:numPr>
        <w:rPr>
          <w:rFonts w:eastAsia="DFKai-SB"/>
          <w:color w:val="000000" w:themeColor="text1"/>
          <w:lang w:val="en"/>
        </w:rPr>
      </w:pPr>
      <w:r w:rsidRPr="009C7F70">
        <w:rPr>
          <w:rFonts w:eastAsia="DFKai-SB"/>
          <w:color w:val="000000" w:themeColor="text1"/>
          <w:lang w:val="en"/>
        </w:rPr>
        <w:t>Which way made the most sense to you?</w:t>
      </w:r>
    </w:p>
    <w:p w14:paraId="56E75EBB" w14:textId="77777777" w:rsidR="0056353C" w:rsidRPr="009C7F70" w:rsidRDefault="0056353C" w:rsidP="004F2630">
      <w:pPr>
        <w:numPr>
          <w:ilvl w:val="0"/>
          <w:numId w:val="55"/>
        </w:numPr>
        <w:rPr>
          <w:rFonts w:eastAsia="DFKai-SB"/>
          <w:color w:val="000000" w:themeColor="text1"/>
          <w:lang w:val="en"/>
        </w:rPr>
      </w:pPr>
      <w:r w:rsidRPr="009C7F70">
        <w:rPr>
          <w:rFonts w:eastAsia="DFKai-SB"/>
          <w:color w:val="000000" w:themeColor="text1"/>
          <w:lang w:val="en"/>
        </w:rPr>
        <w:t>Which way made the least sense?</w:t>
      </w:r>
    </w:p>
    <w:p w14:paraId="052A00D5" w14:textId="77777777" w:rsidR="0056353C" w:rsidRPr="009C7F70" w:rsidRDefault="0056353C" w:rsidP="004F2630">
      <w:pPr>
        <w:numPr>
          <w:ilvl w:val="0"/>
          <w:numId w:val="55"/>
        </w:numPr>
        <w:rPr>
          <w:rFonts w:eastAsia="DFKai-SB"/>
          <w:color w:val="000000" w:themeColor="text1"/>
          <w:lang w:val="en"/>
        </w:rPr>
      </w:pPr>
      <w:r w:rsidRPr="009C7F70">
        <w:rPr>
          <w:rFonts w:eastAsia="DFKai-SB"/>
          <w:color w:val="000000" w:themeColor="text1"/>
          <w:lang w:val="en"/>
        </w:rPr>
        <w:t>What questions to you have about how these programs take input?</w:t>
      </w:r>
    </w:p>
    <w:p w14:paraId="376E9723"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Activity (40 min)</w:t>
      </w:r>
    </w:p>
    <w:p w14:paraId="28A8F68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Input Unplugged</w:t>
      </w:r>
    </w:p>
    <w:p w14:paraId="75075B15" w14:textId="77777777" w:rsidR="0056353C" w:rsidRPr="009C7F70" w:rsidRDefault="0056353C" w:rsidP="004F2630">
      <w:pPr>
        <w:rPr>
          <w:rFonts w:eastAsia="DFKai-SB"/>
          <w:b/>
          <w:i/>
          <w:color w:val="000000" w:themeColor="text1"/>
          <w:lang w:val="en"/>
        </w:rPr>
      </w:pPr>
      <w:r w:rsidRPr="009C7F70">
        <w:rPr>
          <w:rFonts w:eastAsia="DFKai-SB"/>
          <w:b/>
          <w:i/>
          <w:color w:val="000000" w:themeColor="text1"/>
          <w:lang w:val="en"/>
        </w:rPr>
        <w:t>Remarks</w:t>
      </w:r>
    </w:p>
    <w:p w14:paraId="363E28F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In the previous activity we explored several different kinds of input, but how do our programs actually process that input? As a class, and in small groups, we're going to model how input is taken both in Game Lab and App Lab.</w:t>
      </w:r>
    </w:p>
    <w:p w14:paraId="09B77590"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Group: Place students in groups of 4</w:t>
      </w:r>
    </w:p>
    <w:p w14:paraId="5E25CE42"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Distribute: Hand out a copy of </w:t>
      </w:r>
      <w:hyperlink r:id="rId119">
        <w:r w:rsidRPr="009C7F70">
          <w:rPr>
            <w:rStyle w:val="Hyperlink"/>
            <w:rFonts w:eastAsia="DFKai-SB"/>
            <w:color w:val="000000" w:themeColor="text1"/>
            <w:u w:val="none"/>
            <w:lang w:val="en"/>
          </w:rPr>
          <w:t>Input and Events - Activity Guide</w:t>
        </w:r>
      </w:hyperlink>
      <w:r w:rsidRPr="009C7F70">
        <w:rPr>
          <w:rFonts w:eastAsia="DFKai-SB"/>
          <w:color w:val="000000" w:themeColor="text1"/>
          <w:lang w:val="en"/>
        </w:rPr>
        <w:t xml:space="preserve"> and half of a deck of cards to each group (the deck doesn't need to be perfectly split, but should include both red and black cards in each half). The activity guide includes four different role pages, printed front and back.</w:t>
      </w:r>
    </w:p>
    <w:p w14:paraId="6B66959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lastRenderedPageBreak/>
        <w:t>Model: Choose one group to model the activity for the class.</w:t>
      </w:r>
    </w:p>
    <w:p w14:paraId="5986877E" w14:textId="77777777" w:rsidR="0056353C" w:rsidRPr="009C7F70" w:rsidRDefault="0056353C" w:rsidP="004F2630">
      <w:pPr>
        <w:rPr>
          <w:rFonts w:eastAsia="DFKai-SB"/>
          <w:b/>
          <w:i/>
          <w:color w:val="000000" w:themeColor="text1"/>
          <w:lang w:val="en"/>
        </w:rPr>
      </w:pPr>
      <w:r w:rsidRPr="009C7F70">
        <w:rPr>
          <w:rFonts w:eastAsia="DFKai-SB"/>
          <w:b/>
          <w:i/>
          <w:color w:val="000000" w:themeColor="text1"/>
          <w:lang w:val="en"/>
        </w:rPr>
        <w:t>Input and Events</w:t>
      </w:r>
    </w:p>
    <w:p w14:paraId="1908D680"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 xml:space="preserve">The goal of this activity is to help students better understand how events work, and how using events differs from the input model that they used in Game Lab. In groups of four, students will model the two different approaches to taking input. By the end of the activity students should understand that the </w:t>
      </w:r>
      <w:hyperlink r:id="rId120">
        <w:r w:rsidRPr="009C7F70">
          <w:rPr>
            <w:rStyle w:val="Hyperlink"/>
            <w:rFonts w:eastAsia="DFKai-SB"/>
            <w:color w:val="000000" w:themeColor="text1"/>
            <w:u w:val="none"/>
            <w:lang w:val="en"/>
          </w:rPr>
          <w:t>onEvent</w:t>
        </w:r>
      </w:hyperlink>
      <w:r w:rsidRPr="009C7F70">
        <w:rPr>
          <w:rFonts w:eastAsia="DFKai-SB"/>
          <w:color w:val="000000" w:themeColor="text1"/>
          <w:lang w:val="en"/>
        </w:rPr>
        <w:t xml:space="preserve"> block sets up a input to watch for events in the background, allowing input handling without explicitly asking each input for a value constantly. The roles for this activity are:</w:t>
      </w:r>
    </w:p>
    <w:p w14:paraId="0319AB4B"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Program: The Program reads the code aloud and performs any actions dictated by the inputs. Inputs 1-3: The Inputs draw cards from the deck, which represent their changing input values.</w:t>
      </w:r>
    </w:p>
    <w:p w14:paraId="0ACD17F8"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Version A: Asking for Input</w:t>
      </w:r>
    </w:p>
    <w:p w14:paraId="791D2FA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Teaching Tip</w:t>
      </w:r>
    </w:p>
    <w:p w14:paraId="6FBA111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The programs for both versions of this activity are purposely very simple to allow students to focus on the processes involved in each input method. If your students pick up on the ideas quickly, consider providing some more detailed example programs to push on their understanding. In particular, placing the inputs or events in a different order and nesting conditionals can be useful in revealing misconceptions.</w:t>
      </w:r>
    </w:p>
    <w:p w14:paraId="502EA4F4"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This first version models the Game Lab approach to taking input. In this scenario the Program explicitly asks each input for a value every time the draw loop is run.</w:t>
      </w:r>
    </w:p>
    <w:p w14:paraId="287AF963"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Rules for Version A:</w:t>
      </w:r>
    </w:p>
    <w:p w14:paraId="10BE0F27" w14:textId="77777777" w:rsidR="0056353C" w:rsidRPr="009C7F70" w:rsidRDefault="0056353C" w:rsidP="004F2630">
      <w:pPr>
        <w:numPr>
          <w:ilvl w:val="0"/>
          <w:numId w:val="60"/>
        </w:numPr>
        <w:rPr>
          <w:rFonts w:eastAsia="DFKai-SB"/>
          <w:color w:val="000000" w:themeColor="text1"/>
          <w:lang w:val="en"/>
        </w:rPr>
      </w:pPr>
      <w:r w:rsidRPr="009C7F70">
        <w:rPr>
          <w:rFonts w:eastAsia="DFKai-SB"/>
          <w:color w:val="000000" w:themeColor="text1"/>
          <w:lang w:val="en"/>
        </w:rPr>
        <w:t>The Program reads each line of code aloud.</w:t>
      </w:r>
    </w:p>
    <w:p w14:paraId="665809E2" w14:textId="77777777" w:rsidR="0056353C" w:rsidRPr="009C7F70" w:rsidRDefault="0056353C" w:rsidP="004F2630">
      <w:pPr>
        <w:numPr>
          <w:ilvl w:val="0"/>
          <w:numId w:val="60"/>
        </w:numPr>
        <w:rPr>
          <w:rFonts w:eastAsia="DFKai-SB"/>
          <w:color w:val="000000" w:themeColor="text1"/>
          <w:lang w:val="en"/>
        </w:rPr>
      </w:pPr>
      <w:r w:rsidRPr="009C7F70">
        <w:rPr>
          <w:rFonts w:eastAsia="DFKai-SB"/>
          <w:color w:val="000000" w:themeColor="text1"/>
          <w:lang w:val="en"/>
        </w:rPr>
        <w:t>At the beginning of each draw loop, each Input draws a new card from the deck. This represents the current state of that input.</w:t>
      </w:r>
    </w:p>
    <w:p w14:paraId="5A7FFE37" w14:textId="77777777" w:rsidR="0056353C" w:rsidRPr="009C7F70" w:rsidRDefault="0056353C" w:rsidP="004F2630">
      <w:pPr>
        <w:numPr>
          <w:ilvl w:val="0"/>
          <w:numId w:val="60"/>
        </w:numPr>
        <w:rPr>
          <w:rFonts w:eastAsia="DFKai-SB"/>
          <w:color w:val="000000" w:themeColor="text1"/>
          <w:lang w:val="en"/>
        </w:rPr>
      </w:pPr>
      <w:r w:rsidRPr="009C7F70">
        <w:rPr>
          <w:rFonts w:eastAsia="DFKai-SB"/>
          <w:color w:val="000000" w:themeColor="text1"/>
          <w:lang w:val="en"/>
        </w:rPr>
        <w:t>Whenever the Program reaches an input checking command (inputOne(), inputTwo(), or inputThree()), the Program asks to see that inputs card.</w:t>
      </w:r>
    </w:p>
    <w:p w14:paraId="7B485905" w14:textId="77777777" w:rsidR="0056353C" w:rsidRPr="009C7F70" w:rsidRDefault="0056353C" w:rsidP="004F2630">
      <w:pPr>
        <w:numPr>
          <w:ilvl w:val="0"/>
          <w:numId w:val="60"/>
        </w:numPr>
        <w:rPr>
          <w:rFonts w:eastAsia="DFKai-SB"/>
          <w:color w:val="000000" w:themeColor="text1"/>
          <w:lang w:val="en"/>
        </w:rPr>
      </w:pPr>
      <w:r w:rsidRPr="009C7F70">
        <w:rPr>
          <w:rFonts w:eastAsia="DFKai-SB"/>
          <w:color w:val="000000" w:themeColor="text1"/>
          <w:lang w:val="en"/>
        </w:rPr>
        <w:t>If the value of the card shown matches the associated conditional, the Program performs the action(s) inside the conditional.</w:t>
      </w:r>
    </w:p>
    <w:p w14:paraId="218C1B3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After groups have run the program a few times and seem to understand how it works, have them switch up roles so that each student gets a chance to be the Program.</w:t>
      </w:r>
    </w:p>
    <w:p w14:paraId="16FDC7E8"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Version B: Input Events</w:t>
      </w:r>
    </w:p>
    <w:p w14:paraId="20EAD378"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This time around, instead of constantly asking for input in a loop, the Program will assign each Input an Event to watch for. In the context of this activity, an Event is either a red or black card, but in a program that Event could be a click on a button, movement of the mouse, press of a key, or more. This is a simplified model for the way input is handled in App Lab.</w:t>
      </w:r>
    </w:p>
    <w:p w14:paraId="6BBF614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Rules for Version B:</w:t>
      </w:r>
    </w:p>
    <w:p w14:paraId="2804EED0" w14:textId="77777777" w:rsidR="0056353C" w:rsidRPr="009C7F70" w:rsidRDefault="0056353C" w:rsidP="004F2630">
      <w:pPr>
        <w:numPr>
          <w:ilvl w:val="0"/>
          <w:numId w:val="59"/>
        </w:numPr>
        <w:rPr>
          <w:rFonts w:eastAsia="DFKai-SB"/>
          <w:color w:val="000000" w:themeColor="text1"/>
          <w:lang w:val="en"/>
        </w:rPr>
      </w:pPr>
      <w:r w:rsidRPr="009C7F70">
        <w:rPr>
          <w:rFonts w:eastAsia="DFKai-SB"/>
          <w:color w:val="000000" w:themeColor="text1"/>
          <w:lang w:val="en"/>
        </w:rPr>
        <w:t>Each Input draws a card from the deck at a rate of roughly one per second.</w:t>
      </w:r>
    </w:p>
    <w:p w14:paraId="604A769B" w14:textId="77777777" w:rsidR="0056353C" w:rsidRPr="009C7F70" w:rsidRDefault="0056353C" w:rsidP="004F2630">
      <w:pPr>
        <w:numPr>
          <w:ilvl w:val="0"/>
          <w:numId w:val="59"/>
        </w:numPr>
        <w:rPr>
          <w:rFonts w:eastAsia="DFKai-SB"/>
          <w:color w:val="000000" w:themeColor="text1"/>
          <w:lang w:val="en"/>
        </w:rPr>
      </w:pPr>
      <w:r w:rsidRPr="009C7F70">
        <w:rPr>
          <w:rFonts w:eastAsia="DFKai-SB"/>
          <w:color w:val="000000" w:themeColor="text1"/>
          <w:lang w:val="en"/>
        </w:rPr>
        <w:t>The Program reads each line of code aloud.</w:t>
      </w:r>
    </w:p>
    <w:p w14:paraId="23B4F85E" w14:textId="77777777" w:rsidR="0056353C" w:rsidRPr="009C7F70" w:rsidRDefault="0056353C" w:rsidP="004F2630">
      <w:pPr>
        <w:numPr>
          <w:ilvl w:val="0"/>
          <w:numId w:val="59"/>
        </w:numPr>
        <w:rPr>
          <w:rFonts w:eastAsia="DFKai-SB"/>
          <w:color w:val="000000" w:themeColor="text1"/>
          <w:lang w:val="en"/>
        </w:rPr>
      </w:pPr>
      <w:r w:rsidRPr="009C7F70">
        <w:rPr>
          <w:rFonts w:eastAsia="DFKai-SB"/>
          <w:color w:val="000000" w:themeColor="text1"/>
          <w:lang w:val="en"/>
        </w:rPr>
        <w:t xml:space="preserve">When the Program reaches an </w:t>
      </w:r>
      <w:hyperlink r:id="rId121">
        <w:r w:rsidRPr="009C7F70">
          <w:rPr>
            <w:rStyle w:val="Hyperlink"/>
            <w:rFonts w:eastAsia="DFKai-SB"/>
            <w:color w:val="000000" w:themeColor="text1"/>
            <w:u w:val="none"/>
            <w:lang w:val="en"/>
          </w:rPr>
          <w:t>onEvent</w:t>
        </w:r>
      </w:hyperlink>
      <w:r w:rsidRPr="009C7F70">
        <w:rPr>
          <w:rFonts w:eastAsia="DFKai-SB"/>
          <w:color w:val="000000" w:themeColor="text1"/>
          <w:lang w:val="en"/>
        </w:rPr>
        <w:t xml:space="preserve"> command, they tell the specified Input which Event to watch for, and what the Response should be.</w:t>
      </w:r>
    </w:p>
    <w:p w14:paraId="70A902BD" w14:textId="77777777" w:rsidR="0056353C" w:rsidRPr="009C7F70" w:rsidRDefault="0056353C" w:rsidP="004F2630">
      <w:pPr>
        <w:numPr>
          <w:ilvl w:val="0"/>
          <w:numId w:val="59"/>
        </w:numPr>
        <w:rPr>
          <w:rFonts w:eastAsia="DFKai-SB"/>
          <w:color w:val="000000" w:themeColor="text1"/>
          <w:lang w:val="en"/>
        </w:rPr>
      </w:pPr>
      <w:r w:rsidRPr="009C7F70">
        <w:rPr>
          <w:rFonts w:eastAsia="DFKai-SB"/>
          <w:color w:val="000000" w:themeColor="text1"/>
          <w:lang w:val="en"/>
        </w:rPr>
        <w:t>When assigned an Event, the Input writes down the details in their Events to Watch table.</w:t>
      </w:r>
    </w:p>
    <w:p w14:paraId="1EDB0FA3" w14:textId="77777777" w:rsidR="0056353C" w:rsidRPr="009C7F70" w:rsidRDefault="0056353C" w:rsidP="004F2630">
      <w:pPr>
        <w:numPr>
          <w:ilvl w:val="0"/>
          <w:numId w:val="59"/>
        </w:numPr>
        <w:rPr>
          <w:rFonts w:eastAsia="DFKai-SB"/>
          <w:color w:val="000000" w:themeColor="text1"/>
          <w:lang w:val="en"/>
        </w:rPr>
      </w:pPr>
      <w:r w:rsidRPr="009C7F70">
        <w:rPr>
          <w:rFonts w:eastAsia="DFKai-SB"/>
          <w:color w:val="000000" w:themeColor="text1"/>
          <w:lang w:val="en"/>
        </w:rPr>
        <w:t>Every time an Input draws a card, they check to see if it matches one of the Events in their table. If it does, they tell the Program to perform the Response.</w:t>
      </w:r>
    </w:p>
    <w:p w14:paraId="54F3A72C"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There are a few important simplifications that are made in this model to minimize the number of roles and rules:</w:t>
      </w:r>
    </w:p>
    <w:p w14:paraId="22611D5A" w14:textId="77777777" w:rsidR="0056353C" w:rsidRPr="009C7F70" w:rsidRDefault="0056353C" w:rsidP="004F2630">
      <w:pPr>
        <w:numPr>
          <w:ilvl w:val="0"/>
          <w:numId w:val="57"/>
        </w:numPr>
        <w:rPr>
          <w:rFonts w:eastAsia="DFKai-SB"/>
          <w:color w:val="000000" w:themeColor="text1"/>
          <w:lang w:val="en"/>
        </w:rPr>
      </w:pPr>
      <w:r w:rsidRPr="009C7F70">
        <w:rPr>
          <w:rFonts w:eastAsia="DFKai-SB"/>
          <w:color w:val="000000" w:themeColor="text1"/>
          <w:lang w:val="en"/>
        </w:rPr>
        <w:lastRenderedPageBreak/>
        <w:t>This model implies that Inputs are actually watching for Events on their own. In reality, an Event Handler running in the background watching for the specified event.</w:t>
      </w:r>
    </w:p>
    <w:p w14:paraId="02AFBB6C" w14:textId="77777777" w:rsidR="0056353C" w:rsidRPr="009C7F70" w:rsidRDefault="0056353C" w:rsidP="004F2630">
      <w:pPr>
        <w:numPr>
          <w:ilvl w:val="0"/>
          <w:numId w:val="57"/>
        </w:numPr>
        <w:rPr>
          <w:rFonts w:eastAsia="DFKai-SB"/>
          <w:color w:val="000000" w:themeColor="text1"/>
          <w:lang w:val="en"/>
        </w:rPr>
      </w:pPr>
      <w:r w:rsidRPr="009C7F70">
        <w:rPr>
          <w:rFonts w:eastAsia="DFKai-SB"/>
          <w:color w:val="000000" w:themeColor="text1"/>
          <w:lang w:val="en"/>
        </w:rPr>
        <w:t>In this model the Input tells the Program what actions to take. In reality, when an Event Handler is triggered, the Program goes to that portion of their code and runs everything in the function.</w:t>
      </w:r>
    </w:p>
    <w:p w14:paraId="2AB5DAC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Activity Debrief</w:t>
      </w:r>
    </w:p>
    <w:p w14:paraId="1D96D525"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Discuss: Looking back at the comments gathered from the warm up activity, what things are more clear after having run the activity? Do you have any new questions?</w:t>
      </w:r>
    </w:p>
    <w:p w14:paraId="3E7BB68C"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Wrap Up (2 min)</w:t>
      </w:r>
    </w:p>
    <w:p w14:paraId="2B16E4FD"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Reflection</w:t>
      </w:r>
    </w:p>
    <w:p w14:paraId="285B865E"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Journal: What's the difference between the way that Game Lab and App Lab handle inputs?</w:t>
      </w:r>
    </w:p>
    <w:p w14:paraId="5A3E906D" w14:textId="77777777" w:rsidR="0056353C" w:rsidRPr="009C7F70" w:rsidRDefault="0056353C" w:rsidP="004F2630">
      <w:pPr>
        <w:rPr>
          <w:rFonts w:eastAsia="DFKai-SB"/>
          <w:b/>
          <w:color w:val="000000" w:themeColor="text1"/>
          <w:lang w:val="en"/>
        </w:rPr>
      </w:pPr>
      <w:r w:rsidRPr="009C7F70">
        <w:rPr>
          <w:rFonts w:eastAsia="DFKai-SB"/>
          <w:b/>
          <w:color w:val="000000" w:themeColor="text1"/>
          <w:lang w:val="en"/>
        </w:rPr>
        <w:t>Standards Alignment</w:t>
      </w:r>
    </w:p>
    <w:p w14:paraId="2D377BFE" w14:textId="77777777" w:rsidR="0056353C" w:rsidRPr="009C7F70" w:rsidRDefault="0056353C" w:rsidP="004F2630">
      <w:pPr>
        <w:rPr>
          <w:rStyle w:val="Hyperlink"/>
          <w:rFonts w:eastAsia="DFKai-SB"/>
          <w:color w:val="000000" w:themeColor="text1"/>
          <w:u w:val="none"/>
          <w:lang w:val="en"/>
        </w:rPr>
      </w:pP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"https://curriculum.code.org/csd-18/standards/"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View full course alignment</w:t>
      </w:r>
    </w:p>
    <w:p w14:paraId="449C834F" w14:textId="77777777" w:rsidR="0056353C" w:rsidRPr="009C7F70" w:rsidRDefault="0056353C" w:rsidP="004F2630">
      <w:pPr>
        <w:rPr>
          <w:rFonts w:eastAsia="DFKai-SB"/>
          <w:color w:val="000000" w:themeColor="text1"/>
          <w:lang w:val="en"/>
        </w:rPr>
      </w:pPr>
      <w:r w:rsidRPr="009C7F70">
        <w:rPr>
          <w:rFonts w:eastAsia="DFKai-SB"/>
          <w:color w:val="000000" w:themeColor="text1"/>
        </w:rPr>
        <w:fldChar w:fldCharType="end"/>
      </w:r>
      <w:r w:rsidRPr="009C7F70">
        <w:rPr>
          <w:rFonts w:eastAsia="DFKai-SB"/>
          <w:color w:val="000000" w:themeColor="text1"/>
          <w:lang w:val="en"/>
        </w:rPr>
        <w:t>CSTA K-12 Computer Science Standards</w:t>
      </w:r>
    </w:p>
    <w:p w14:paraId="436644D7" w14:textId="77777777" w:rsidR="0056353C" w:rsidRPr="009C7F70" w:rsidRDefault="0056353C" w:rsidP="004F2630">
      <w:pPr>
        <w:rPr>
          <w:rFonts w:eastAsia="DFKai-SB"/>
          <w:color w:val="000000" w:themeColor="text1"/>
          <w:lang w:val="en"/>
        </w:rPr>
      </w:pPr>
      <w:r w:rsidRPr="009C7F70">
        <w:rPr>
          <w:rFonts w:eastAsia="DFKai-SB"/>
          <w:color w:val="000000" w:themeColor="text1"/>
          <w:lang w:val="en"/>
        </w:rPr>
        <w:t>AP - Algorithms &amp; Programming</w:t>
      </w:r>
    </w:p>
    <w:p w14:paraId="456BCF76" w14:textId="77777777" w:rsidR="0056353C" w:rsidRPr="009C7F70" w:rsidRDefault="0056353C" w:rsidP="004F2630">
      <w:pPr>
        <w:rPr>
          <w:rFonts w:eastAsia="DFKai-SB"/>
          <w:color w:val="000000" w:themeColor="text1"/>
          <w:lang w:val="en"/>
        </w:rPr>
      </w:pPr>
    </w:p>
    <w:p w14:paraId="5402B629" w14:textId="282CF876" w:rsidR="00B3625D" w:rsidRDefault="0056353C" w:rsidP="004F2630">
      <w:pPr>
        <w:rPr>
          <w:rStyle w:val="Hyperlink"/>
          <w:rFonts w:eastAsia="DFKai-SB"/>
          <w:color w:val="000000" w:themeColor="text1"/>
          <w:u w:val="none"/>
          <w:lang w:val="en"/>
        </w:rPr>
      </w:pPr>
      <w:r w:rsidRPr="009C7F70">
        <w:rPr>
          <w:rFonts w:eastAsia="DFKai-SB"/>
          <w:color w:val="000000" w:themeColor="text1"/>
          <w:lang w:val="en"/>
        </w:rPr>
        <w:t xml:space="preserve">If you are interested in licensing Code.org materials for commercial purposes, </w:t>
      </w:r>
      <w:r w:rsidRPr="009C7F70">
        <w:rPr>
          <w:rFonts w:eastAsia="DFKai-SB"/>
          <w:color w:val="000000" w:themeColor="text1"/>
          <w:lang w:val="en"/>
        </w:rPr>
        <w:fldChar w:fldCharType="begin"/>
      </w:r>
      <w:r w:rsidRPr="009C7F70">
        <w:rPr>
          <w:rFonts w:eastAsia="DFKai-SB"/>
          <w:color w:val="000000" w:themeColor="text1"/>
          <w:lang w:val="en"/>
        </w:rPr>
        <w:instrText xml:space="preserve"> HYPERLINK "https://code.org/contact" </w:instrText>
      </w:r>
      <w:r w:rsidRPr="009C7F70">
        <w:rPr>
          <w:rFonts w:eastAsia="DFKai-SB"/>
          <w:color w:val="000000" w:themeColor="text1"/>
          <w:lang w:val="en"/>
        </w:rPr>
        <w:fldChar w:fldCharType="separate"/>
      </w:r>
      <w:r w:rsidRPr="009C7F70">
        <w:rPr>
          <w:rStyle w:val="Hyperlink"/>
          <w:rFonts w:eastAsia="DFKai-SB"/>
          <w:color w:val="000000" w:themeColor="text1"/>
          <w:u w:val="none"/>
          <w:lang w:val="en"/>
        </w:rPr>
        <w:t>contact us.</w:t>
      </w:r>
      <w:r w:rsidR="00B3625D">
        <w:rPr>
          <w:rStyle w:val="Hyperlink"/>
          <w:rFonts w:eastAsia="DFKai-SB"/>
          <w:color w:val="000000" w:themeColor="text1"/>
          <w:u w:val="none"/>
          <w:lang w:val="en"/>
        </w:rPr>
        <w:br w:type="page"/>
      </w:r>
    </w:p>
    <w:p w14:paraId="60447C24" w14:textId="77777777" w:rsidR="0056353C" w:rsidRPr="009C7F70" w:rsidRDefault="0056353C" w:rsidP="004F2630">
      <w:pPr>
        <w:rPr>
          <w:rStyle w:val="Hyperlink"/>
          <w:rFonts w:eastAsia="DFKai-SB"/>
          <w:color w:val="000000" w:themeColor="text1"/>
          <w:u w:val="none"/>
          <w:lang w:val="en"/>
        </w:rPr>
      </w:pPr>
    </w:p>
    <w:p w14:paraId="5B001F21" w14:textId="4D2DEFBE" w:rsidR="0056353C" w:rsidRPr="000A0B70" w:rsidRDefault="0056353C" w:rsidP="000A0B70">
      <w:pPr>
        <w:rPr>
          <w:rFonts w:eastAsia="DFKai-SB"/>
          <w:b/>
          <w:color w:val="FFC000"/>
          <w:sz w:val="46"/>
          <w:szCs w:val="46"/>
        </w:rPr>
      </w:pPr>
      <w:r w:rsidRPr="009C7F70">
        <w:rPr>
          <w:rFonts w:eastAsia="DFKai-SB"/>
          <w:color w:val="000000" w:themeColor="text1"/>
        </w:rPr>
        <w:fldChar w:fldCharType="end"/>
      </w:r>
      <w:bookmarkStart w:id="202" w:name="_w13gdkzgv2m8" w:colFirst="0" w:colLast="0"/>
      <w:bookmarkEnd w:id="202"/>
      <w:r w:rsidRPr="000A0B70">
        <w:rPr>
          <w:rFonts w:eastAsia="DFKai-SB"/>
          <w:b/>
          <w:color w:val="FFC000"/>
          <w:sz w:val="46"/>
          <w:szCs w:val="46"/>
        </w:rPr>
        <w:t>Lesson 5: Board Events</w:t>
      </w:r>
    </w:p>
    <w:p w14:paraId="2EB71F2A" w14:textId="77777777" w:rsidR="0056353C" w:rsidRPr="009C7F70" w:rsidRDefault="0056353C" w:rsidP="004F2630">
      <w:pPr>
        <w:pStyle w:val="Heading4"/>
        <w:keepNext w:val="0"/>
        <w:keepLines w:val="0"/>
        <w:spacing w:before="240" w:after="40"/>
        <w:rPr>
          <w:rFonts w:eastAsia="DFKai-SB"/>
          <w:b/>
          <w:color w:val="000000" w:themeColor="text1"/>
        </w:rPr>
      </w:pPr>
      <w:bookmarkStart w:id="203" w:name="_7oniznuv7p79" w:colFirst="0" w:colLast="0"/>
      <w:bookmarkEnd w:id="203"/>
      <w:r w:rsidRPr="009C7F70">
        <w:rPr>
          <w:rFonts w:eastAsia="DFKai-SB"/>
          <w:b/>
          <w:color w:val="000000" w:themeColor="text1"/>
        </w:rPr>
        <w:t>App Lab | Maker Toolkit</w:t>
      </w:r>
    </w:p>
    <w:p w14:paraId="4233507F"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04" w:name="_v8em0z4n4qr" w:colFirst="0" w:colLast="0"/>
      <w:bookmarkEnd w:id="204"/>
      <w:r w:rsidRPr="009C7F70">
        <w:rPr>
          <w:rFonts w:eastAsia="DFKai-SB"/>
          <w:color w:val="000000" w:themeColor="text1"/>
          <w:sz w:val="34"/>
          <w:szCs w:val="34"/>
        </w:rPr>
        <w:t>Overview</w:t>
      </w:r>
    </w:p>
    <w:p w14:paraId="45A3E17E" w14:textId="77777777" w:rsidR="0056353C" w:rsidRPr="009C7F70" w:rsidRDefault="0056353C" w:rsidP="004F2630">
      <w:pPr>
        <w:rPr>
          <w:rFonts w:eastAsia="DFKai-SB"/>
          <w:color w:val="000000" w:themeColor="text1"/>
        </w:rPr>
      </w:pPr>
      <w:r w:rsidRPr="009C7F70">
        <w:rPr>
          <w:rFonts w:eastAsia="DFKai-SB"/>
          <w:color w:val="000000" w:themeColor="text1"/>
        </w:rPr>
        <w:t>This lesson transitions students from consider the Circuit Playground as strictly an output device towards using it as a tool for both input and output. Starting with the hardware buttons and switch,using the hardware buttons and switch, students learn to use</w:t>
      </w:r>
      <w:hyperlink r:id="rId122">
        <w:r w:rsidRPr="009C7F70">
          <w:rPr>
            <w:rFonts w:eastAsia="DFKai-SB"/>
            <w:color w:val="000000" w:themeColor="text1"/>
          </w:rPr>
          <w:t xml:space="preserve"> </w:t>
        </w:r>
      </w:hyperlink>
      <w:hyperlink r:id="rId123">
        <w:r w:rsidRPr="009C7F70">
          <w:rPr>
            <w:rFonts w:eastAsia="DFKai-SB"/>
            <w:color w:val="000000" w:themeColor="text1"/>
          </w:rPr>
          <w:t>onBoardEvent()</w:t>
        </w:r>
      </w:hyperlink>
      <w:r w:rsidRPr="009C7F70">
        <w:rPr>
          <w:rFonts w:eastAsia="DFKai-SB"/>
          <w:color w:val="000000" w:themeColor="text1"/>
        </w:rPr>
        <w:t>, analogously to</w:t>
      </w:r>
      <w:hyperlink r:id="rId124">
        <w:r w:rsidRPr="009C7F70">
          <w:rPr>
            <w:rFonts w:eastAsia="DFKai-SB"/>
            <w:color w:val="000000" w:themeColor="text1"/>
          </w:rPr>
          <w:t xml:space="preserve"> </w:t>
        </w:r>
      </w:hyperlink>
      <w:hyperlink r:id="rId125">
        <w:r w:rsidRPr="009C7F70">
          <w:rPr>
            <w:rFonts w:eastAsia="DFKai-SB"/>
            <w:color w:val="000000" w:themeColor="text1"/>
          </w:rPr>
          <w:t>onEvent()</w:t>
        </w:r>
      </w:hyperlink>
      <w:r w:rsidRPr="009C7F70">
        <w:rPr>
          <w:rFonts w:eastAsia="DFKai-SB"/>
          <w:color w:val="000000" w:themeColor="text1"/>
        </w:rPr>
        <w:t>, in order to take input from their Circuit Playgrounds.</w:t>
      </w:r>
    </w:p>
    <w:p w14:paraId="3B0E71F2" w14:textId="77777777" w:rsidR="0056353C" w:rsidRPr="009C7F70" w:rsidRDefault="0056353C" w:rsidP="004F2630">
      <w:pPr>
        <w:rPr>
          <w:rFonts w:eastAsia="DFKai-SB"/>
          <w:color w:val="000000" w:themeColor="text1"/>
        </w:rPr>
      </w:pPr>
    </w:p>
    <w:p w14:paraId="34361C38" w14:textId="1A58F01D" w:rsidR="0056353C" w:rsidRPr="009C7F70" w:rsidRDefault="0056353C" w:rsidP="004F2630">
      <w:pPr>
        <w:rPr>
          <w:rFonts w:eastAsia="DFKai-SB"/>
          <w:color w:val="000000" w:themeColor="text1"/>
        </w:rPr>
      </w:pPr>
      <w:r w:rsidRPr="009C7F70">
        <w:rPr>
          <w:rFonts w:eastAsia="DFKai-SB"/>
          <w:color w:val="000000" w:themeColor="text1"/>
        </w:rPr>
        <w:t>這堂課幫助學生了解</w:t>
      </w:r>
      <w:r w:rsidRPr="009C7F70">
        <w:rPr>
          <w:rFonts w:eastAsia="DFKai-SB"/>
          <w:color w:val="000000" w:themeColor="text1"/>
        </w:rPr>
        <w:t xml:space="preserve"> Circuit Playground </w:t>
      </w:r>
      <w:r w:rsidRPr="009C7F70">
        <w:rPr>
          <w:rFonts w:eastAsia="DFKai-SB"/>
          <w:color w:val="000000" w:themeColor="text1"/>
        </w:rPr>
        <w:t>電路板不只是個輸出裝置，也能是個輸出兼輸入的裝置。學生將從使用硬體按鈕及開關開始，學習如何應用</w:t>
      </w:r>
      <w:r w:rsidRPr="009C7F70">
        <w:rPr>
          <w:rFonts w:eastAsia="DFKai-SB"/>
          <w:color w:val="000000" w:themeColor="text1"/>
        </w:rPr>
        <w:t>onBoardEvent()</w:t>
      </w:r>
      <w:ins w:id="205" w:author="Ihsin Lin" w:date="2018-10-24T04:58:00Z">
        <w:r w:rsidRPr="009C7F70">
          <w:rPr>
            <w:rFonts w:eastAsia="DFKai-SB"/>
            <w:color w:val="000000" w:themeColor="text1"/>
          </w:rPr>
          <w:t xml:space="preserve"> </w:t>
        </w:r>
      </w:ins>
      <w:r w:rsidRPr="009C7F70">
        <w:rPr>
          <w:rFonts w:eastAsia="DFKai-SB"/>
          <w:color w:val="000000" w:themeColor="text1"/>
        </w:rPr>
        <w:t>(</w:t>
      </w:r>
      <w:r w:rsidRPr="009C7F70">
        <w:rPr>
          <w:rFonts w:eastAsia="DFKai-SB"/>
          <w:color w:val="000000" w:themeColor="text1"/>
        </w:rPr>
        <w:t>類似</w:t>
      </w:r>
      <w:r w:rsidRPr="009C7F70">
        <w:rPr>
          <w:rFonts w:eastAsia="DFKai-SB"/>
          <w:color w:val="000000" w:themeColor="text1"/>
        </w:rPr>
        <w:t>OnEvent() )</w:t>
      </w:r>
      <w:r w:rsidRPr="009C7F70">
        <w:rPr>
          <w:rFonts w:eastAsia="DFKai-SB"/>
          <w:color w:val="000000" w:themeColor="text1"/>
        </w:rPr>
        <w:t>來接收</w:t>
      </w:r>
      <w:r w:rsidRPr="009C7F70">
        <w:rPr>
          <w:rFonts w:eastAsia="DFKai-SB"/>
          <w:color w:val="000000" w:themeColor="text1"/>
        </w:rPr>
        <w:t>Circuit Playground</w:t>
      </w:r>
      <w:r w:rsidRPr="009C7F70">
        <w:rPr>
          <w:rFonts w:eastAsia="DFKai-SB"/>
          <w:color w:val="000000" w:themeColor="text1"/>
        </w:rPr>
        <w:t>給的輸入訊號。</w:t>
      </w:r>
    </w:p>
    <w:p w14:paraId="1AE558E0"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06" w:name="_fdl031y09msl" w:colFirst="0" w:colLast="0"/>
      <w:bookmarkEnd w:id="206"/>
      <w:r w:rsidRPr="009C7F70">
        <w:rPr>
          <w:rFonts w:eastAsia="DFKai-SB"/>
          <w:color w:val="000000" w:themeColor="text1"/>
          <w:sz w:val="34"/>
          <w:szCs w:val="34"/>
        </w:rPr>
        <w:t>Purpose</w:t>
      </w:r>
    </w:p>
    <w:p w14:paraId="6B8F5C9E" w14:textId="77777777" w:rsidR="0056353C" w:rsidRPr="009C7F70" w:rsidRDefault="0056353C" w:rsidP="004F2630">
      <w:pPr>
        <w:rPr>
          <w:rFonts w:eastAsia="DFKai-SB"/>
          <w:color w:val="000000" w:themeColor="text1"/>
        </w:rPr>
      </w:pPr>
      <w:r w:rsidRPr="009C7F70">
        <w:rPr>
          <w:rFonts w:eastAsia="DFKai-SB"/>
          <w:color w:val="000000" w:themeColor="text1"/>
        </w:rPr>
        <w:t>This lesson marks the transition from using the board solely as an output device to using it for both input and output. The</w:t>
      </w:r>
      <w:hyperlink r:id="rId126">
        <w:r w:rsidRPr="009C7F70">
          <w:rPr>
            <w:rFonts w:eastAsia="DFKai-SB"/>
            <w:color w:val="000000" w:themeColor="text1"/>
          </w:rPr>
          <w:t xml:space="preserve"> </w:t>
        </w:r>
      </w:hyperlink>
      <w:hyperlink r:id="rId127">
        <w:r w:rsidRPr="009C7F70">
          <w:rPr>
            <w:rFonts w:eastAsia="DFKai-SB"/>
            <w:color w:val="000000" w:themeColor="text1"/>
          </w:rPr>
          <w:t>onBoardEvent()</w:t>
        </w:r>
      </w:hyperlink>
      <w:r w:rsidRPr="009C7F70">
        <w:rPr>
          <w:rFonts w:eastAsia="DFKai-SB"/>
          <w:color w:val="000000" w:themeColor="text1"/>
        </w:rPr>
        <w:t xml:space="preserve"> block works much like</w:t>
      </w:r>
      <w:hyperlink r:id="rId128">
        <w:r w:rsidRPr="009C7F70">
          <w:rPr>
            <w:rFonts w:eastAsia="DFKai-SB"/>
            <w:color w:val="000000" w:themeColor="text1"/>
          </w:rPr>
          <w:t xml:space="preserve"> </w:t>
        </w:r>
      </w:hyperlink>
      <w:hyperlink r:id="rId129">
        <w:r w:rsidRPr="009C7F70">
          <w:rPr>
            <w:rFonts w:eastAsia="DFKai-SB"/>
            <w:color w:val="000000" w:themeColor="text1"/>
          </w:rPr>
          <w:t>onEvent()</w:t>
        </w:r>
      </w:hyperlink>
      <w:r w:rsidRPr="009C7F70">
        <w:rPr>
          <w:rFonts w:eastAsia="DFKai-SB"/>
          <w:color w:val="000000" w:themeColor="text1"/>
        </w:rPr>
        <w:t>, with the most significant different being that the first parameter is a board object (a variable) while</w:t>
      </w:r>
      <w:hyperlink r:id="rId130">
        <w:r w:rsidRPr="009C7F70">
          <w:rPr>
            <w:rFonts w:eastAsia="DFKai-SB"/>
            <w:color w:val="000000" w:themeColor="text1"/>
          </w:rPr>
          <w:t xml:space="preserve"> </w:t>
        </w:r>
      </w:hyperlink>
      <w:hyperlink r:id="rId131">
        <w:r w:rsidRPr="009C7F70">
          <w:rPr>
            <w:rFonts w:eastAsia="DFKai-SB"/>
            <w:color w:val="000000" w:themeColor="text1"/>
          </w:rPr>
          <w:t>onEvent()</w:t>
        </w:r>
      </w:hyperlink>
      <w:r w:rsidRPr="009C7F70">
        <w:rPr>
          <w:rFonts w:eastAsia="DFKai-SB"/>
          <w:color w:val="000000" w:themeColor="text1"/>
        </w:rPr>
        <w:t xml:space="preserve"> takes a UI element ID (a string).</w:t>
      </w:r>
    </w:p>
    <w:p w14:paraId="75E11208" w14:textId="77777777" w:rsidR="0056353C" w:rsidRPr="009C7F70" w:rsidRDefault="0056353C" w:rsidP="004F2630">
      <w:pPr>
        <w:rPr>
          <w:rFonts w:eastAsia="DFKai-SB"/>
          <w:color w:val="000000" w:themeColor="text1"/>
        </w:rPr>
      </w:pPr>
    </w:p>
    <w:p w14:paraId="567DA7D4" w14:textId="670A4F13" w:rsidR="0056353C" w:rsidRPr="009C7F70" w:rsidRDefault="0056353C" w:rsidP="004F2630">
      <w:pPr>
        <w:rPr>
          <w:rFonts w:eastAsia="DFKai-SB"/>
          <w:color w:val="000000" w:themeColor="text1"/>
        </w:rPr>
      </w:pPr>
      <w:r w:rsidRPr="009C7F70">
        <w:rPr>
          <w:rFonts w:eastAsia="DFKai-SB"/>
          <w:color w:val="000000" w:themeColor="text1"/>
        </w:rPr>
        <w:t>此課程幫助學生認識到這電路板不只是個輸出裝置，亦能是個輸出兼輸入裝置。</w:t>
      </w:r>
      <w:r w:rsidRPr="009C7F70">
        <w:rPr>
          <w:rFonts w:eastAsia="DFKai-SB"/>
          <w:color w:val="000000" w:themeColor="text1"/>
        </w:rPr>
        <w:t>onBoardEvent()</w:t>
      </w:r>
      <w:r w:rsidRPr="009C7F70">
        <w:rPr>
          <w:rFonts w:eastAsia="DFKai-SB"/>
          <w:color w:val="000000" w:themeColor="text1"/>
        </w:rPr>
        <w:t>的功能很像是</w:t>
      </w:r>
      <w:r w:rsidRPr="009C7F70">
        <w:rPr>
          <w:rFonts w:eastAsia="DFKai-SB"/>
          <w:color w:val="000000" w:themeColor="text1"/>
        </w:rPr>
        <w:t xml:space="preserve">OnEvent() </w:t>
      </w:r>
      <w:r w:rsidRPr="009C7F70">
        <w:rPr>
          <w:rFonts w:eastAsia="DFKai-SB"/>
          <w:color w:val="000000" w:themeColor="text1"/>
        </w:rPr>
        <w:t>，最大的差別是前者的第一個參數是電路板的觸發事件（為一變數），而後者的第一個參數則是介面上的一個元件識別碼（為一字串）。</w:t>
      </w:r>
    </w:p>
    <w:p w14:paraId="2D9C51A6"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07" w:name="_eecnjml84dl9" w:colFirst="0" w:colLast="0"/>
      <w:bookmarkEnd w:id="207"/>
      <w:r w:rsidRPr="009C7F70">
        <w:rPr>
          <w:rFonts w:eastAsia="DFKai-SB"/>
          <w:color w:val="000000" w:themeColor="text1"/>
          <w:sz w:val="34"/>
          <w:szCs w:val="34"/>
        </w:rPr>
        <w:t>Agenda</w:t>
      </w:r>
    </w:p>
    <w:p w14:paraId="60F51AC7" w14:textId="77777777" w:rsidR="0056353C" w:rsidRPr="009C7F70" w:rsidRDefault="0056353C" w:rsidP="004F2630">
      <w:pPr>
        <w:numPr>
          <w:ilvl w:val="0"/>
          <w:numId w:val="6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"https://curriculum.code.org/csd-18/unit6/5/#board-events0" </w:instrText>
      </w:r>
      <w:r w:rsidRPr="009C7F70">
        <w:rPr>
          <w:rFonts w:eastAsia="DFKai-SB"/>
          <w:color w:val="000000" w:themeColor="text1"/>
        </w:rPr>
        <w:fldChar w:fldCharType="separate"/>
      </w:r>
      <w:r w:rsidRPr="009C7F70">
        <w:rPr>
          <w:rFonts w:eastAsia="DFKai-SB"/>
          <w:color w:val="000000" w:themeColor="text1"/>
        </w:rPr>
        <w:t>Warm Up (5 min)</w:t>
      </w:r>
    </w:p>
    <w:p w14:paraId="36113D74" w14:textId="77777777" w:rsidR="0056353C" w:rsidRPr="009C7F70" w:rsidRDefault="0056353C" w:rsidP="004F2630">
      <w:pPr>
        <w:numPr>
          <w:ilvl w:val="0"/>
          <w:numId w:val="6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"https://curriculum.code.org/csd-18/unit6/5/#board-events1" </w:instrText>
      </w:r>
      <w:r w:rsidRPr="009C7F70">
        <w:rPr>
          <w:rFonts w:eastAsia="DFKai-SB"/>
          <w:color w:val="000000" w:themeColor="text1"/>
        </w:rPr>
        <w:fldChar w:fldCharType="separate"/>
      </w:r>
      <w:r w:rsidRPr="009C7F70">
        <w:rPr>
          <w:rFonts w:eastAsia="DFKai-SB"/>
          <w:color w:val="000000" w:themeColor="text1"/>
        </w:rPr>
        <w:t>Board Inspection: Inputs</w:t>
      </w:r>
    </w:p>
    <w:p w14:paraId="4E6F59F7" w14:textId="77777777" w:rsidR="0056353C" w:rsidRPr="009C7F70" w:rsidRDefault="0056353C" w:rsidP="004F2630">
      <w:pPr>
        <w:numPr>
          <w:ilvl w:val="0"/>
          <w:numId w:val="6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"https://curriculum.code.org/csd-18/unit6/5/#board-events2" </w:instrText>
      </w:r>
      <w:r w:rsidRPr="009C7F70">
        <w:rPr>
          <w:rFonts w:eastAsia="DFKai-SB"/>
          <w:color w:val="000000" w:themeColor="text1"/>
        </w:rPr>
        <w:fldChar w:fldCharType="separate"/>
      </w:r>
      <w:r w:rsidRPr="009C7F70">
        <w:rPr>
          <w:rFonts w:eastAsia="DFKai-SB"/>
          <w:color w:val="000000" w:themeColor="text1"/>
        </w:rPr>
        <w:t>Activity (45 min)</w:t>
      </w:r>
    </w:p>
    <w:p w14:paraId="20DB35DE" w14:textId="77777777" w:rsidR="0056353C" w:rsidRPr="009C7F70" w:rsidRDefault="0056353C" w:rsidP="004F2630">
      <w:pPr>
        <w:numPr>
          <w:ilvl w:val="0"/>
          <w:numId w:val="6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"https://curriculum.code.org/csd-18/unit6/5/#board-events3" </w:instrText>
      </w:r>
      <w:r w:rsidRPr="009C7F70">
        <w:rPr>
          <w:rFonts w:eastAsia="DFKai-SB"/>
          <w:color w:val="000000" w:themeColor="text1"/>
        </w:rPr>
        <w:fldChar w:fldCharType="separate"/>
      </w:r>
      <w:r w:rsidRPr="009C7F70">
        <w:rPr>
          <w:rFonts w:eastAsia="DFKai-SB"/>
          <w:color w:val="000000" w:themeColor="text1"/>
        </w:rPr>
        <w:t>Taking Input from the Board</w:t>
      </w:r>
    </w:p>
    <w:p w14:paraId="14AE5706" w14:textId="77777777" w:rsidR="0056353C" w:rsidRPr="009C7F70" w:rsidRDefault="0056353C" w:rsidP="004F2630">
      <w:pPr>
        <w:numPr>
          <w:ilvl w:val="0"/>
          <w:numId w:val="66"/>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"https://curriculum.code.org/csd-18/unit6/5/#board-events4" </w:instrText>
      </w:r>
      <w:r w:rsidRPr="009C7F70">
        <w:rPr>
          <w:rFonts w:eastAsia="DFKai-SB"/>
          <w:color w:val="000000" w:themeColor="text1"/>
        </w:rPr>
        <w:fldChar w:fldCharType="separate"/>
      </w:r>
      <w:r w:rsidRPr="009C7F70">
        <w:rPr>
          <w:rFonts w:eastAsia="DFKai-SB"/>
          <w:color w:val="000000" w:themeColor="text1"/>
        </w:rPr>
        <w:t>Wrap Up (2 min)</w:t>
      </w:r>
    </w:p>
    <w:bookmarkStart w:id="208" w:name="_3vgn1c1php17" w:colFirst="0" w:colLast="0"/>
    <w:bookmarkEnd w:id="208"/>
    <w:p w14:paraId="7F4D3EB1"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4"/>
          <w:szCs w:val="24"/>
        </w:rPr>
        <w:fldChar w:fldCharType="begin"/>
      </w:r>
      <w:r w:rsidRPr="009C7F70">
        <w:rPr>
          <w:rFonts w:eastAsia="DFKai-SB"/>
          <w:color w:val="000000" w:themeColor="text1"/>
        </w:rPr>
        <w:instrText xml:space="preserve"> HYPERLINK "https://studio.code.org/s/csd6-2018/stage/5/puzzle/1/" </w:instrText>
      </w:r>
      <w:r w:rsidRPr="009C7F70">
        <w:rPr>
          <w:rFonts w:eastAsia="DFKai-SB"/>
          <w:color w:val="000000" w:themeColor="text1"/>
          <w:sz w:val="24"/>
          <w:szCs w:val="24"/>
        </w:rPr>
        <w:fldChar w:fldCharType="separate"/>
      </w:r>
      <w:r w:rsidRPr="009C7F70">
        <w:rPr>
          <w:rFonts w:eastAsia="DFKai-SB"/>
          <w:color w:val="000000" w:themeColor="text1"/>
          <w:sz w:val="26"/>
          <w:szCs w:val="26"/>
        </w:rPr>
        <w:t>View on Code Studio</w:t>
      </w:r>
    </w:p>
    <w:bookmarkStart w:id="209" w:name="_8i217pvz2yqa" w:colFirst="0" w:colLast="0"/>
    <w:bookmarkEnd w:id="209"/>
    <w:p w14:paraId="516B115F" w14:textId="77777777" w:rsidR="0056353C" w:rsidRPr="009C7F70" w:rsidRDefault="0056353C" w:rsidP="004F2630">
      <w:pPr>
        <w:pStyle w:val="Heading2"/>
        <w:keepNext w:val="0"/>
        <w:keepLines w:val="0"/>
        <w:spacing w:after="80"/>
        <w:rPr>
          <w:rFonts w:eastAsia="DFKai-SB"/>
          <w:color w:val="000000" w:themeColor="text1"/>
          <w:sz w:val="34"/>
          <w:szCs w:val="34"/>
        </w:rPr>
      </w:pPr>
      <w:r w:rsidRPr="009C7F70">
        <w:rPr>
          <w:rFonts w:eastAsia="DFKai-SB"/>
          <w:color w:val="000000" w:themeColor="text1"/>
        </w:rPr>
        <w:fldChar w:fldCharType="end"/>
      </w:r>
      <w:r w:rsidRPr="009C7F70">
        <w:rPr>
          <w:rFonts w:eastAsia="DFKai-SB"/>
          <w:color w:val="000000" w:themeColor="text1"/>
          <w:sz w:val="34"/>
          <w:szCs w:val="34"/>
        </w:rPr>
        <w:t>Objectives</w:t>
      </w:r>
    </w:p>
    <w:p w14:paraId="13865A22" w14:textId="77777777" w:rsidR="0056353C" w:rsidRPr="009C7F70" w:rsidRDefault="0056353C" w:rsidP="004F2630">
      <w:pPr>
        <w:rPr>
          <w:rFonts w:eastAsia="DFKai-SB"/>
          <w:color w:val="000000" w:themeColor="text1"/>
        </w:rPr>
      </w:pPr>
      <w:r w:rsidRPr="009C7F70">
        <w:rPr>
          <w:rFonts w:eastAsia="DFKai-SB"/>
          <w:color w:val="000000" w:themeColor="text1"/>
        </w:rPr>
        <w:t>課程目標</w:t>
      </w:r>
    </w:p>
    <w:p w14:paraId="243C7E0E"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10" w:name="_z7xdyd1irkyz" w:colFirst="0" w:colLast="0"/>
      <w:bookmarkEnd w:id="210"/>
      <w:r w:rsidRPr="009C7F70">
        <w:rPr>
          <w:rFonts w:eastAsia="DFKai-SB"/>
          <w:color w:val="000000" w:themeColor="text1"/>
          <w:sz w:val="26"/>
          <w:szCs w:val="26"/>
        </w:rPr>
        <w:t>Students will be able to:</w:t>
      </w:r>
    </w:p>
    <w:p w14:paraId="3FBC9F4D" w14:textId="77777777" w:rsidR="0056353C" w:rsidRPr="009C7F70" w:rsidRDefault="0056353C" w:rsidP="004F2630">
      <w:pPr>
        <w:numPr>
          <w:ilvl w:val="0"/>
          <w:numId w:val="80"/>
        </w:numPr>
        <w:rPr>
          <w:rFonts w:eastAsia="DFKai-SB"/>
          <w:color w:val="000000" w:themeColor="text1"/>
        </w:rPr>
      </w:pPr>
      <w:r w:rsidRPr="009C7F70">
        <w:rPr>
          <w:rFonts w:eastAsia="DFKai-SB"/>
          <w:color w:val="000000" w:themeColor="text1"/>
        </w:rPr>
        <w:lastRenderedPageBreak/>
        <w:t>Attach an event handler to a hardware input</w:t>
      </w:r>
    </w:p>
    <w:p w14:paraId="42381A00" w14:textId="77777777" w:rsidR="0056353C" w:rsidRPr="009C7F70" w:rsidRDefault="0056353C" w:rsidP="004F2630">
      <w:pPr>
        <w:numPr>
          <w:ilvl w:val="0"/>
          <w:numId w:val="80"/>
        </w:numPr>
        <w:rPr>
          <w:rFonts w:eastAsia="DFKai-SB"/>
          <w:color w:val="000000" w:themeColor="text1"/>
        </w:rPr>
      </w:pPr>
      <w:r w:rsidRPr="009C7F70">
        <w:rPr>
          <w:rFonts w:eastAsia="DFKai-SB"/>
          <w:color w:val="000000" w:themeColor="text1"/>
        </w:rPr>
        <w:t>Choose the appropriate event for a given scenario</w:t>
      </w:r>
    </w:p>
    <w:p w14:paraId="7D4A4158" w14:textId="77777777" w:rsidR="0056353C" w:rsidRPr="009C7F70" w:rsidRDefault="0056353C" w:rsidP="004F2630">
      <w:pPr>
        <w:rPr>
          <w:rFonts w:eastAsia="DFKai-SB"/>
          <w:color w:val="000000" w:themeColor="text1"/>
        </w:rPr>
      </w:pPr>
    </w:p>
    <w:p w14:paraId="24B9DAE3" w14:textId="77777777" w:rsidR="0056353C" w:rsidRPr="009C7F70" w:rsidRDefault="0056353C" w:rsidP="004F2630">
      <w:pPr>
        <w:rPr>
          <w:rFonts w:eastAsia="DFKai-SB"/>
          <w:color w:val="000000" w:themeColor="text1"/>
        </w:rPr>
      </w:pPr>
      <w:r w:rsidRPr="009C7F70">
        <w:rPr>
          <w:rFonts w:eastAsia="DFKai-SB"/>
          <w:color w:val="000000" w:themeColor="text1"/>
        </w:rPr>
        <w:t>學生將學會：</w:t>
      </w:r>
    </w:p>
    <w:p w14:paraId="090EEB25" w14:textId="64C7FB8D" w:rsidR="0056353C" w:rsidRPr="009C7F70" w:rsidRDefault="0056353C" w:rsidP="004F2630">
      <w:pPr>
        <w:numPr>
          <w:ilvl w:val="0"/>
          <w:numId w:val="71"/>
        </w:numPr>
        <w:rPr>
          <w:rFonts w:eastAsia="DFKai-SB"/>
          <w:color w:val="000000" w:themeColor="text1"/>
        </w:rPr>
      </w:pPr>
      <w:r w:rsidRPr="009C7F70">
        <w:rPr>
          <w:rFonts w:eastAsia="DFKai-SB"/>
          <w:color w:val="000000" w:themeColor="text1"/>
        </w:rPr>
        <w:t>聯結事件處理器與硬體輸入</w:t>
      </w:r>
    </w:p>
    <w:p w14:paraId="1C5F9228" w14:textId="39F85CBC" w:rsidR="0056353C" w:rsidRPr="009C7F70" w:rsidRDefault="0056353C" w:rsidP="004F2630">
      <w:pPr>
        <w:numPr>
          <w:ilvl w:val="0"/>
          <w:numId w:val="71"/>
        </w:numPr>
        <w:rPr>
          <w:rFonts w:eastAsia="DFKai-SB"/>
          <w:color w:val="000000" w:themeColor="text1"/>
        </w:rPr>
      </w:pPr>
      <w:r w:rsidRPr="009C7F70">
        <w:rPr>
          <w:rFonts w:eastAsia="DFKai-SB"/>
          <w:color w:val="000000" w:themeColor="text1"/>
        </w:rPr>
        <w:t>為特定情況選擇合適的事件種類</w:t>
      </w:r>
    </w:p>
    <w:p w14:paraId="1976C65A"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11" w:name="_y0ocp6jomx47" w:colFirst="0" w:colLast="0"/>
      <w:bookmarkEnd w:id="211"/>
      <w:r w:rsidRPr="009C7F70">
        <w:rPr>
          <w:rFonts w:eastAsia="DFKai-SB"/>
          <w:color w:val="000000" w:themeColor="text1"/>
          <w:sz w:val="34"/>
          <w:szCs w:val="34"/>
        </w:rPr>
        <w:t>Introduced Code</w:t>
      </w:r>
    </w:p>
    <w:p w14:paraId="7CA4188C" w14:textId="77777777" w:rsidR="0056353C" w:rsidRPr="009C7F70" w:rsidRDefault="0056353C" w:rsidP="004F2630">
      <w:pPr>
        <w:numPr>
          <w:ilvl w:val="0"/>
          <w:numId w:val="77"/>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"https://docs.code.org/applab/onBoardEvent/" </w:instrText>
      </w:r>
      <w:r w:rsidRPr="009C7F70">
        <w:rPr>
          <w:rFonts w:eastAsia="DFKai-SB"/>
          <w:color w:val="000000" w:themeColor="text1"/>
        </w:rPr>
        <w:fldChar w:fldCharType="separate"/>
      </w:r>
      <w:r w:rsidRPr="009C7F70">
        <w:rPr>
          <w:rFonts w:eastAsia="DFKai-SB"/>
          <w:color w:val="000000" w:themeColor="text1"/>
          <w:shd w:val="clear" w:color="auto" w:fill="F78183"/>
        </w:rPr>
        <w:t>onBoardEvent(component, event, function(event) {...});</w:t>
      </w:r>
    </w:p>
    <w:p w14:paraId="3E4EB95B" w14:textId="77777777" w:rsidR="0056353C" w:rsidRPr="009C7F70" w:rsidRDefault="0056353C" w:rsidP="004F2630">
      <w:pPr>
        <w:numPr>
          <w:ilvl w:val="0"/>
          <w:numId w:val="77"/>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"https://docs.code.org/applab/toggleSwitch/" </w:instrText>
      </w:r>
      <w:r w:rsidRPr="009C7F70">
        <w:rPr>
          <w:rFonts w:eastAsia="DFKai-SB"/>
          <w:color w:val="000000" w:themeColor="text1"/>
        </w:rPr>
        <w:fldChar w:fldCharType="separate"/>
      </w:r>
      <w:r w:rsidRPr="009C7F70">
        <w:rPr>
          <w:rFonts w:eastAsia="DFKai-SB"/>
          <w:color w:val="000000" w:themeColor="text1"/>
          <w:shd w:val="clear" w:color="auto" w:fill="F78183"/>
        </w:rPr>
        <w:t>toggleSwitch</w:t>
      </w:r>
    </w:p>
    <w:p w14:paraId="6D29B3B2" w14:textId="77777777" w:rsidR="0056353C" w:rsidRPr="009C7F70" w:rsidRDefault="0056353C" w:rsidP="004F2630">
      <w:pPr>
        <w:numPr>
          <w:ilvl w:val="0"/>
          <w:numId w:val="77"/>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"https://docs.code.org/applab/toggleSwitch.isOpen/" </w:instrText>
      </w:r>
      <w:r w:rsidRPr="009C7F70">
        <w:rPr>
          <w:rFonts w:eastAsia="DFKai-SB"/>
          <w:color w:val="000000" w:themeColor="text1"/>
        </w:rPr>
        <w:fldChar w:fldCharType="separate"/>
      </w:r>
      <w:r w:rsidRPr="009C7F70">
        <w:rPr>
          <w:rFonts w:eastAsia="DFKai-SB"/>
          <w:color w:val="000000" w:themeColor="text1"/>
          <w:shd w:val="clear" w:color="auto" w:fill="F78183"/>
        </w:rPr>
        <w:t>toggleSwitch.isOpen</w:t>
      </w:r>
    </w:p>
    <w:p w14:paraId="73DF931F" w14:textId="77777777" w:rsidR="0056353C" w:rsidRPr="009C7F70" w:rsidRDefault="0056353C" w:rsidP="004F2630">
      <w:pPr>
        <w:numPr>
          <w:ilvl w:val="0"/>
          <w:numId w:val="77"/>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"https://docs.code.org/applab/buttons/" </w:instrText>
      </w:r>
      <w:r w:rsidRPr="009C7F70">
        <w:rPr>
          <w:rFonts w:eastAsia="DFKai-SB"/>
          <w:color w:val="000000" w:themeColor="text1"/>
        </w:rPr>
        <w:fldChar w:fldCharType="separate"/>
      </w:r>
      <w:r w:rsidRPr="009C7F70">
        <w:rPr>
          <w:rFonts w:eastAsia="DFKai-SB"/>
          <w:color w:val="000000" w:themeColor="text1"/>
          <w:shd w:val="clear" w:color="auto" w:fill="F78183"/>
        </w:rPr>
        <w:t>button(L/R)</w:t>
      </w:r>
    </w:p>
    <w:p w14:paraId="631BF5FC" w14:textId="77777777" w:rsidR="0056353C" w:rsidRPr="009C7F70" w:rsidRDefault="0056353C" w:rsidP="004F2630">
      <w:pPr>
        <w:numPr>
          <w:ilvl w:val="0"/>
          <w:numId w:val="77"/>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"https://docs.code.org/applab/isPressed/" </w:instrText>
      </w:r>
      <w:r w:rsidRPr="009C7F70">
        <w:rPr>
          <w:rFonts w:eastAsia="DFKai-SB"/>
          <w:color w:val="000000" w:themeColor="text1"/>
        </w:rPr>
        <w:fldChar w:fldCharType="separate"/>
      </w:r>
      <w:r w:rsidRPr="009C7F70">
        <w:rPr>
          <w:rFonts w:eastAsia="DFKai-SB"/>
          <w:color w:val="000000" w:themeColor="text1"/>
          <w:shd w:val="clear" w:color="auto" w:fill="F78183"/>
        </w:rPr>
        <w:t>buttonL.isPressed</w:t>
      </w:r>
    </w:p>
    <w:bookmarkStart w:id="212" w:name="_2qskjg8etrno" w:colFirst="0" w:colLast="0"/>
    <w:bookmarkEnd w:id="212"/>
    <w:p w14:paraId="42B8A9C6" w14:textId="77777777" w:rsidR="0056353C" w:rsidRPr="009C7F70" w:rsidRDefault="0056353C" w:rsidP="004F2630">
      <w:pPr>
        <w:pStyle w:val="Heading2"/>
        <w:keepNext w:val="0"/>
        <w:keepLines w:val="0"/>
        <w:spacing w:after="80"/>
        <w:rPr>
          <w:rFonts w:eastAsia="DFKai-SB"/>
          <w:color w:val="000000" w:themeColor="text1"/>
          <w:sz w:val="34"/>
          <w:szCs w:val="34"/>
        </w:rPr>
      </w:pPr>
      <w:r w:rsidRPr="009C7F70">
        <w:rPr>
          <w:rFonts w:eastAsia="DFKai-SB"/>
          <w:color w:val="000000" w:themeColor="text1"/>
        </w:rPr>
        <w:fldChar w:fldCharType="end"/>
      </w:r>
      <w:r w:rsidRPr="009C7F70">
        <w:rPr>
          <w:rFonts w:eastAsia="DFKai-SB"/>
          <w:color w:val="000000" w:themeColor="text1"/>
          <w:sz w:val="34"/>
          <w:szCs w:val="34"/>
        </w:rPr>
        <w:t>Support</w:t>
      </w:r>
    </w:p>
    <w:bookmarkStart w:id="213" w:name="_5afl38syc4yj" w:colFirst="0" w:colLast="0"/>
    <w:bookmarkEnd w:id="213"/>
    <w:p w14:paraId="4155F9FB"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color w:val="000000" w:themeColor="text1"/>
          <w:sz w:val="26"/>
          <w:szCs w:val="26"/>
        </w:rPr>
        <w:t>Lesson Forum</w:t>
      </w:r>
    </w:p>
    <w:bookmarkStart w:id="214" w:name="_sbm0fw9g2ml9" w:colFirst="0" w:colLast="0"/>
    <w:bookmarkEnd w:id="214"/>
    <w:p w14:paraId="1A63DEFD"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4"/>
          <w:szCs w:val="24"/>
        </w:rPr>
        <w:fldChar w:fldCharType="begin"/>
      </w:r>
      <w:r w:rsidRPr="009C7F70">
        <w:rPr>
          <w:rFonts w:eastAsia="DFKai-SB"/>
          <w:color w:val="000000" w:themeColor="text1"/>
        </w:rPr>
        <w:instrText xml:space="preserve"> HYPERLINK "https://support.code.org/hc/en-us/requests/new?description=Bug%20in%20CS%20Discoveries%202018%20unit%206%20lesson%205%20curriculum.code.org/csd-18/unit6/5/" </w:instrText>
      </w:r>
      <w:r w:rsidRPr="009C7F70">
        <w:rPr>
          <w:rFonts w:eastAsia="DFKai-SB"/>
          <w:b/>
          <w:color w:val="000000" w:themeColor="text1"/>
          <w:sz w:val="24"/>
          <w:szCs w:val="24"/>
        </w:rPr>
        <w:fldChar w:fldCharType="separate"/>
      </w:r>
      <w:r w:rsidRPr="009C7F70">
        <w:rPr>
          <w:rFonts w:eastAsia="DFKai-SB"/>
          <w:color w:val="000000" w:themeColor="text1"/>
          <w:sz w:val="26"/>
          <w:szCs w:val="26"/>
        </w:rPr>
        <w:t>Report a Bug</w:t>
      </w:r>
    </w:p>
    <w:bookmarkStart w:id="215" w:name="_gwbpilbimfow" w:colFirst="0" w:colLast="0"/>
    <w:bookmarkEnd w:id="215"/>
    <w:p w14:paraId="046E4A5C"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Teaching Guide</w:t>
      </w:r>
    </w:p>
    <w:p w14:paraId="1627529D"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16" w:name="_p3kj2781tnwh" w:colFirst="0" w:colLast="0"/>
      <w:bookmarkEnd w:id="216"/>
      <w:r w:rsidRPr="009C7F70">
        <w:rPr>
          <w:rFonts w:eastAsia="DFKai-SB"/>
          <w:color w:val="000000" w:themeColor="text1"/>
          <w:sz w:val="34"/>
          <w:szCs w:val="34"/>
        </w:rPr>
        <w:t>Warm Up (5 min)</w:t>
      </w:r>
    </w:p>
    <w:p w14:paraId="7D99046F" w14:textId="77777777" w:rsidR="0056353C" w:rsidRPr="009C7F70" w:rsidRDefault="0056353C" w:rsidP="004F2630">
      <w:pPr>
        <w:rPr>
          <w:rFonts w:eastAsia="DFKai-SB"/>
          <w:color w:val="000000" w:themeColor="text1"/>
        </w:rPr>
      </w:pPr>
      <w:r w:rsidRPr="009C7F70">
        <w:rPr>
          <w:rFonts w:eastAsia="DFKai-SB"/>
          <w:color w:val="000000" w:themeColor="text1"/>
        </w:rPr>
        <w:t>暖身活動</w:t>
      </w:r>
    </w:p>
    <w:p w14:paraId="724C0763"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17" w:name="_8d085n2iz058" w:colFirst="0" w:colLast="0"/>
      <w:bookmarkEnd w:id="217"/>
      <w:r w:rsidRPr="009C7F70">
        <w:rPr>
          <w:rFonts w:eastAsia="DFKai-SB"/>
          <w:color w:val="000000" w:themeColor="text1"/>
          <w:sz w:val="26"/>
          <w:szCs w:val="26"/>
        </w:rPr>
        <w:t>Board Inspection: Inputs</w:t>
      </w:r>
    </w:p>
    <w:p w14:paraId="69C464E9" w14:textId="77777777" w:rsidR="0056353C" w:rsidRPr="009C7F70" w:rsidRDefault="0056353C" w:rsidP="004F2630">
      <w:pPr>
        <w:rPr>
          <w:rFonts w:eastAsia="DFKai-SB"/>
          <w:color w:val="000000" w:themeColor="text1"/>
        </w:rPr>
      </w:pPr>
      <w:r w:rsidRPr="009C7F70">
        <w:rPr>
          <w:rFonts w:eastAsia="DFKai-SB"/>
          <w:color w:val="000000" w:themeColor="text1"/>
        </w:rPr>
        <w:t>認識電路板：輸入</w:t>
      </w:r>
    </w:p>
    <w:p w14:paraId="2E6039E7" w14:textId="77777777" w:rsidR="0056353C" w:rsidRPr="009C7F70" w:rsidRDefault="0056353C" w:rsidP="004F2630">
      <w:pPr>
        <w:rPr>
          <w:rFonts w:eastAsia="DFKai-SB"/>
          <w:color w:val="000000" w:themeColor="text1"/>
        </w:rPr>
      </w:pPr>
      <w:r w:rsidRPr="009C7F70">
        <w:rPr>
          <w:rFonts w:eastAsia="DFKai-SB"/>
          <w:b/>
          <w:color w:val="000000" w:themeColor="text1"/>
        </w:rPr>
        <w:t>Distribute:</w:t>
      </w:r>
      <w:r w:rsidRPr="009C7F70">
        <w:rPr>
          <w:rFonts w:eastAsia="DFKai-SB"/>
          <w:color w:val="000000" w:themeColor="text1"/>
        </w:rPr>
        <w:t xml:space="preserve"> Pass out a board and USB cable to each pair of students. Let students know that they should not yet plug the boards in.</w:t>
      </w:r>
    </w:p>
    <w:p w14:paraId="3C9A250A" w14:textId="77777777" w:rsidR="0056353C" w:rsidRPr="009C7F70" w:rsidRDefault="0056353C" w:rsidP="004F2630">
      <w:pPr>
        <w:rPr>
          <w:rFonts w:eastAsia="DFKai-SB"/>
          <w:color w:val="000000" w:themeColor="text1"/>
        </w:rPr>
      </w:pPr>
      <w:r w:rsidRPr="009C7F70">
        <w:rPr>
          <w:rFonts w:eastAsia="DFKai-SB"/>
          <w:b/>
          <w:color w:val="000000" w:themeColor="text1"/>
        </w:rPr>
        <w:t>Prompt:</w:t>
      </w:r>
      <w:r w:rsidRPr="009C7F70">
        <w:rPr>
          <w:rFonts w:eastAsia="DFKai-SB"/>
          <w:color w:val="000000" w:themeColor="text1"/>
        </w:rPr>
        <w:t xml:space="preserve"> Ask pairs to spend one minute looking over the board, focusing on potential input devices. Based on what you already know about this board, how do you think you might use it to get input?</w:t>
      </w:r>
    </w:p>
    <w:p w14:paraId="008BCD79" w14:textId="77777777" w:rsidR="0056353C" w:rsidRPr="009C7F70" w:rsidRDefault="0056353C" w:rsidP="004F2630">
      <w:pPr>
        <w:rPr>
          <w:rFonts w:eastAsia="DFKai-SB"/>
          <w:color w:val="000000" w:themeColor="text1"/>
        </w:rPr>
      </w:pPr>
      <w:r w:rsidRPr="009C7F70">
        <w:rPr>
          <w:rFonts w:eastAsia="DFKai-SB"/>
          <w:b/>
          <w:color w:val="000000" w:themeColor="text1"/>
        </w:rPr>
        <w:t>Share:</w:t>
      </w:r>
      <w:r w:rsidRPr="009C7F70">
        <w:rPr>
          <w:rFonts w:eastAsia="DFKai-SB"/>
          <w:color w:val="000000" w:themeColor="text1"/>
        </w:rPr>
        <w:t xml:space="preserve"> Have groups share back their thoughts to the whole group, keeping track of ideas on the board. Push students to support their ideas with evidence from reviewing the board, but don't worry about ensuring correctness at this point.</w:t>
      </w:r>
    </w:p>
    <w:p w14:paraId="0E565076" w14:textId="77777777" w:rsidR="0056353C" w:rsidRPr="009C7F70" w:rsidRDefault="0056353C" w:rsidP="004F2630">
      <w:pPr>
        <w:rPr>
          <w:rFonts w:eastAsia="DFKai-SB"/>
          <w:color w:val="000000" w:themeColor="text1"/>
        </w:rPr>
      </w:pPr>
    </w:p>
    <w:p w14:paraId="20596682" w14:textId="4BE17035" w:rsidR="0056353C" w:rsidRPr="009C7F70" w:rsidRDefault="0056353C" w:rsidP="004F2630">
      <w:pPr>
        <w:rPr>
          <w:rFonts w:eastAsia="DFKai-SB"/>
          <w:color w:val="000000" w:themeColor="text1"/>
        </w:rPr>
      </w:pPr>
      <w:r w:rsidRPr="009C7F70">
        <w:rPr>
          <w:rFonts w:eastAsia="DFKai-SB"/>
          <w:b/>
          <w:color w:val="000000" w:themeColor="text1"/>
        </w:rPr>
        <w:t>分配：</w:t>
      </w:r>
      <w:r w:rsidRPr="009C7F70">
        <w:rPr>
          <w:rFonts w:eastAsia="DFKai-SB"/>
          <w:color w:val="000000" w:themeColor="text1"/>
        </w:rPr>
        <w:t>將學生分為兩兩一組，每組學生發放一個電路板以及一條</w:t>
      </w:r>
      <w:r w:rsidRPr="009C7F70">
        <w:rPr>
          <w:rFonts w:eastAsia="DFKai-SB"/>
          <w:color w:val="000000" w:themeColor="text1"/>
        </w:rPr>
        <w:t>USB</w:t>
      </w:r>
      <w:r w:rsidRPr="009C7F70">
        <w:rPr>
          <w:rFonts w:eastAsia="DFKai-SB"/>
          <w:color w:val="000000" w:themeColor="text1"/>
        </w:rPr>
        <w:t>傳輸線，並說明先不要將傳輸線插到電路板上。</w:t>
      </w:r>
    </w:p>
    <w:p w14:paraId="20BE4B94" w14:textId="40AD40D5" w:rsidR="0056353C" w:rsidRPr="009C7F70" w:rsidRDefault="0056353C" w:rsidP="004F2630">
      <w:pPr>
        <w:rPr>
          <w:rFonts w:eastAsia="DFKai-SB"/>
          <w:color w:val="000000" w:themeColor="text1"/>
        </w:rPr>
      </w:pPr>
      <w:r w:rsidRPr="009C7F70">
        <w:rPr>
          <w:rFonts w:eastAsia="DFKai-SB"/>
          <w:b/>
          <w:color w:val="000000" w:themeColor="text1"/>
        </w:rPr>
        <w:lastRenderedPageBreak/>
        <w:t>提問：</w:t>
      </w:r>
      <w:r w:rsidRPr="009C7F70">
        <w:rPr>
          <w:rFonts w:eastAsia="DFKai-SB"/>
          <w:color w:val="000000" w:themeColor="text1"/>
        </w:rPr>
        <w:t>請每組學生花一分鐘端詳電路板，找出可能是輸入裝置的元件。詢問學生依其目前對於這電路板的認識，推斷他們會如何利用這電路板得到輸入？</w:t>
      </w:r>
    </w:p>
    <w:p w14:paraId="3F662D64" w14:textId="5D3AF5E6" w:rsidR="0056353C" w:rsidRPr="009C7F70" w:rsidRDefault="0056353C" w:rsidP="004F2630">
      <w:pPr>
        <w:rPr>
          <w:rFonts w:eastAsia="DFKai-SB"/>
          <w:color w:val="000000" w:themeColor="text1"/>
        </w:rPr>
      </w:pPr>
      <w:r w:rsidRPr="009C7F70">
        <w:rPr>
          <w:rFonts w:eastAsia="DFKai-SB"/>
          <w:b/>
          <w:color w:val="000000" w:themeColor="text1"/>
        </w:rPr>
        <w:t>分享：</w:t>
      </w:r>
      <w:r w:rsidRPr="009C7F70">
        <w:rPr>
          <w:rFonts w:eastAsia="DFKai-SB"/>
          <w:color w:val="000000" w:themeColor="text1"/>
        </w:rPr>
        <w:t>請各組跟大家分享他們的看法，並把大家的想法都記下來。鼓勵學生以在板子上實際看到的東西為依據，來支持他們的看法，不用擔心是否正確。</w:t>
      </w:r>
    </w:p>
    <w:p w14:paraId="4DE83580" w14:textId="77777777" w:rsidR="0056353C" w:rsidRPr="009C7F70" w:rsidRDefault="0056353C" w:rsidP="004F2630">
      <w:pPr>
        <w:rPr>
          <w:rFonts w:eastAsia="DFKai-SB"/>
          <w:color w:val="000000" w:themeColor="text1"/>
        </w:rPr>
      </w:pPr>
    </w:p>
    <w:p w14:paraId="60593B53" w14:textId="77777777" w:rsidR="0056353C" w:rsidRPr="009C7F70" w:rsidRDefault="0056353C" w:rsidP="004F2630">
      <w:pPr>
        <w:rPr>
          <w:rFonts w:eastAsia="DFKai-SB"/>
          <w:color w:val="000000" w:themeColor="text1"/>
        </w:rPr>
      </w:pPr>
    </w:p>
    <w:p w14:paraId="5A45D876"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18" w:name="_wlaw9vcuuc6y" w:colFirst="0" w:colLast="0"/>
      <w:bookmarkEnd w:id="218"/>
      <w:r w:rsidRPr="009C7F70">
        <w:rPr>
          <w:rFonts w:eastAsia="DFKai-SB"/>
          <w:color w:val="000000" w:themeColor="text1"/>
          <w:sz w:val="34"/>
          <w:szCs w:val="34"/>
        </w:rPr>
        <w:t>Activity (45 min)</w:t>
      </w:r>
    </w:p>
    <w:p w14:paraId="448E03A1"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19" w:name="_et3dcd2budy0" w:colFirst="0" w:colLast="0"/>
      <w:bookmarkEnd w:id="219"/>
      <w:r w:rsidRPr="009C7F70">
        <w:rPr>
          <w:rFonts w:eastAsia="DFKai-SB"/>
          <w:color w:val="000000" w:themeColor="text1"/>
          <w:sz w:val="26"/>
          <w:szCs w:val="26"/>
        </w:rPr>
        <w:t>Taking Input from the Board</w:t>
      </w:r>
    </w:p>
    <w:p w14:paraId="172E0C63" w14:textId="67EA0CE0" w:rsidR="0056353C" w:rsidRPr="009C7F70" w:rsidRDefault="0056353C" w:rsidP="004F2630">
      <w:pPr>
        <w:rPr>
          <w:rFonts w:eastAsia="DFKai-SB"/>
          <w:color w:val="000000" w:themeColor="text1"/>
        </w:rPr>
      </w:pPr>
      <w:r w:rsidRPr="009C7F70">
        <w:rPr>
          <w:rFonts w:eastAsia="DFKai-SB"/>
          <w:color w:val="000000" w:themeColor="text1"/>
        </w:rPr>
        <w:t>從電路板得到輸入</w:t>
      </w:r>
    </w:p>
    <w:p w14:paraId="5C9DDDB9" w14:textId="77777777" w:rsidR="0056353C" w:rsidRPr="009C7F70" w:rsidRDefault="0056353C" w:rsidP="004F2630">
      <w:pPr>
        <w:rPr>
          <w:rFonts w:eastAsia="DFKai-SB"/>
          <w:color w:val="000000" w:themeColor="text1"/>
        </w:rPr>
      </w:pPr>
      <w:r w:rsidRPr="009C7F70">
        <w:rPr>
          <w:rFonts w:eastAsia="DFKai-SB"/>
          <w:b/>
          <w:color w:val="000000" w:themeColor="text1"/>
        </w:rPr>
        <w:t>Transition:</w:t>
      </w:r>
      <w:r w:rsidRPr="009C7F70">
        <w:rPr>
          <w:rFonts w:eastAsia="DFKai-SB"/>
          <w:color w:val="000000" w:themeColor="text1"/>
        </w:rPr>
        <w:t xml:space="preserve"> Send students to Code Studio.</w:t>
      </w:r>
    </w:p>
    <w:p w14:paraId="2F4FDF0B" w14:textId="77777777" w:rsidR="0056353C" w:rsidRPr="009C7F70" w:rsidRDefault="0056353C" w:rsidP="004F2630">
      <w:pPr>
        <w:rPr>
          <w:rFonts w:eastAsia="DFKai-SB"/>
          <w:color w:val="000000" w:themeColor="text1"/>
        </w:rPr>
      </w:pPr>
      <w:r w:rsidRPr="009C7F70">
        <w:rPr>
          <w:rFonts w:eastAsia="DFKai-SB"/>
          <w:color w:val="000000" w:themeColor="text1"/>
        </w:rPr>
        <w:t>接下來：讓學生進入</w:t>
      </w:r>
      <w:r w:rsidRPr="009C7F70">
        <w:rPr>
          <w:rFonts w:eastAsia="DFKai-SB"/>
          <w:color w:val="000000" w:themeColor="text1"/>
        </w:rPr>
        <w:t xml:space="preserve"> Code Studio</w:t>
      </w:r>
    </w:p>
    <w:p w14:paraId="262C84DC"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20" w:name="_ltbt9m57alnu" w:colFirst="0" w:colLast="0"/>
      <w:bookmarkEnd w:id="220"/>
      <w:r w:rsidRPr="009C7F70">
        <w:rPr>
          <w:rFonts w:eastAsia="DFKai-SB"/>
          <w:color w:val="000000" w:themeColor="text1"/>
          <w:sz w:val="26"/>
          <w:szCs w:val="26"/>
        </w:rPr>
        <w:t>Code Studio levels</w:t>
      </w:r>
    </w:p>
    <w:p w14:paraId="14F1B9ED" w14:textId="77777777" w:rsidR="0056353C" w:rsidRPr="009C7F70" w:rsidRDefault="0056353C" w:rsidP="004F2630">
      <w:pPr>
        <w:rPr>
          <w:rFonts w:eastAsia="DFKai-SB"/>
          <w:color w:val="000000" w:themeColor="text1"/>
        </w:rPr>
      </w:pPr>
      <w:r w:rsidRPr="009C7F70">
        <w:rPr>
          <w:rFonts w:eastAsia="DFKai-SB"/>
          <w:color w:val="000000" w:themeColor="text1"/>
        </w:rPr>
        <w:t>Lesson Overview</w:t>
      </w:r>
    </w:p>
    <w:p w14:paraId="18766FF3"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"https://curriculum.code.org/csd-18/unit6/5/#level-expando-5-1-sfmd" </w:instrText>
      </w:r>
      <w:r w:rsidRPr="009C7F70">
        <w:rPr>
          <w:rFonts w:eastAsia="DFKai-SB"/>
          <w:color w:val="000000" w:themeColor="text1"/>
        </w:rPr>
        <w:fldChar w:fldCharType="separate"/>
      </w:r>
      <w:r w:rsidRPr="009C7F70">
        <w:rPr>
          <w:rFonts w:eastAsia="DFKai-SB"/>
          <w:color w:val="000000" w:themeColor="text1"/>
        </w:rPr>
        <w:t>Student Overview]</w:t>
      </w:r>
    </w:p>
    <w:p w14:paraId="12B16F42" w14:textId="77777777" w:rsidR="0056353C" w:rsidRPr="009C7F70" w:rsidRDefault="0056353C" w:rsidP="004F2630">
      <w:pPr>
        <w:ind w:left="720"/>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"https://studio.code.org/s/csd6-2018/stage/5/puzzle/1" </w:instrText>
      </w:r>
      <w:r w:rsidRPr="009C7F70">
        <w:rPr>
          <w:rFonts w:eastAsia="DFKai-SB"/>
          <w:color w:val="000000" w:themeColor="text1"/>
        </w:rPr>
        <w:fldChar w:fldCharType="separate"/>
      </w:r>
      <w:r w:rsidRPr="009C7F70">
        <w:rPr>
          <w:rFonts w:eastAsia="DFKai-SB"/>
          <w:color w:val="000000" w:themeColor="text1"/>
        </w:rPr>
        <w:t>View on Code Studio</w:t>
      </w:r>
    </w:p>
    <w:p w14:paraId="3C05F05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p>
    <w:p w14:paraId="4AE34B98" w14:textId="77777777" w:rsidR="0056353C" w:rsidRPr="009C7F70" w:rsidRDefault="0056353C" w:rsidP="004F2630">
      <w:pPr>
        <w:rPr>
          <w:rFonts w:eastAsia="DFKai-SB"/>
          <w:color w:val="000000" w:themeColor="text1"/>
        </w:rPr>
      </w:pPr>
      <w:r w:rsidRPr="009C7F70">
        <w:rPr>
          <w:rFonts w:eastAsia="DFKai-SB"/>
          <w:color w:val="000000" w:themeColor="text1"/>
        </w:rPr>
        <w:t>Responding to Board Events</w:t>
      </w:r>
    </w:p>
    <w:p w14:paraId="0CD7F351"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"https://curriculum.code.org/csd-18/unit6/5/#level-expando-5-2-sfmd" </w:instrText>
      </w:r>
      <w:r w:rsidRPr="009C7F70">
        <w:rPr>
          <w:rFonts w:eastAsia="DFKai-SB"/>
          <w:color w:val="000000" w:themeColor="text1"/>
        </w:rPr>
        <w:fldChar w:fldCharType="separate"/>
      </w:r>
      <w:r w:rsidRPr="009C7F70">
        <w:rPr>
          <w:rFonts w:eastAsia="DFKai-SB"/>
          <w:color w:val="000000" w:themeColor="text1"/>
        </w:rPr>
        <w:t>Student Overview]</w:t>
      </w:r>
    </w:p>
    <w:p w14:paraId="539E2FE2" w14:textId="77777777" w:rsidR="0056353C" w:rsidRPr="009C7F70" w:rsidRDefault="0056353C" w:rsidP="004F2630">
      <w:pPr>
        <w:ind w:left="720"/>
        <w:rPr>
          <w:rFonts w:eastAsia="DFKai-SB"/>
          <w:color w:val="000000" w:themeColor="text1"/>
        </w:rPr>
      </w:pPr>
      <w:r w:rsidRPr="009C7F70">
        <w:rPr>
          <w:rFonts w:eastAsia="DFKai-SB"/>
          <w:color w:val="000000" w:themeColor="text1"/>
        </w:rPr>
        <w:fldChar w:fldCharType="end"/>
      </w:r>
      <w:hyperlink r:id="rId132">
        <w:r w:rsidRPr="009C7F70">
          <w:rPr>
            <w:rFonts w:eastAsia="DFKai-SB"/>
            <w:color w:val="000000" w:themeColor="text1"/>
          </w:rPr>
          <w:t>View on Code Studio</w:t>
        </w:r>
      </w:hyperlink>
    </w:p>
    <w:p w14:paraId="769FD98C"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21" w:name="_dxg50n96moy" w:colFirst="0" w:colLast="0"/>
      <w:bookmarkEnd w:id="221"/>
      <w:r w:rsidRPr="009C7F70">
        <w:rPr>
          <w:rFonts w:eastAsia="DFKai-SB"/>
          <w:b/>
          <w:color w:val="000000" w:themeColor="text1"/>
          <w:sz w:val="46"/>
          <w:szCs w:val="46"/>
        </w:rPr>
        <w:t>Board Events</w:t>
      </w:r>
    </w:p>
    <w:p w14:paraId="6D69D800" w14:textId="2320B45B" w:rsidR="0056353C" w:rsidRPr="009C7F70" w:rsidRDefault="0056353C" w:rsidP="004F2630">
      <w:pPr>
        <w:rPr>
          <w:rFonts w:eastAsia="DFKai-SB"/>
          <w:color w:val="000000" w:themeColor="text1"/>
        </w:rPr>
      </w:pPr>
      <w:r w:rsidRPr="009C7F70">
        <w:rPr>
          <w:rFonts w:eastAsia="DFKai-SB"/>
          <w:color w:val="000000" w:themeColor="text1"/>
        </w:rPr>
        <w:t>電路板事件</w:t>
      </w:r>
    </w:p>
    <w:p w14:paraId="109079DB" w14:textId="77777777" w:rsidR="0056353C" w:rsidRPr="009C7F70" w:rsidRDefault="0056353C" w:rsidP="004F2630">
      <w:pPr>
        <w:rPr>
          <w:rFonts w:eastAsia="DFKai-SB"/>
          <w:color w:val="000000" w:themeColor="text1"/>
        </w:rPr>
      </w:pPr>
      <w:r w:rsidRPr="009C7F70">
        <w:rPr>
          <w:rFonts w:eastAsia="DFKai-SB"/>
          <w:color w:val="000000" w:themeColor="text1"/>
        </w:rPr>
        <w:t>The</w:t>
      </w:r>
      <w:hyperlink r:id="rId133">
        <w:r w:rsidRPr="009C7F70">
          <w:rPr>
            <w:rFonts w:eastAsia="DFKai-SB"/>
            <w:color w:val="000000" w:themeColor="text1"/>
          </w:rPr>
          <w:t xml:space="preserve"> </w:t>
        </w:r>
      </w:hyperlink>
      <w:hyperlink r:id="rId134">
        <w:r w:rsidRPr="009C7F70">
          <w:rPr>
            <w:rFonts w:eastAsia="DFKai-SB"/>
            <w:color w:val="000000" w:themeColor="text1"/>
            <w:shd w:val="clear" w:color="auto" w:fill="FFF176"/>
          </w:rPr>
          <w:t>onEvent()</w:t>
        </w:r>
      </w:hyperlink>
      <w:r w:rsidRPr="009C7F70">
        <w:rPr>
          <w:rFonts w:eastAsia="DFKai-SB"/>
          <w:color w:val="000000" w:themeColor="text1"/>
        </w:rPr>
        <w:t xml:space="preserve"> block is used to set up </w:t>
      </w:r>
      <w:r w:rsidRPr="009C7F70">
        <w:rPr>
          <w:rFonts w:eastAsia="DFKai-SB"/>
          <w:i/>
          <w:color w:val="000000" w:themeColor="text1"/>
        </w:rPr>
        <w:t>event handlers</w:t>
      </w:r>
      <w:r w:rsidRPr="009C7F70">
        <w:rPr>
          <w:rFonts w:eastAsia="DFKai-SB"/>
          <w:color w:val="000000" w:themeColor="text1"/>
        </w:rPr>
        <w:t xml:space="preserve"> that can watch for certain </w:t>
      </w:r>
      <w:r w:rsidRPr="009C7F70">
        <w:rPr>
          <w:rFonts w:eastAsia="DFKai-SB"/>
          <w:i/>
          <w:color w:val="000000" w:themeColor="text1"/>
        </w:rPr>
        <w:t>events</w:t>
      </w:r>
      <w:r w:rsidRPr="009C7F70">
        <w:rPr>
          <w:rFonts w:eastAsia="DFKai-SB"/>
          <w:color w:val="000000" w:themeColor="text1"/>
        </w:rPr>
        <w:t xml:space="preserve"> to occur in your app, such as clicking on a button, selecting an item from a dropdown, or moving the mouse. The Circuit Playground has a similar block called</w:t>
      </w:r>
      <w:hyperlink r:id="rId135">
        <w:r w:rsidRPr="009C7F70">
          <w:rPr>
            <w:rFonts w:eastAsia="DFKai-SB"/>
            <w:color w:val="000000" w:themeColor="text1"/>
          </w:rPr>
          <w:t xml:space="preserve"> </w:t>
        </w:r>
      </w:hyperlink>
      <w:hyperlink r:id="rId136">
        <w:r w:rsidRPr="009C7F70">
          <w:rPr>
            <w:rFonts w:eastAsia="DFKai-SB"/>
            <w:color w:val="000000" w:themeColor="text1"/>
            <w:shd w:val="clear" w:color="auto" w:fill="F78183"/>
          </w:rPr>
          <w:t>onBoardEvent()</w:t>
        </w:r>
      </w:hyperlink>
      <w:r w:rsidRPr="009C7F70">
        <w:rPr>
          <w:rFonts w:eastAsia="DFKai-SB"/>
          <w:color w:val="000000" w:themeColor="text1"/>
        </w:rPr>
        <w:t xml:space="preserve"> to watch for events that occur on the board. Similar to</w:t>
      </w:r>
      <w:hyperlink r:id="rId137">
        <w:r w:rsidRPr="009C7F70">
          <w:rPr>
            <w:rFonts w:eastAsia="DFKai-SB"/>
            <w:color w:val="000000" w:themeColor="text1"/>
          </w:rPr>
          <w:t xml:space="preserve"> </w:t>
        </w:r>
      </w:hyperlink>
      <w:hyperlink r:id="rId138">
        <w:r w:rsidRPr="009C7F70">
          <w:rPr>
            <w:rFonts w:eastAsia="DFKai-SB"/>
            <w:color w:val="000000" w:themeColor="text1"/>
            <w:shd w:val="clear" w:color="auto" w:fill="FFF176"/>
          </w:rPr>
          <w:t>onEvent()</w:t>
        </w:r>
      </w:hyperlink>
      <w:r w:rsidRPr="009C7F70">
        <w:rPr>
          <w:rFonts w:eastAsia="DFKai-SB"/>
          <w:color w:val="000000" w:themeColor="text1"/>
        </w:rPr>
        <w:t>, you need to specify what the handler should be watching, what event to watch for, and how to respond to that event.</w:t>
      </w:r>
    </w:p>
    <w:p w14:paraId="119F71CC" w14:textId="086323CD" w:rsidR="0056353C" w:rsidRPr="009C7F70" w:rsidRDefault="0056353C" w:rsidP="004F2630">
      <w:pPr>
        <w:rPr>
          <w:rFonts w:eastAsia="DFKai-SB"/>
          <w:color w:val="000000" w:themeColor="text1"/>
        </w:rPr>
      </w:pPr>
      <w:r w:rsidRPr="009C7F70">
        <w:rPr>
          <w:rFonts w:eastAsia="DFKai-SB"/>
          <w:color w:val="000000" w:themeColor="text1"/>
        </w:rPr>
        <w:t xml:space="preserve">onEvent() </w:t>
      </w:r>
      <w:r w:rsidRPr="009C7F70">
        <w:rPr>
          <w:rFonts w:eastAsia="DFKai-SB"/>
          <w:color w:val="000000" w:themeColor="text1"/>
        </w:rPr>
        <w:t>的區塊是用來建立事件處理器，以偵測應用程式中某些事件的發生，例如按按鈕、選取下拉式選單的物件、或是移動滑鼠。</w:t>
      </w:r>
      <w:r w:rsidRPr="009C7F70">
        <w:rPr>
          <w:rFonts w:eastAsia="DFKai-SB"/>
          <w:color w:val="000000" w:themeColor="text1"/>
        </w:rPr>
        <w:t xml:space="preserve">Circuit </w:t>
      </w:r>
    </w:p>
    <w:p w14:paraId="2CDD4B2B" w14:textId="7E058D4C" w:rsidR="0056353C" w:rsidRPr="009C7F70" w:rsidRDefault="0056353C" w:rsidP="004F2630">
      <w:pPr>
        <w:rPr>
          <w:rFonts w:eastAsia="DFKai-SB"/>
          <w:color w:val="000000" w:themeColor="text1"/>
        </w:rPr>
      </w:pPr>
      <w:r w:rsidRPr="009C7F70">
        <w:rPr>
          <w:rFonts w:eastAsia="DFKai-SB"/>
          <w:color w:val="000000" w:themeColor="text1"/>
        </w:rPr>
        <w:t>Playground</w:t>
      </w:r>
      <w:r w:rsidRPr="009C7F70">
        <w:rPr>
          <w:rFonts w:eastAsia="DFKai-SB"/>
          <w:color w:val="000000" w:themeColor="text1"/>
        </w:rPr>
        <w:t>有個類似的區塊叫做</w:t>
      </w:r>
      <w:r w:rsidRPr="009C7F70">
        <w:rPr>
          <w:rFonts w:eastAsia="DFKai-SB"/>
          <w:color w:val="000000" w:themeColor="text1"/>
        </w:rPr>
        <w:t xml:space="preserve"> onBoardEvent()</w:t>
      </w:r>
      <w:r w:rsidRPr="009C7F70">
        <w:rPr>
          <w:rFonts w:eastAsia="DFKai-SB"/>
          <w:color w:val="000000" w:themeColor="text1"/>
        </w:rPr>
        <w:t>，它可以找出電路板上所發生的事件。就像</w:t>
      </w:r>
      <w:r w:rsidRPr="009C7F70">
        <w:rPr>
          <w:rFonts w:eastAsia="DFKai-SB"/>
          <w:color w:val="000000" w:themeColor="text1"/>
        </w:rPr>
        <w:t xml:space="preserve"> onEvent() </w:t>
      </w:r>
      <w:r w:rsidRPr="009C7F70">
        <w:rPr>
          <w:rFonts w:eastAsia="DFKai-SB"/>
          <w:color w:val="000000" w:themeColor="text1"/>
        </w:rPr>
        <w:t>一樣，你需要指示事件處理器要觀測什麼、要尋找哪些事件，以及就特定事件要做什麼反應。</w:t>
      </w:r>
    </w:p>
    <w:p w14:paraId="409982F8"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22" w:name="_ff2j3qlmlc0b" w:colFirst="0" w:colLast="0"/>
      <w:bookmarkEnd w:id="222"/>
      <w:r w:rsidRPr="009C7F70">
        <w:rPr>
          <w:rFonts w:eastAsia="DFKai-SB"/>
          <w:color w:val="000000" w:themeColor="text1"/>
          <w:sz w:val="26"/>
          <w:szCs w:val="26"/>
        </w:rPr>
        <w:t>onBoardEvent</w:t>
      </w:r>
    </w:p>
    <w:p w14:paraId="5C422F78"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It's important to understand in Event-Driven programming that:</w:t>
      </w:r>
    </w:p>
    <w:p w14:paraId="72240474" w14:textId="77777777" w:rsidR="0056353C" w:rsidRPr="009C7F70" w:rsidRDefault="0056353C" w:rsidP="004F2630">
      <w:pPr>
        <w:numPr>
          <w:ilvl w:val="0"/>
          <w:numId w:val="70"/>
        </w:numPr>
        <w:rPr>
          <w:rFonts w:eastAsia="DFKai-SB"/>
          <w:color w:val="000000" w:themeColor="text1"/>
        </w:rPr>
      </w:pPr>
      <w:r w:rsidRPr="009C7F70">
        <w:rPr>
          <w:rFonts w:eastAsia="DFKai-SB"/>
          <w:b/>
          <w:color w:val="000000" w:themeColor="text1"/>
        </w:rPr>
        <w:t>Users trigger events</w:t>
      </w:r>
      <w:r w:rsidRPr="009C7F70">
        <w:rPr>
          <w:rFonts w:eastAsia="DFKai-SB"/>
          <w:color w:val="000000" w:themeColor="text1"/>
        </w:rPr>
        <w:t xml:space="preserve"> - Events occur when users interact with inputs on the board, such the buttons, the switch, and others.</w:t>
      </w:r>
    </w:p>
    <w:p w14:paraId="6ACBCBA0" w14:textId="77777777" w:rsidR="0056353C" w:rsidRPr="009C7F70" w:rsidRDefault="0056353C" w:rsidP="004F2630">
      <w:pPr>
        <w:numPr>
          <w:ilvl w:val="0"/>
          <w:numId w:val="70"/>
        </w:numPr>
        <w:rPr>
          <w:rFonts w:eastAsia="DFKai-SB"/>
          <w:color w:val="000000" w:themeColor="text1"/>
        </w:rPr>
      </w:pPr>
      <w:r w:rsidRPr="009C7F70">
        <w:rPr>
          <w:rFonts w:eastAsia="DFKai-SB"/>
          <w:b/>
          <w:color w:val="000000" w:themeColor="text1"/>
        </w:rPr>
        <w:t>Events trigger code</w:t>
      </w:r>
      <w:r w:rsidRPr="009C7F70">
        <w:rPr>
          <w:rFonts w:eastAsia="DFKai-SB"/>
          <w:color w:val="000000" w:themeColor="text1"/>
        </w:rPr>
        <w:t xml:space="preserve"> - When an event occurs or "fires" it can be used to trigger a particular function.</w:t>
      </w:r>
    </w:p>
    <w:p w14:paraId="274FB223" w14:textId="77777777" w:rsidR="0056353C" w:rsidRPr="009C7F70" w:rsidRDefault="0056353C" w:rsidP="004F2630">
      <w:pPr>
        <w:rPr>
          <w:rFonts w:eastAsia="DFKai-SB"/>
          <w:color w:val="000000" w:themeColor="text1"/>
        </w:rPr>
      </w:pPr>
      <w:r w:rsidRPr="009C7F70">
        <w:rPr>
          <w:rFonts w:eastAsia="DFKai-SB"/>
          <w:color w:val="000000" w:themeColor="text1"/>
        </w:rPr>
        <w:t>對於事件觸發型的程式，你必須知道：</w:t>
      </w:r>
    </w:p>
    <w:p w14:paraId="3771A9AE" w14:textId="3C0ADA65" w:rsidR="0056353C" w:rsidRPr="009C7F70" w:rsidRDefault="0056353C" w:rsidP="004F2630">
      <w:pPr>
        <w:numPr>
          <w:ilvl w:val="0"/>
          <w:numId w:val="70"/>
        </w:numPr>
        <w:rPr>
          <w:rFonts w:eastAsia="DFKai-SB"/>
          <w:color w:val="000000" w:themeColor="text1"/>
        </w:rPr>
      </w:pPr>
      <w:r w:rsidRPr="009C7F70">
        <w:rPr>
          <w:rFonts w:eastAsia="DFKai-SB"/>
          <w:color w:val="000000" w:themeColor="text1"/>
        </w:rPr>
        <w:t>使用者觸發事件：事件會在使用者與電路板的輸入裝置有互動時被觸發，像是按按鈕、切換開關等。</w:t>
      </w:r>
    </w:p>
    <w:p w14:paraId="1E873E32" w14:textId="66D7F0EC" w:rsidR="0056353C" w:rsidRPr="009C7F70" w:rsidRDefault="0056353C" w:rsidP="004F2630">
      <w:pPr>
        <w:numPr>
          <w:ilvl w:val="0"/>
          <w:numId w:val="70"/>
        </w:numPr>
        <w:rPr>
          <w:rFonts w:eastAsia="DFKai-SB"/>
          <w:color w:val="000000" w:themeColor="text1"/>
        </w:rPr>
      </w:pPr>
      <w:r w:rsidRPr="009C7F70">
        <w:rPr>
          <w:rFonts w:eastAsia="DFKai-SB"/>
          <w:color w:val="000000" w:themeColor="text1"/>
        </w:rPr>
        <w:t>事件觸發程式：某個事件的發生可以用來觸發某個特定函數的執行。</w:t>
      </w:r>
    </w:p>
    <w:p w14:paraId="4569D0AA" w14:textId="77777777" w:rsidR="0056353C" w:rsidRPr="009C7F70" w:rsidRDefault="0056353C" w:rsidP="004F2630">
      <w:pPr>
        <w:rPr>
          <w:rFonts w:eastAsia="DFKai-SB"/>
          <w:color w:val="000000" w:themeColor="text1"/>
        </w:rPr>
      </w:pPr>
    </w:p>
    <w:p w14:paraId="0776F50F" w14:textId="77777777" w:rsidR="0056353C" w:rsidRPr="009C7F70" w:rsidRDefault="0056353C" w:rsidP="004F2630">
      <w:pPr>
        <w:rPr>
          <w:rFonts w:eastAsia="DFKai-SB"/>
          <w:color w:val="000000" w:themeColor="text1"/>
        </w:rPr>
      </w:pPr>
      <w:r w:rsidRPr="009C7F70">
        <w:rPr>
          <w:rFonts w:eastAsia="DFKai-SB"/>
          <w:color w:val="000000" w:themeColor="text1"/>
        </w:rPr>
        <w:t>The Maker To</w:t>
      </w:r>
      <w:r w:rsidRPr="00190059">
        <w:rPr>
          <w:rFonts w:eastAsia="DFKai-SB"/>
          <w:color w:val="000000" w:themeColor="text1"/>
        </w:rPr>
        <w:t>olkit</w:t>
      </w:r>
      <w:hyperlink r:id="rId139">
        <w:r w:rsidRPr="00190059">
          <w:rPr>
            <w:rFonts w:eastAsia="DFKai-SB"/>
            <w:color w:val="000000" w:themeColor="text1"/>
          </w:rPr>
          <w:t xml:space="preserve"> </w:t>
        </w:r>
      </w:hyperlink>
      <w:hyperlink r:id="rId140">
        <w:r w:rsidRPr="00190059">
          <w:rPr>
            <w:rFonts w:eastAsia="DFKai-SB"/>
            <w:color w:val="000000" w:themeColor="text1"/>
          </w:rPr>
          <w:t>onBoardEvent()</w:t>
        </w:r>
      </w:hyperlink>
      <w:r w:rsidRPr="00190059">
        <w:rPr>
          <w:rFonts w:eastAsia="DFKai-SB"/>
          <w:color w:val="000000" w:themeColor="text1"/>
        </w:rPr>
        <w:t xml:space="preserve"> block</w:t>
      </w:r>
      <w:r w:rsidRPr="009C7F70">
        <w:rPr>
          <w:rFonts w:eastAsia="DFKai-SB"/>
          <w:color w:val="000000" w:themeColor="text1"/>
        </w:rPr>
        <w:t xml:space="preserve"> is a type of event-handling function called an Event Listener. It wraps all of the setup up you need to do event handling into one command that has several parts. Here is an example with everything labeled:</w:t>
      </w:r>
    </w:p>
    <w:p w14:paraId="79A3F81E" w14:textId="72C0BB22" w:rsidR="0056353C" w:rsidRPr="009C7F70" w:rsidRDefault="0056353C" w:rsidP="004F2630">
      <w:pPr>
        <w:rPr>
          <w:rFonts w:eastAsia="DFKai-SB"/>
          <w:color w:val="000000" w:themeColor="text1"/>
        </w:rPr>
      </w:pPr>
      <w:r w:rsidRPr="009C7F70">
        <w:rPr>
          <w:rFonts w:eastAsia="DFKai-SB"/>
          <w:color w:val="000000" w:themeColor="text1"/>
        </w:rPr>
        <w:t xml:space="preserve">Maker Toolkit onBoardEvent() </w:t>
      </w:r>
      <w:r w:rsidRPr="009C7F70">
        <w:rPr>
          <w:rFonts w:eastAsia="DFKai-SB"/>
          <w:color w:val="000000" w:themeColor="text1"/>
        </w:rPr>
        <w:t>區塊是一種事件處理函數，叫作事件監聽器</w:t>
      </w:r>
      <w:r w:rsidRPr="009C7F70">
        <w:rPr>
          <w:rFonts w:eastAsia="DFKai-SB"/>
          <w:color w:val="000000" w:themeColor="text1"/>
        </w:rPr>
        <w:t>(Event Listener)</w:t>
      </w:r>
      <w:r w:rsidRPr="009C7F70">
        <w:rPr>
          <w:rFonts w:eastAsia="DFKai-SB"/>
          <w:color w:val="000000" w:themeColor="text1"/>
        </w:rPr>
        <w:t>。它把事件處理所需的全部設定含括在一個可分為數個組成部分的指令裡。以下為一個實際範例（每個部分都有標示）：</w:t>
      </w:r>
    </w:p>
    <w:p w14:paraId="22729588" w14:textId="77777777" w:rsidR="0056353C" w:rsidRPr="009C7F70" w:rsidRDefault="0056353C" w:rsidP="004F2630">
      <w:pPr>
        <w:rPr>
          <w:rFonts w:eastAsia="DFKai-SB"/>
          <w:color w:val="000000" w:themeColor="text1"/>
        </w:rPr>
      </w:pPr>
      <w:r w:rsidRPr="009C7F70">
        <w:rPr>
          <w:rFonts w:eastAsia="DFKai-SB"/>
          <w:noProof/>
          <w:color w:val="000000" w:themeColor="text1"/>
        </w:rPr>
        <w:drawing>
          <wp:inline distT="114300" distB="114300" distL="114300" distR="114300" wp14:anchorId="0844184B" wp14:editId="3764A92C">
            <wp:extent cx="5943600" cy="1206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1"/>
                    <a:srcRect/>
                    <a:stretch>
                      <a:fillRect/>
                    </a:stretch>
                  </pic:blipFill>
                  <pic:spPr>
                    <a:xfrm>
                      <a:off x="0" y="0"/>
                      <a:ext cx="5943600" cy="1206500"/>
                    </a:xfrm>
                    <a:prstGeom prst="rect">
                      <a:avLst/>
                    </a:prstGeom>
                    <a:ln/>
                  </pic:spPr>
                </pic:pic>
              </a:graphicData>
            </a:graphic>
          </wp:inline>
        </w:drawing>
      </w:r>
    </w:p>
    <w:p w14:paraId="20DF34FC" w14:textId="77777777" w:rsidR="0056353C" w:rsidRPr="009C7F70" w:rsidRDefault="0056353C" w:rsidP="004F2630">
      <w:pPr>
        <w:rPr>
          <w:rFonts w:eastAsia="DFKai-SB"/>
          <w:color w:val="000000" w:themeColor="text1"/>
        </w:rPr>
      </w:pPr>
    </w:p>
    <w:p w14:paraId="2E007254"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"https://studio.code.org/s/csd6-2018/stage/5/puzzle/2" </w:instrText>
      </w:r>
      <w:r w:rsidRPr="009C7F70">
        <w:rPr>
          <w:rFonts w:eastAsia="DFKai-SB"/>
          <w:color w:val="000000" w:themeColor="text1"/>
        </w:rPr>
        <w:fldChar w:fldCharType="separate"/>
      </w:r>
    </w:p>
    <w:p w14:paraId="622EBEA1" w14:textId="77777777" w:rsidR="0056353C" w:rsidRPr="009C7F70" w:rsidRDefault="0056353C" w:rsidP="004F2630">
      <w:pPr>
        <w:numPr>
          <w:ilvl w:val="0"/>
          <w:numId w:val="68"/>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Board Events</w:t>
      </w:r>
    </w:p>
    <w:p w14:paraId="36541695" w14:textId="77777777" w:rsidR="0056353C" w:rsidRPr="009C7F70" w:rsidRDefault="0056353C" w:rsidP="004F2630">
      <w:pPr>
        <w:ind w:left="720"/>
        <w:rPr>
          <w:rFonts w:eastAsia="DFKai-SB"/>
          <w:color w:val="000000" w:themeColor="text1"/>
        </w:rPr>
      </w:pPr>
      <w:r w:rsidRPr="009C7F70">
        <w:rPr>
          <w:rFonts w:eastAsia="DFKai-SB"/>
          <w:color w:val="000000" w:themeColor="text1"/>
        </w:rPr>
        <w:t>[3]</w:t>
      </w:r>
    </w:p>
    <w:p w14:paraId="52F321C7" w14:textId="77777777" w:rsidR="0056353C" w:rsidRPr="009C7F70" w:rsidRDefault="0056353C" w:rsidP="004F2630">
      <w:pPr>
        <w:ind w:left="720"/>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"https://studio.code.org/s/csd6-2018/stage/5/puzzle/3" </w:instrText>
      </w:r>
      <w:r w:rsidRPr="009C7F70">
        <w:rPr>
          <w:rFonts w:eastAsia="DFKai-SB"/>
          <w:color w:val="000000" w:themeColor="text1"/>
        </w:rPr>
        <w:fldChar w:fldCharType="separate"/>
      </w:r>
      <w:r w:rsidRPr="009C7F70">
        <w:rPr>
          <w:rFonts w:eastAsia="DFKai-SB"/>
          <w:color w:val="000000" w:themeColor="text1"/>
        </w:rPr>
        <w:t>View on Code Studio</w:t>
      </w:r>
    </w:p>
    <w:bookmarkStart w:id="223" w:name="_gbw3ln4bsz0" w:colFirst="0" w:colLast="0"/>
    <w:bookmarkEnd w:id="223"/>
    <w:p w14:paraId="5463AC5A"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0ED7E977" w14:textId="77777777" w:rsidR="0056353C" w:rsidRPr="009C7F70" w:rsidRDefault="0056353C" w:rsidP="004F2630">
      <w:pPr>
        <w:rPr>
          <w:rFonts w:eastAsia="DFKai-SB"/>
          <w:color w:val="000000" w:themeColor="text1"/>
        </w:rPr>
      </w:pPr>
      <w:r w:rsidRPr="009C7F70">
        <w:rPr>
          <w:rFonts w:eastAsia="DFKai-SB"/>
          <w:color w:val="000000" w:themeColor="text1"/>
        </w:rPr>
        <w:t>See contained level for markdown</w:t>
      </w:r>
    </w:p>
    <w:p w14:paraId="0C243BD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24" w:name="_247f5gffogw4" w:colFirst="0" w:colLast="0"/>
      <w:bookmarkEnd w:id="224"/>
      <w:r w:rsidRPr="009C7F70">
        <w:rPr>
          <w:rFonts w:eastAsia="DFKai-SB"/>
          <w:b/>
          <w:color w:val="000000" w:themeColor="text1"/>
          <w:sz w:val="46"/>
          <w:szCs w:val="46"/>
        </w:rPr>
        <w:t>Board Events</w:t>
      </w:r>
    </w:p>
    <w:p w14:paraId="651991FB" w14:textId="19A8113C" w:rsidR="0056353C" w:rsidRPr="009C7F70" w:rsidRDefault="0056353C" w:rsidP="004F2630">
      <w:pPr>
        <w:rPr>
          <w:rFonts w:eastAsia="DFKai-SB"/>
          <w:color w:val="000000" w:themeColor="text1"/>
        </w:rPr>
      </w:pPr>
      <w:r w:rsidRPr="009C7F70">
        <w:rPr>
          <w:rFonts w:eastAsia="DFKai-SB"/>
          <w:color w:val="000000" w:themeColor="text1"/>
        </w:rPr>
        <w:t>電路板事件</w:t>
      </w:r>
    </w:p>
    <w:p w14:paraId="21023E53" w14:textId="77777777" w:rsidR="0056353C" w:rsidRPr="009C7F70" w:rsidRDefault="0056353C" w:rsidP="004F2630">
      <w:pPr>
        <w:rPr>
          <w:rFonts w:eastAsia="DFKai-SB"/>
          <w:color w:val="000000" w:themeColor="text1"/>
        </w:rPr>
      </w:pPr>
      <w:r w:rsidRPr="009C7F70">
        <w:rPr>
          <w:rFonts w:eastAsia="DFKai-SB"/>
          <w:color w:val="000000" w:themeColor="text1"/>
        </w:rPr>
        <w:t>The</w:t>
      </w:r>
      <w:hyperlink r:id="rId142">
        <w:r w:rsidRPr="00190059">
          <w:rPr>
            <w:rFonts w:eastAsia="DFKai-SB"/>
            <w:color w:val="000000" w:themeColor="text1"/>
          </w:rPr>
          <w:t xml:space="preserve"> </w:t>
        </w:r>
      </w:hyperlink>
      <w:hyperlink r:id="rId143">
        <w:r w:rsidRPr="00190059">
          <w:rPr>
            <w:rFonts w:eastAsia="DFKai-SB"/>
            <w:color w:val="000000" w:themeColor="text1"/>
          </w:rPr>
          <w:t>onBoardEvent()</w:t>
        </w:r>
      </w:hyperlink>
      <w:r w:rsidRPr="00190059">
        <w:rPr>
          <w:rFonts w:eastAsia="DFKai-SB"/>
          <w:color w:val="000000" w:themeColor="text1"/>
        </w:rPr>
        <w:t xml:space="preserve"> block</w:t>
      </w:r>
      <w:r w:rsidRPr="009C7F70">
        <w:rPr>
          <w:rFonts w:eastAsia="DFKai-SB"/>
          <w:color w:val="000000" w:themeColor="text1"/>
        </w:rPr>
        <w:t xml:space="preserve"> allows you to start taking input from your Circuit Playground. Look at the program with a partner and discuss what you think it'll do. Once you've come up with an answer, click "Run" to check your answer.</w:t>
      </w:r>
    </w:p>
    <w:p w14:paraId="6E1DBE75" w14:textId="01FD939C" w:rsidR="0056353C" w:rsidRPr="009C7F70" w:rsidRDefault="0056353C" w:rsidP="004F2630">
      <w:pPr>
        <w:rPr>
          <w:rFonts w:eastAsia="DFKai-SB"/>
          <w:color w:val="000000" w:themeColor="text1"/>
        </w:rPr>
      </w:pPr>
      <w:r w:rsidRPr="009C7F70">
        <w:rPr>
          <w:rFonts w:eastAsia="DFKai-SB"/>
          <w:color w:val="000000" w:themeColor="text1"/>
        </w:rPr>
        <w:t xml:space="preserve">onBoardEvent() </w:t>
      </w:r>
      <w:r w:rsidRPr="009C7F70">
        <w:rPr>
          <w:rFonts w:eastAsia="DFKai-SB"/>
          <w:color w:val="000000" w:themeColor="text1"/>
        </w:rPr>
        <w:t>區塊讓你可以開始從</w:t>
      </w:r>
      <w:r w:rsidRPr="009C7F70">
        <w:rPr>
          <w:rFonts w:eastAsia="DFKai-SB"/>
          <w:color w:val="000000" w:themeColor="text1"/>
        </w:rPr>
        <w:t>Circuit Playground</w:t>
      </w:r>
      <w:r w:rsidRPr="009C7F70">
        <w:rPr>
          <w:rFonts w:eastAsia="DFKai-SB"/>
          <w:color w:val="000000" w:themeColor="text1"/>
        </w:rPr>
        <w:t>接收輸入。與同組夥伴一起研究此程式並討論你們認為它是如何進行的。想出答案後，按下</w:t>
      </w:r>
      <w:r w:rsidRPr="009C7F70">
        <w:rPr>
          <w:rFonts w:eastAsia="DFKai-SB"/>
          <w:color w:val="000000" w:themeColor="text1"/>
        </w:rPr>
        <w:t>”Run”</w:t>
      </w:r>
      <w:r w:rsidRPr="009C7F70">
        <w:rPr>
          <w:rFonts w:eastAsia="DFKai-SB"/>
          <w:color w:val="000000" w:themeColor="text1"/>
        </w:rPr>
        <w:t>來確認你們的答案是否正確。</w:t>
      </w:r>
    </w:p>
    <w:p w14:paraId="06207336" w14:textId="77777777" w:rsidR="0056353C" w:rsidRPr="009C7F70" w:rsidRDefault="0056353C" w:rsidP="004F2630">
      <w:pPr>
        <w:numPr>
          <w:ilvl w:val="0"/>
          <w:numId w:val="64"/>
        </w:numPr>
        <w:rPr>
          <w:rFonts w:eastAsia="DFKai-SB"/>
          <w:color w:val="000000" w:themeColor="text1"/>
        </w:rPr>
      </w:pPr>
      <w:r w:rsidRPr="009C7F70">
        <w:rPr>
          <w:rFonts w:eastAsia="DFKai-SB"/>
          <w:color w:val="000000" w:themeColor="text1"/>
        </w:rPr>
        <w:t>What will happen when you press the left button down?</w:t>
      </w:r>
    </w:p>
    <w:p w14:paraId="25F096E4" w14:textId="77777777" w:rsidR="0056353C" w:rsidRPr="009C7F70" w:rsidRDefault="0056353C" w:rsidP="004F2630">
      <w:pPr>
        <w:numPr>
          <w:ilvl w:val="0"/>
          <w:numId w:val="64"/>
        </w:numPr>
        <w:rPr>
          <w:rFonts w:eastAsia="DFKai-SB"/>
          <w:color w:val="000000" w:themeColor="text1"/>
        </w:rPr>
      </w:pPr>
      <w:r w:rsidRPr="009C7F70">
        <w:rPr>
          <w:rFonts w:eastAsia="DFKai-SB"/>
          <w:color w:val="000000" w:themeColor="text1"/>
        </w:rPr>
        <w:lastRenderedPageBreak/>
        <w:t>按下左邊按鈕時會發生什麼事？</w:t>
      </w:r>
    </w:p>
    <w:p w14:paraId="19D96C1E" w14:textId="77777777" w:rsidR="0056353C" w:rsidRPr="009C7F70" w:rsidRDefault="0056353C" w:rsidP="004F2630">
      <w:pPr>
        <w:rPr>
          <w:rFonts w:eastAsia="DFKai-SB"/>
          <w:color w:val="000000" w:themeColor="text1"/>
        </w:rPr>
      </w:pPr>
      <w:r w:rsidRPr="009C7F70">
        <w:rPr>
          <w:rFonts w:eastAsia="DFKai-SB"/>
          <w:color w:val="000000" w:themeColor="text1"/>
        </w:rPr>
        <w:t>[4]</w:t>
      </w:r>
    </w:p>
    <w:p w14:paraId="451572B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"https://studio.code.org/s/csd6-2018/stage/5/puzzle/4" </w:instrText>
      </w:r>
      <w:r w:rsidRPr="009C7F70">
        <w:rPr>
          <w:rFonts w:eastAsia="DFKai-SB"/>
          <w:color w:val="000000" w:themeColor="text1"/>
        </w:rPr>
        <w:fldChar w:fldCharType="separate"/>
      </w:r>
      <w:r w:rsidRPr="009C7F70">
        <w:rPr>
          <w:rFonts w:eastAsia="DFKai-SB"/>
          <w:color w:val="000000" w:themeColor="text1"/>
        </w:rPr>
        <w:t>View on Code Studio</w:t>
      </w:r>
    </w:p>
    <w:bookmarkStart w:id="225" w:name="_g5pugoi3au13" w:colFirst="0" w:colLast="0"/>
    <w:bookmarkEnd w:id="225"/>
    <w:p w14:paraId="62DEE30B"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1BB913E9"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26" w:name="_b3cr7dmxeljf" w:colFirst="0" w:colLast="0"/>
      <w:bookmarkEnd w:id="226"/>
      <w:r w:rsidRPr="009C7F70">
        <w:rPr>
          <w:rFonts w:eastAsia="DFKai-SB"/>
          <w:b/>
          <w:color w:val="000000" w:themeColor="text1"/>
          <w:sz w:val="46"/>
          <w:szCs w:val="46"/>
        </w:rPr>
        <w:t>Using Board Events</w:t>
      </w:r>
    </w:p>
    <w:p w14:paraId="263D8F3D" w14:textId="114F9F77" w:rsidR="0056353C" w:rsidRPr="009C7F70" w:rsidRDefault="0056353C" w:rsidP="004F2630">
      <w:pPr>
        <w:rPr>
          <w:rFonts w:eastAsia="DFKai-SB"/>
          <w:color w:val="000000" w:themeColor="text1"/>
        </w:rPr>
      </w:pPr>
      <w:r w:rsidRPr="009C7F70">
        <w:rPr>
          <w:rFonts w:eastAsia="DFKai-SB"/>
          <w:color w:val="000000" w:themeColor="text1"/>
        </w:rPr>
        <w:t>使用電路板事件</w:t>
      </w:r>
    </w:p>
    <w:p w14:paraId="22ACD67A" w14:textId="77777777" w:rsidR="0056353C" w:rsidRPr="009C7F70" w:rsidRDefault="0056353C" w:rsidP="004F2630">
      <w:pPr>
        <w:rPr>
          <w:rFonts w:eastAsia="DFKai-SB"/>
          <w:color w:val="000000" w:themeColor="text1"/>
        </w:rPr>
      </w:pPr>
      <w:r w:rsidRPr="009C7F70">
        <w:rPr>
          <w:rFonts w:eastAsia="DFKai-SB"/>
          <w:color w:val="000000" w:themeColor="text1"/>
        </w:rPr>
        <w:t>Right now the LED turns on when the left button (buttonL) is pressed down. It should turn off when the right button (buttonR) is pressed down.</w:t>
      </w:r>
    </w:p>
    <w:p w14:paraId="5BACCC74" w14:textId="3E9FBE2D" w:rsidR="0056353C" w:rsidRPr="009C7F70" w:rsidRDefault="0056353C" w:rsidP="004F2630">
      <w:pPr>
        <w:rPr>
          <w:rFonts w:eastAsia="DFKai-SB"/>
          <w:color w:val="000000" w:themeColor="text1"/>
        </w:rPr>
      </w:pPr>
      <w:r w:rsidRPr="009C7F70">
        <w:rPr>
          <w:rFonts w:eastAsia="DFKai-SB"/>
          <w:color w:val="000000" w:themeColor="text1"/>
        </w:rPr>
        <w:t>至目前為止，當按下左邊按鈕</w:t>
      </w:r>
      <w:r w:rsidRPr="009C7F70">
        <w:rPr>
          <w:rFonts w:eastAsia="DFKai-SB"/>
          <w:color w:val="000000" w:themeColor="text1"/>
        </w:rPr>
        <w:t>(buttonL)</w:t>
      </w:r>
      <w:r w:rsidRPr="009C7F70">
        <w:rPr>
          <w:rFonts w:eastAsia="DFKai-SB"/>
          <w:color w:val="000000" w:themeColor="text1"/>
        </w:rPr>
        <w:t>時，</w:t>
      </w:r>
      <w:r w:rsidRPr="009C7F70">
        <w:rPr>
          <w:rFonts w:eastAsia="DFKai-SB"/>
          <w:color w:val="000000" w:themeColor="text1"/>
        </w:rPr>
        <w:t>LED</w:t>
      </w:r>
      <w:r w:rsidRPr="009C7F70">
        <w:rPr>
          <w:rFonts w:eastAsia="DFKai-SB"/>
          <w:color w:val="000000" w:themeColor="text1"/>
        </w:rPr>
        <w:t>燈就會被打開。當按下右邊按鈕</w:t>
      </w:r>
      <w:r w:rsidRPr="009C7F70">
        <w:rPr>
          <w:rFonts w:eastAsia="DFKai-SB"/>
          <w:color w:val="000000" w:themeColor="text1"/>
        </w:rPr>
        <w:t>(buttonR)</w:t>
      </w:r>
      <w:r w:rsidRPr="009C7F70">
        <w:rPr>
          <w:rFonts w:eastAsia="DFKai-SB"/>
          <w:color w:val="000000" w:themeColor="text1"/>
        </w:rPr>
        <w:t>時，</w:t>
      </w:r>
      <w:r w:rsidRPr="009C7F70">
        <w:rPr>
          <w:rFonts w:eastAsia="DFKai-SB"/>
          <w:color w:val="000000" w:themeColor="text1"/>
        </w:rPr>
        <w:t>LED</w:t>
      </w:r>
      <w:r w:rsidRPr="009C7F70">
        <w:rPr>
          <w:rFonts w:eastAsia="DFKai-SB"/>
          <w:color w:val="000000" w:themeColor="text1"/>
        </w:rPr>
        <w:t>燈應要被關掉。</w:t>
      </w:r>
    </w:p>
    <w:p w14:paraId="0F2C5895" w14:textId="77777777" w:rsidR="0056353C" w:rsidRPr="009C7F70" w:rsidRDefault="0056353C" w:rsidP="004F2630">
      <w:pPr>
        <w:rPr>
          <w:rFonts w:eastAsia="DFKai-SB"/>
          <w:color w:val="000000" w:themeColor="text1"/>
        </w:rPr>
      </w:pPr>
      <w:r w:rsidRPr="009C7F70">
        <w:rPr>
          <w:rFonts w:eastAsia="DFKai-SB"/>
          <w:noProof/>
          <w:color w:val="000000" w:themeColor="text1"/>
        </w:rPr>
        <w:drawing>
          <wp:inline distT="114300" distB="114300" distL="114300" distR="114300" wp14:anchorId="2BBAD21B" wp14:editId="391B1679">
            <wp:extent cx="4162425" cy="866775"/>
            <wp:effectExtent l="0" t="0" r="0" b="0"/>
            <wp:docPr id="7" name="image4.png" descr="expandable"/>
            <wp:cNvGraphicFramePr/>
            <a:graphic xmlns:a="http://schemas.openxmlformats.org/drawingml/2006/main">
              <a:graphicData uri="http://schemas.openxmlformats.org/drawingml/2006/picture">
                <pic:pic xmlns:pic="http://schemas.openxmlformats.org/drawingml/2006/picture">
                  <pic:nvPicPr>
                    <pic:cNvPr id="0" name="image4.png" descr="expandable"/>
                    <pic:cNvPicPr preferRelativeResize="0"/>
                  </pic:nvPicPr>
                  <pic:blipFill>
                    <a:blip r:embed="rId144"/>
                    <a:srcRect/>
                    <a:stretch>
                      <a:fillRect/>
                    </a:stretch>
                  </pic:blipFill>
                  <pic:spPr>
                    <a:xfrm>
                      <a:off x="0" y="0"/>
                      <a:ext cx="4162425" cy="866775"/>
                    </a:xfrm>
                    <a:prstGeom prst="rect">
                      <a:avLst/>
                    </a:prstGeom>
                    <a:ln/>
                  </pic:spPr>
                </pic:pic>
              </a:graphicData>
            </a:graphic>
          </wp:inline>
        </w:drawing>
      </w:r>
    </w:p>
    <w:p w14:paraId="334F08D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27" w:name="_ggi139uk6mnf" w:colFirst="0" w:colLast="0"/>
      <w:bookmarkEnd w:id="227"/>
      <w:r w:rsidRPr="009C7F70">
        <w:rPr>
          <w:rFonts w:eastAsia="DFKai-SB"/>
          <w:b/>
          <w:color w:val="000000" w:themeColor="text1"/>
          <w:sz w:val="46"/>
          <w:szCs w:val="46"/>
        </w:rPr>
        <w:t>Do this</w:t>
      </w:r>
    </w:p>
    <w:p w14:paraId="7A123F12"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290A8D20" w14:textId="77777777" w:rsidR="0056353C" w:rsidRPr="009C7F70" w:rsidRDefault="0056353C" w:rsidP="004F2630">
      <w:pPr>
        <w:numPr>
          <w:ilvl w:val="0"/>
          <w:numId w:val="73"/>
        </w:numPr>
        <w:rPr>
          <w:rFonts w:eastAsia="DFKai-SB"/>
          <w:color w:val="000000" w:themeColor="text1"/>
        </w:rPr>
      </w:pPr>
      <w:r w:rsidRPr="009C7F70">
        <w:rPr>
          <w:rFonts w:eastAsia="DFKai-SB"/>
          <w:color w:val="000000" w:themeColor="text1"/>
        </w:rPr>
        <w:t>Add anoth</w:t>
      </w:r>
      <w:r w:rsidRPr="00190059">
        <w:rPr>
          <w:rFonts w:eastAsia="DFKai-SB"/>
          <w:color w:val="000000" w:themeColor="text1"/>
        </w:rPr>
        <w:t>er</w:t>
      </w:r>
      <w:hyperlink r:id="rId145">
        <w:r w:rsidRPr="00190059">
          <w:rPr>
            <w:rFonts w:eastAsia="DFKai-SB"/>
            <w:color w:val="000000" w:themeColor="text1"/>
          </w:rPr>
          <w:t xml:space="preserve"> </w:t>
        </w:r>
      </w:hyperlink>
      <w:hyperlink r:id="rId146">
        <w:r w:rsidRPr="00190059">
          <w:rPr>
            <w:rFonts w:eastAsia="DFKai-SB"/>
            <w:color w:val="000000" w:themeColor="text1"/>
          </w:rPr>
          <w:t>onBoardEvent()</w:t>
        </w:r>
      </w:hyperlink>
      <w:r w:rsidRPr="00190059">
        <w:rPr>
          <w:rFonts w:eastAsia="DFKai-SB"/>
          <w:color w:val="000000" w:themeColor="text1"/>
        </w:rPr>
        <w:t xml:space="preserve"> block</w:t>
      </w:r>
      <w:r w:rsidRPr="009C7F70">
        <w:rPr>
          <w:rFonts w:eastAsia="DFKai-SB"/>
          <w:color w:val="000000" w:themeColor="text1"/>
        </w:rPr>
        <w:t xml:space="preserve"> to turn the LED off when the right button is pressed down.</w:t>
      </w:r>
    </w:p>
    <w:p w14:paraId="14D4DA92" w14:textId="56782857" w:rsidR="0056353C" w:rsidRPr="009C7F70" w:rsidRDefault="0056353C" w:rsidP="004F2630">
      <w:pPr>
        <w:numPr>
          <w:ilvl w:val="0"/>
          <w:numId w:val="73"/>
        </w:numPr>
        <w:rPr>
          <w:rFonts w:eastAsia="DFKai-SB"/>
          <w:color w:val="000000" w:themeColor="text1"/>
        </w:rPr>
      </w:pPr>
      <w:r w:rsidRPr="009C7F70">
        <w:rPr>
          <w:rFonts w:eastAsia="DFKai-SB"/>
          <w:color w:val="000000" w:themeColor="text1"/>
        </w:rPr>
        <w:t>加入另一個</w:t>
      </w:r>
      <w:r w:rsidRPr="009C7F70">
        <w:rPr>
          <w:rFonts w:eastAsia="DFKai-SB"/>
          <w:color w:val="000000" w:themeColor="text1"/>
        </w:rPr>
        <w:t xml:space="preserve"> onBoardEvent()</w:t>
      </w:r>
      <w:r w:rsidRPr="009C7F70">
        <w:rPr>
          <w:rFonts w:eastAsia="DFKai-SB"/>
          <w:color w:val="000000" w:themeColor="text1"/>
        </w:rPr>
        <w:t>區塊，使當右邊按鈕被按下時，</w:t>
      </w:r>
      <w:r w:rsidRPr="009C7F70">
        <w:rPr>
          <w:rFonts w:eastAsia="DFKai-SB"/>
          <w:color w:val="000000" w:themeColor="text1"/>
        </w:rPr>
        <w:t>LED</w:t>
      </w:r>
      <w:r w:rsidRPr="009C7F70">
        <w:rPr>
          <w:rFonts w:eastAsia="DFKai-SB"/>
          <w:color w:val="000000" w:themeColor="text1"/>
        </w:rPr>
        <w:t>燈就會被關掉。</w:t>
      </w:r>
    </w:p>
    <w:p w14:paraId="44D1D3A1" w14:textId="77777777" w:rsidR="0056353C" w:rsidRPr="009C7F70" w:rsidRDefault="0056353C" w:rsidP="004F2630">
      <w:pPr>
        <w:rPr>
          <w:rFonts w:eastAsia="DFKai-SB"/>
          <w:color w:val="000000" w:themeColor="text1"/>
        </w:rPr>
      </w:pPr>
    </w:p>
    <w:p w14:paraId="40B090FE" w14:textId="77777777" w:rsidR="0056353C" w:rsidRPr="009C7F70" w:rsidRDefault="0056353C" w:rsidP="004F2630">
      <w:pPr>
        <w:rPr>
          <w:rFonts w:eastAsia="DFKai-SB"/>
          <w:color w:val="000000" w:themeColor="text1"/>
        </w:rPr>
      </w:pPr>
      <w:r w:rsidRPr="009C7F70">
        <w:rPr>
          <w:rFonts w:eastAsia="DFKai-SB"/>
          <w:color w:val="000000" w:themeColor="text1"/>
        </w:rPr>
        <w:t>[5]</w:t>
      </w:r>
    </w:p>
    <w:p w14:paraId="50B74161"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"https://studio.code.org/s/csd6-2018/stage/5/puzzle/5" </w:instrText>
      </w:r>
      <w:r w:rsidRPr="009C7F70">
        <w:rPr>
          <w:rFonts w:eastAsia="DFKai-SB"/>
          <w:color w:val="000000" w:themeColor="text1"/>
        </w:rPr>
        <w:fldChar w:fldCharType="separate"/>
      </w:r>
      <w:r w:rsidRPr="009C7F70">
        <w:rPr>
          <w:rFonts w:eastAsia="DFKai-SB"/>
          <w:color w:val="000000" w:themeColor="text1"/>
        </w:rPr>
        <w:t>View on Code Studio</w:t>
      </w:r>
    </w:p>
    <w:bookmarkStart w:id="228" w:name="_ghrymq6hxhy9" w:colFirst="0" w:colLast="0"/>
    <w:bookmarkEnd w:id="228"/>
    <w:p w14:paraId="21540FAA"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30E9B60A"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29" w:name="_1oqocq86fkh4" w:colFirst="0" w:colLast="0"/>
      <w:bookmarkEnd w:id="229"/>
      <w:r w:rsidRPr="009C7F70">
        <w:rPr>
          <w:rFonts w:eastAsia="DFKai-SB"/>
          <w:b/>
          <w:color w:val="000000" w:themeColor="text1"/>
          <w:sz w:val="46"/>
          <w:szCs w:val="46"/>
        </w:rPr>
        <w:t>Other Board Events with the Buttons</w:t>
      </w:r>
    </w:p>
    <w:p w14:paraId="10F969D7" w14:textId="4AA6FCA5" w:rsidR="0056353C" w:rsidRPr="009C7F70" w:rsidRDefault="0056353C" w:rsidP="004F2630">
      <w:pPr>
        <w:rPr>
          <w:rFonts w:eastAsia="DFKai-SB"/>
          <w:color w:val="000000" w:themeColor="text1"/>
        </w:rPr>
      </w:pPr>
      <w:r w:rsidRPr="009C7F70">
        <w:rPr>
          <w:rFonts w:eastAsia="DFKai-SB"/>
          <w:color w:val="000000" w:themeColor="text1"/>
        </w:rPr>
        <w:t>其他電路板事件的按鈕</w:t>
      </w:r>
    </w:p>
    <w:p w14:paraId="4B5E062A" w14:textId="77777777" w:rsidR="0056353C" w:rsidRPr="009C7F70" w:rsidRDefault="0056353C" w:rsidP="004F2630">
      <w:pPr>
        <w:rPr>
          <w:rFonts w:eastAsia="DFKai-SB"/>
          <w:color w:val="000000" w:themeColor="text1"/>
        </w:rPr>
      </w:pPr>
    </w:p>
    <w:p w14:paraId="711F67C6" w14:textId="77777777" w:rsidR="0056353C" w:rsidRPr="009C7F70" w:rsidRDefault="0056353C" w:rsidP="004F2630">
      <w:pPr>
        <w:rPr>
          <w:rFonts w:eastAsia="DFKai-SB"/>
          <w:color w:val="000000" w:themeColor="text1"/>
        </w:rPr>
      </w:pPr>
      <w:r w:rsidRPr="009C7F70">
        <w:rPr>
          <w:rFonts w:eastAsia="DFKai-SB"/>
          <w:color w:val="000000" w:themeColor="text1"/>
        </w:rPr>
        <w:t>Instead of using the right button, you can make the LED turn off when the left button comes back up.</w:t>
      </w:r>
    </w:p>
    <w:p w14:paraId="5CDD140F" w14:textId="130BE6EE" w:rsidR="0056353C" w:rsidRPr="009C7F70" w:rsidRDefault="0056353C" w:rsidP="004F2630">
      <w:pPr>
        <w:rPr>
          <w:rFonts w:eastAsia="DFKai-SB"/>
          <w:color w:val="000000" w:themeColor="text1"/>
        </w:rPr>
      </w:pPr>
      <w:r w:rsidRPr="009C7F70">
        <w:rPr>
          <w:rFonts w:eastAsia="DFKai-SB"/>
          <w:color w:val="000000" w:themeColor="text1"/>
        </w:rPr>
        <w:t>除了使用右邊按鈕之外，也可以設定當左邊按鈕被按起時，把</w:t>
      </w:r>
      <w:r w:rsidRPr="009C7F70">
        <w:rPr>
          <w:rFonts w:eastAsia="DFKai-SB"/>
          <w:color w:val="000000" w:themeColor="text1"/>
        </w:rPr>
        <w:t>LED</w:t>
      </w:r>
      <w:r w:rsidRPr="009C7F70">
        <w:rPr>
          <w:rFonts w:eastAsia="DFKai-SB"/>
          <w:color w:val="000000" w:themeColor="text1"/>
        </w:rPr>
        <w:t>燈關掉。</w:t>
      </w:r>
    </w:p>
    <w:p w14:paraId="28576A7A"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30" w:name="_duv1eqv7ajr4" w:colFirst="0" w:colLast="0"/>
      <w:bookmarkEnd w:id="230"/>
      <w:r w:rsidRPr="009C7F70">
        <w:rPr>
          <w:rFonts w:eastAsia="DFKai-SB"/>
          <w:b/>
          <w:color w:val="000000" w:themeColor="text1"/>
          <w:sz w:val="46"/>
          <w:szCs w:val="46"/>
        </w:rPr>
        <w:lastRenderedPageBreak/>
        <w:t>Do this</w:t>
      </w:r>
    </w:p>
    <w:p w14:paraId="3C9C9ACB"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5EEB3ABB" w14:textId="77777777" w:rsidR="0056353C" w:rsidRPr="009C7F70" w:rsidRDefault="0056353C" w:rsidP="004F2630">
      <w:pPr>
        <w:numPr>
          <w:ilvl w:val="0"/>
          <w:numId w:val="72"/>
        </w:numPr>
        <w:rPr>
          <w:rFonts w:eastAsia="DFKai-SB"/>
          <w:color w:val="000000" w:themeColor="text1"/>
        </w:rPr>
      </w:pPr>
      <w:r w:rsidRPr="009C7F70">
        <w:rPr>
          <w:rFonts w:eastAsia="DFKai-SB"/>
          <w:color w:val="000000" w:themeColor="text1"/>
        </w:rPr>
        <w:t>Create an 'up' event for the left button.</w:t>
      </w:r>
    </w:p>
    <w:p w14:paraId="013901BD" w14:textId="77777777" w:rsidR="0056353C" w:rsidRPr="009C7F70" w:rsidRDefault="0056353C" w:rsidP="004F2630">
      <w:pPr>
        <w:numPr>
          <w:ilvl w:val="0"/>
          <w:numId w:val="72"/>
        </w:numPr>
        <w:rPr>
          <w:rFonts w:eastAsia="DFKai-SB"/>
          <w:color w:val="000000" w:themeColor="text1"/>
        </w:rPr>
      </w:pPr>
      <w:r w:rsidRPr="009C7F70">
        <w:rPr>
          <w:rFonts w:eastAsia="DFKai-SB"/>
          <w:color w:val="000000" w:themeColor="text1"/>
        </w:rPr>
        <w:t>新增一個左邊按鈕的按起事件。</w:t>
      </w:r>
    </w:p>
    <w:p w14:paraId="03044F0F" w14:textId="77777777" w:rsidR="0056353C" w:rsidRPr="009C7F70" w:rsidRDefault="0056353C" w:rsidP="004F2630">
      <w:pPr>
        <w:numPr>
          <w:ilvl w:val="0"/>
          <w:numId w:val="72"/>
        </w:numPr>
        <w:rPr>
          <w:rFonts w:eastAsia="DFKai-SB"/>
          <w:color w:val="000000" w:themeColor="text1"/>
        </w:rPr>
      </w:pPr>
      <w:r w:rsidRPr="009C7F70">
        <w:rPr>
          <w:rFonts w:eastAsia="DFKai-SB"/>
          <w:color w:val="000000" w:themeColor="text1"/>
        </w:rPr>
        <w:t>Add code to turn the LED off when the button pops back up.</w:t>
      </w:r>
    </w:p>
    <w:p w14:paraId="5759AA0C" w14:textId="76B01900" w:rsidR="0056353C" w:rsidRPr="009C7F70" w:rsidRDefault="0056353C" w:rsidP="004F2630">
      <w:pPr>
        <w:numPr>
          <w:ilvl w:val="0"/>
          <w:numId w:val="72"/>
        </w:numPr>
        <w:rPr>
          <w:rFonts w:eastAsia="DFKai-SB"/>
          <w:color w:val="000000" w:themeColor="text1"/>
        </w:rPr>
      </w:pPr>
      <w:r w:rsidRPr="009C7F70">
        <w:rPr>
          <w:rFonts w:eastAsia="DFKai-SB"/>
          <w:color w:val="000000" w:themeColor="text1"/>
        </w:rPr>
        <w:t>加入程式，讓按鈕被按起來時，會關掉</w:t>
      </w:r>
      <w:r w:rsidRPr="009C7F70">
        <w:rPr>
          <w:rFonts w:eastAsia="DFKai-SB"/>
          <w:color w:val="000000" w:themeColor="text1"/>
        </w:rPr>
        <w:t>LED</w:t>
      </w:r>
      <w:r w:rsidRPr="009C7F70">
        <w:rPr>
          <w:rFonts w:eastAsia="DFKai-SB"/>
          <w:color w:val="000000" w:themeColor="text1"/>
        </w:rPr>
        <w:t>燈。</w:t>
      </w:r>
    </w:p>
    <w:p w14:paraId="25DD6B28" w14:textId="77777777" w:rsidR="0056353C" w:rsidRPr="009C7F70" w:rsidRDefault="0056353C" w:rsidP="004F2630">
      <w:pPr>
        <w:rPr>
          <w:rFonts w:eastAsia="DFKai-SB"/>
          <w:color w:val="000000" w:themeColor="text1"/>
        </w:rPr>
      </w:pPr>
    </w:p>
    <w:p w14:paraId="3A64B220" w14:textId="77777777" w:rsidR="0056353C" w:rsidRPr="009C7F70" w:rsidRDefault="0056353C" w:rsidP="004F2630">
      <w:pPr>
        <w:rPr>
          <w:rFonts w:eastAsia="DFKai-SB"/>
          <w:color w:val="000000" w:themeColor="text1"/>
        </w:rPr>
      </w:pPr>
      <w:r w:rsidRPr="009C7F70">
        <w:rPr>
          <w:rFonts w:eastAsia="DFKai-SB"/>
          <w:color w:val="000000" w:themeColor="text1"/>
        </w:rPr>
        <w:t>Buttons and Switch</w:t>
      </w:r>
    </w:p>
    <w:p w14:paraId="4412523D"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"https://curriculum.code.org/csd-18/unit6/5/#level-expando-5-6-sfmd" </w:instrText>
      </w:r>
      <w:r w:rsidRPr="009C7F70">
        <w:rPr>
          <w:rFonts w:eastAsia="DFKai-SB"/>
          <w:color w:val="000000" w:themeColor="text1"/>
        </w:rPr>
        <w:fldChar w:fldCharType="separate"/>
      </w:r>
      <w:r w:rsidRPr="009C7F70">
        <w:rPr>
          <w:rFonts w:eastAsia="DFKai-SB"/>
          <w:color w:val="000000" w:themeColor="text1"/>
        </w:rPr>
        <w:t>Student Overview]</w:t>
      </w:r>
    </w:p>
    <w:p w14:paraId="0DE9B51F" w14:textId="77777777" w:rsidR="0056353C" w:rsidRPr="009C7F70" w:rsidRDefault="0056353C" w:rsidP="004F2630">
      <w:pPr>
        <w:ind w:left="720"/>
        <w:rPr>
          <w:rFonts w:eastAsia="DFKai-SB"/>
          <w:color w:val="000000" w:themeColor="text1"/>
        </w:rPr>
      </w:pPr>
      <w:r w:rsidRPr="009C7F70">
        <w:rPr>
          <w:rFonts w:eastAsia="DFKai-SB"/>
          <w:color w:val="000000" w:themeColor="text1"/>
        </w:rPr>
        <w:fldChar w:fldCharType="end"/>
      </w:r>
      <w:hyperlink r:id="rId147">
        <w:r w:rsidRPr="009C7F70">
          <w:rPr>
            <w:rFonts w:eastAsia="DFKai-SB"/>
            <w:color w:val="000000" w:themeColor="text1"/>
          </w:rPr>
          <w:t>View on Code Studio</w:t>
        </w:r>
      </w:hyperlink>
    </w:p>
    <w:p w14:paraId="59D61A43"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31" w:name="_y3xwl18iyqy1" w:colFirst="0" w:colLast="0"/>
      <w:bookmarkEnd w:id="231"/>
      <w:r w:rsidRPr="009C7F70">
        <w:rPr>
          <w:rFonts w:eastAsia="DFKai-SB"/>
          <w:b/>
          <w:color w:val="000000" w:themeColor="text1"/>
          <w:sz w:val="46"/>
          <w:szCs w:val="46"/>
        </w:rPr>
        <w:t>Physical Input</w:t>
      </w:r>
    </w:p>
    <w:p w14:paraId="05BA586E" w14:textId="79FF5A92" w:rsidR="0056353C" w:rsidRPr="009C7F70" w:rsidRDefault="0056353C" w:rsidP="004F2630">
      <w:pPr>
        <w:rPr>
          <w:rFonts w:eastAsia="DFKai-SB"/>
          <w:color w:val="000000" w:themeColor="text1"/>
        </w:rPr>
      </w:pPr>
      <w:r w:rsidRPr="009C7F70">
        <w:rPr>
          <w:rFonts w:eastAsia="DFKai-SB"/>
          <w:color w:val="000000" w:themeColor="text1"/>
        </w:rPr>
        <w:t>實際輸入</w:t>
      </w:r>
    </w:p>
    <w:p w14:paraId="58DF3080" w14:textId="77777777" w:rsidR="0056353C" w:rsidRPr="009C7F70" w:rsidRDefault="0056353C" w:rsidP="004F2630">
      <w:pPr>
        <w:rPr>
          <w:rFonts w:eastAsia="DFKai-SB"/>
          <w:color w:val="000000" w:themeColor="text1"/>
        </w:rPr>
      </w:pPr>
      <w:r w:rsidRPr="009C7F70">
        <w:rPr>
          <w:rFonts w:eastAsia="DFKai-SB"/>
          <w:color w:val="000000" w:themeColor="text1"/>
        </w:rPr>
        <w:t xml:space="preserve">The Circuit Playground can be used for more than just </w:t>
      </w:r>
      <w:r w:rsidRPr="009C7F70">
        <w:rPr>
          <w:rFonts w:eastAsia="DFKai-SB"/>
          <w:i/>
          <w:color w:val="000000" w:themeColor="text1"/>
        </w:rPr>
        <w:t>outputting</w:t>
      </w:r>
      <w:r w:rsidRPr="009C7F70">
        <w:rPr>
          <w:rFonts w:eastAsia="DFKai-SB"/>
          <w:color w:val="000000" w:themeColor="text1"/>
        </w:rPr>
        <w:t xml:space="preserve"> information (like you've done with LED), it can also be used as an </w:t>
      </w:r>
      <w:r w:rsidRPr="009C7F70">
        <w:rPr>
          <w:rFonts w:eastAsia="DFKai-SB"/>
          <w:i/>
          <w:color w:val="000000" w:themeColor="text1"/>
        </w:rPr>
        <w:t>input</w:t>
      </w:r>
      <w:r w:rsidRPr="009C7F70">
        <w:rPr>
          <w:rFonts w:eastAsia="DFKai-SB"/>
          <w:color w:val="000000" w:themeColor="text1"/>
        </w:rPr>
        <w:t xml:space="preserve"> device. The simplest forms of input available on the board are the </w:t>
      </w:r>
      <w:r w:rsidRPr="009C7F70">
        <w:rPr>
          <w:rFonts w:eastAsia="DFKai-SB"/>
          <w:b/>
          <w:color w:val="000000" w:themeColor="text1"/>
        </w:rPr>
        <w:t>buttons</w:t>
      </w:r>
      <w:r w:rsidRPr="009C7F70">
        <w:rPr>
          <w:rFonts w:eastAsia="DFKai-SB"/>
          <w:color w:val="000000" w:themeColor="text1"/>
        </w:rPr>
        <w:t xml:space="preserve"> and the </w:t>
      </w:r>
      <w:r w:rsidRPr="009C7F70">
        <w:rPr>
          <w:rFonts w:eastAsia="DFKai-SB"/>
          <w:b/>
          <w:color w:val="000000" w:themeColor="text1"/>
        </w:rPr>
        <w:t>switch</w:t>
      </w:r>
      <w:r w:rsidRPr="009C7F70">
        <w:rPr>
          <w:rFonts w:eastAsia="DFKai-SB"/>
          <w:color w:val="000000" w:themeColor="text1"/>
        </w:rPr>
        <w:t>.</w:t>
      </w:r>
    </w:p>
    <w:p w14:paraId="055495B7" w14:textId="00464C62" w:rsidR="0056353C" w:rsidRPr="009C7F70" w:rsidRDefault="0056353C" w:rsidP="004F2630">
      <w:pPr>
        <w:rPr>
          <w:rFonts w:eastAsia="DFKai-SB"/>
          <w:color w:val="000000" w:themeColor="text1"/>
        </w:rPr>
      </w:pPr>
      <w:r w:rsidRPr="009C7F70">
        <w:rPr>
          <w:rFonts w:eastAsia="DFKai-SB"/>
          <w:color w:val="000000" w:themeColor="text1"/>
        </w:rPr>
        <w:t>Circuit Playground</w:t>
      </w:r>
      <w:r w:rsidRPr="009C7F70">
        <w:rPr>
          <w:rFonts w:eastAsia="DFKai-SB"/>
          <w:color w:val="000000" w:themeColor="text1"/>
        </w:rPr>
        <w:t>不但可以單純的用來輸出資訊</w:t>
      </w:r>
      <w:r w:rsidRPr="009C7F70">
        <w:rPr>
          <w:rFonts w:eastAsia="DFKai-SB"/>
          <w:color w:val="000000" w:themeColor="text1"/>
        </w:rPr>
        <w:t>(</w:t>
      </w:r>
      <w:r w:rsidRPr="009C7F70">
        <w:rPr>
          <w:rFonts w:eastAsia="DFKai-SB"/>
          <w:color w:val="000000" w:themeColor="text1"/>
        </w:rPr>
        <w:t>就像你已經做過的</w:t>
      </w:r>
      <w:r w:rsidRPr="009C7F70">
        <w:rPr>
          <w:rFonts w:eastAsia="DFKai-SB"/>
          <w:color w:val="000000" w:themeColor="text1"/>
        </w:rPr>
        <w:t>LED</w:t>
      </w:r>
      <w:r w:rsidRPr="009C7F70">
        <w:rPr>
          <w:rFonts w:eastAsia="DFKai-SB"/>
          <w:color w:val="000000" w:themeColor="text1"/>
        </w:rPr>
        <w:t>燈實驗</w:t>
      </w:r>
      <w:r w:rsidRPr="009C7F70">
        <w:rPr>
          <w:rFonts w:eastAsia="DFKai-SB"/>
          <w:color w:val="000000" w:themeColor="text1"/>
        </w:rPr>
        <w:t>)</w:t>
      </w:r>
      <w:r w:rsidRPr="009C7F70">
        <w:rPr>
          <w:rFonts w:eastAsia="DFKai-SB"/>
          <w:color w:val="000000" w:themeColor="text1"/>
        </w:rPr>
        <w:t>，也可以作為輸入裝置。電路板上最簡單的輸入形式就是按鈕及開關。</w:t>
      </w:r>
    </w:p>
    <w:p w14:paraId="19004096"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32" w:name="_2rkdqeea7r2v" w:colFirst="0" w:colLast="0"/>
      <w:bookmarkEnd w:id="232"/>
      <w:r w:rsidRPr="009C7F70">
        <w:rPr>
          <w:rFonts w:eastAsia="DFKai-SB"/>
          <w:color w:val="000000" w:themeColor="text1"/>
          <w:sz w:val="34"/>
          <w:szCs w:val="34"/>
        </w:rPr>
        <w:t>Identifying the Inputs</w:t>
      </w:r>
    </w:p>
    <w:p w14:paraId="39BA6953" w14:textId="77777777" w:rsidR="0056353C" w:rsidRPr="009C7F70" w:rsidRDefault="0056353C" w:rsidP="004F2630">
      <w:pPr>
        <w:rPr>
          <w:rFonts w:eastAsia="DFKai-SB"/>
          <w:color w:val="000000" w:themeColor="text1"/>
        </w:rPr>
      </w:pPr>
      <w:r w:rsidRPr="009C7F70">
        <w:rPr>
          <w:rFonts w:eastAsia="DFKai-SB"/>
          <w:color w:val="000000" w:themeColor="text1"/>
        </w:rPr>
        <w:t>辨別輸入裝置</w:t>
      </w:r>
    </w:p>
    <w:p w14:paraId="3F675CC9" w14:textId="77777777" w:rsidR="0056353C" w:rsidRPr="009C7F70" w:rsidRDefault="0056353C" w:rsidP="004F2630">
      <w:pPr>
        <w:rPr>
          <w:rFonts w:eastAsia="DFKai-SB"/>
          <w:b/>
          <w:color w:val="000000" w:themeColor="text1"/>
          <w:sz w:val="34"/>
          <w:szCs w:val="34"/>
        </w:rPr>
      </w:pPr>
      <w:r w:rsidRPr="009C7F70">
        <w:rPr>
          <w:rFonts w:eastAsia="DFKai-SB"/>
          <w:b/>
          <w:noProof/>
          <w:color w:val="000000" w:themeColor="text1"/>
          <w:sz w:val="34"/>
          <w:szCs w:val="34"/>
        </w:rPr>
        <w:lastRenderedPageBreak/>
        <w:drawing>
          <wp:inline distT="114300" distB="114300" distL="114300" distR="114300" wp14:anchorId="5F39F06E" wp14:editId="4CC988F2">
            <wp:extent cx="5943600" cy="5676900"/>
            <wp:effectExtent l="0" t="0" r="0" b="0"/>
            <wp:docPr id="8" name="image5.png" descr="buttons"/>
            <wp:cNvGraphicFramePr/>
            <a:graphic xmlns:a="http://schemas.openxmlformats.org/drawingml/2006/main">
              <a:graphicData uri="http://schemas.openxmlformats.org/drawingml/2006/picture">
                <pic:pic xmlns:pic="http://schemas.openxmlformats.org/drawingml/2006/picture">
                  <pic:nvPicPr>
                    <pic:cNvPr id="0" name="image5.png" descr="buttons"/>
                    <pic:cNvPicPr preferRelativeResize="0"/>
                  </pic:nvPicPr>
                  <pic:blipFill>
                    <a:blip r:embed="rId148"/>
                    <a:srcRect/>
                    <a:stretch>
                      <a:fillRect/>
                    </a:stretch>
                  </pic:blipFill>
                  <pic:spPr>
                    <a:xfrm>
                      <a:off x="0" y="0"/>
                      <a:ext cx="5943600" cy="5676900"/>
                    </a:xfrm>
                    <a:prstGeom prst="rect">
                      <a:avLst/>
                    </a:prstGeom>
                    <a:ln/>
                  </pic:spPr>
                </pic:pic>
              </a:graphicData>
            </a:graphic>
          </wp:inline>
        </w:drawing>
      </w:r>
    </w:p>
    <w:p w14:paraId="7B5F575E" w14:textId="77777777" w:rsidR="0056353C" w:rsidRPr="009C7F70" w:rsidRDefault="0056353C" w:rsidP="004F2630">
      <w:pPr>
        <w:rPr>
          <w:rFonts w:eastAsia="DFKai-SB"/>
          <w:color w:val="000000" w:themeColor="text1"/>
        </w:rPr>
      </w:pPr>
    </w:p>
    <w:p w14:paraId="13A7B4E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"https://studio.code.org/s/csd6-2018/stage/5/puzzle/6" </w:instrText>
      </w:r>
      <w:r w:rsidRPr="009C7F70">
        <w:rPr>
          <w:rFonts w:eastAsia="DFKai-SB"/>
          <w:color w:val="000000" w:themeColor="text1"/>
        </w:rPr>
        <w:fldChar w:fldCharType="separate"/>
      </w:r>
    </w:p>
    <w:p w14:paraId="23D2B571"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Using the Switch</w:t>
      </w:r>
    </w:p>
    <w:p w14:paraId="17BF8FAC" w14:textId="634E04A1" w:rsidR="0056353C" w:rsidRPr="009C7F70" w:rsidRDefault="00FC5141" w:rsidP="004F2630">
      <w:pPr>
        <w:numPr>
          <w:ilvl w:val="0"/>
          <w:numId w:val="65"/>
        </w:numPr>
        <w:rPr>
          <w:rFonts w:eastAsia="DFKai-SB"/>
          <w:color w:val="000000" w:themeColor="text1"/>
        </w:rPr>
      </w:pPr>
      <w:r w:rsidRPr="009C7F70">
        <w:rPr>
          <w:rFonts w:eastAsia="DFKai-SB"/>
          <w:color w:val="000000" w:themeColor="text1"/>
        </w:rPr>
        <w:t xml:space="preserve"> </w:t>
      </w:r>
      <w:r w:rsidR="0056353C" w:rsidRPr="009C7F70">
        <w:rPr>
          <w:rFonts w:eastAsia="DFKai-SB"/>
          <w:color w:val="000000" w:themeColor="text1"/>
        </w:rPr>
        <w:t>(click tabs to see student view)</w:t>
      </w:r>
    </w:p>
    <w:p w14:paraId="2AF779ED"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"https://studio.code.org/s/csd6-2018/stage/5/puzzle/7" </w:instrText>
      </w:r>
      <w:r w:rsidRPr="009C7F70">
        <w:rPr>
          <w:rFonts w:eastAsia="DFKai-SB"/>
          <w:color w:val="000000" w:themeColor="text1"/>
        </w:rPr>
        <w:fldChar w:fldCharType="separate"/>
      </w:r>
      <w:r w:rsidRPr="009C7F70">
        <w:rPr>
          <w:rFonts w:eastAsia="DFKai-SB"/>
          <w:color w:val="000000" w:themeColor="text1"/>
        </w:rPr>
        <w:t>View on Code Studio</w:t>
      </w:r>
    </w:p>
    <w:bookmarkStart w:id="233" w:name="_zczj63p61dv0" w:colFirst="0" w:colLast="0"/>
    <w:bookmarkEnd w:id="233"/>
    <w:p w14:paraId="730D34AA"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5CAA471B"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34" w:name="_j7qou1s5uho4" w:colFirst="0" w:colLast="0"/>
      <w:bookmarkEnd w:id="234"/>
      <w:r w:rsidRPr="009C7F70">
        <w:rPr>
          <w:rFonts w:eastAsia="DFKai-SB"/>
          <w:b/>
          <w:color w:val="000000" w:themeColor="text1"/>
          <w:sz w:val="46"/>
          <w:szCs w:val="46"/>
        </w:rPr>
        <w:t xml:space="preserve">Using the Toggle </w:t>
      </w:r>
    </w:p>
    <w:p w14:paraId="0B76BFA3" w14:textId="77777777" w:rsidR="0056353C" w:rsidRPr="009C7F70" w:rsidRDefault="0056353C" w:rsidP="004F2630">
      <w:pPr>
        <w:rPr>
          <w:rFonts w:eastAsia="DFKai-SB"/>
          <w:color w:val="000000" w:themeColor="text1"/>
        </w:rPr>
      </w:pPr>
      <w:r w:rsidRPr="009C7F70">
        <w:rPr>
          <w:rFonts w:eastAsia="DFKai-SB"/>
          <w:color w:val="000000" w:themeColor="text1"/>
        </w:rPr>
        <w:t>使用切換開關</w:t>
      </w:r>
    </w:p>
    <w:p w14:paraId="65A2881C" w14:textId="77777777" w:rsidR="0056353C" w:rsidRPr="009C7F70" w:rsidRDefault="0056353C" w:rsidP="004F2630">
      <w:pPr>
        <w:rPr>
          <w:rFonts w:eastAsia="DFKai-SB"/>
          <w:color w:val="000000" w:themeColor="text1"/>
        </w:rPr>
      </w:pPr>
    </w:p>
    <w:p w14:paraId="274C8758" w14:textId="77777777" w:rsidR="0056353C" w:rsidRPr="009C7F70" w:rsidRDefault="0056353C" w:rsidP="004F2630">
      <w:pPr>
        <w:rPr>
          <w:rFonts w:eastAsia="DFKai-SB"/>
          <w:color w:val="000000" w:themeColor="text1"/>
        </w:rPr>
      </w:pPr>
      <w:r w:rsidRPr="009C7F70">
        <w:rPr>
          <w:rFonts w:eastAsia="DFKai-SB"/>
          <w:color w:val="000000" w:themeColor="text1"/>
        </w:rPr>
        <w:t>The toggle switch can flip in one of two positions: open and close. This program uses it to make a light switch. Right now it can only turn the light on.</w:t>
      </w:r>
    </w:p>
    <w:p w14:paraId="3DF10765" w14:textId="6A056D6D" w:rsidR="0056353C" w:rsidRPr="009C7F70" w:rsidRDefault="0056353C" w:rsidP="004F2630">
      <w:pPr>
        <w:rPr>
          <w:rFonts w:eastAsia="DFKai-SB"/>
          <w:color w:val="000000" w:themeColor="text1"/>
        </w:rPr>
      </w:pPr>
      <w:r w:rsidRPr="009C7F70">
        <w:rPr>
          <w:rFonts w:eastAsia="DFKai-SB"/>
          <w:color w:val="000000" w:themeColor="text1"/>
        </w:rPr>
        <w:lastRenderedPageBreak/>
        <w:t>切換開關有兩種狀態：開或關。本程式用它來作燈的開關。它現在的功能只有開燈與關燈。</w:t>
      </w:r>
    </w:p>
    <w:p w14:paraId="62B5920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35" w:name="_t8g1aujeginf" w:colFirst="0" w:colLast="0"/>
      <w:bookmarkEnd w:id="235"/>
      <w:r w:rsidRPr="009C7F70">
        <w:rPr>
          <w:rFonts w:eastAsia="DFKai-SB"/>
          <w:b/>
          <w:color w:val="000000" w:themeColor="text1"/>
          <w:sz w:val="46"/>
          <w:szCs w:val="46"/>
        </w:rPr>
        <w:t>Do this</w:t>
      </w:r>
    </w:p>
    <w:p w14:paraId="6AAFABF8"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70654758" w14:textId="77777777" w:rsidR="0056353C" w:rsidRPr="009C7F70" w:rsidRDefault="0056353C" w:rsidP="004F2630">
      <w:pPr>
        <w:numPr>
          <w:ilvl w:val="0"/>
          <w:numId w:val="62"/>
        </w:numPr>
        <w:rPr>
          <w:rFonts w:eastAsia="DFKai-SB"/>
          <w:color w:val="000000" w:themeColor="text1"/>
        </w:rPr>
      </w:pPr>
      <w:r w:rsidRPr="009C7F70">
        <w:rPr>
          <w:rFonts w:eastAsia="DFKai-SB"/>
          <w:color w:val="000000" w:themeColor="text1"/>
        </w:rPr>
        <w:t>Create a new toggle switch event that is triggered when the switch is flipped to close.</w:t>
      </w:r>
    </w:p>
    <w:p w14:paraId="786EFDA4" w14:textId="7EFBF20D" w:rsidR="0056353C" w:rsidRPr="009C7F70" w:rsidRDefault="0056353C" w:rsidP="004F2630">
      <w:pPr>
        <w:numPr>
          <w:ilvl w:val="0"/>
          <w:numId w:val="62"/>
        </w:numPr>
        <w:rPr>
          <w:rFonts w:eastAsia="DFKai-SB"/>
          <w:color w:val="000000" w:themeColor="text1"/>
        </w:rPr>
      </w:pPr>
      <w:r w:rsidRPr="009C7F70">
        <w:rPr>
          <w:rFonts w:eastAsia="DFKai-SB"/>
          <w:color w:val="000000" w:themeColor="text1"/>
        </w:rPr>
        <w:t>新增一個切換開關事件，使它在開關被切換至關時觸發。</w:t>
      </w:r>
    </w:p>
    <w:p w14:paraId="55057463" w14:textId="77777777" w:rsidR="0056353C" w:rsidRPr="009C7F70" w:rsidRDefault="0056353C" w:rsidP="004F2630">
      <w:pPr>
        <w:numPr>
          <w:ilvl w:val="0"/>
          <w:numId w:val="62"/>
        </w:numPr>
        <w:rPr>
          <w:rFonts w:eastAsia="DFKai-SB"/>
          <w:color w:val="000000" w:themeColor="text1"/>
        </w:rPr>
      </w:pPr>
      <w:r w:rsidRPr="009C7F70">
        <w:rPr>
          <w:rFonts w:eastAsia="DFKai-SB"/>
          <w:color w:val="000000" w:themeColor="text1"/>
        </w:rPr>
        <w:t>Add code so that when the toggle switch is flipped to close the light turns off.</w:t>
      </w:r>
    </w:p>
    <w:p w14:paraId="4D4EE4E3" w14:textId="77777777" w:rsidR="0056353C" w:rsidRPr="009C7F70" w:rsidRDefault="0056353C" w:rsidP="004F2630">
      <w:pPr>
        <w:numPr>
          <w:ilvl w:val="0"/>
          <w:numId w:val="62"/>
        </w:numPr>
        <w:rPr>
          <w:rFonts w:eastAsia="DFKai-SB"/>
          <w:color w:val="000000" w:themeColor="text1"/>
        </w:rPr>
      </w:pPr>
      <w:r w:rsidRPr="009C7F70">
        <w:rPr>
          <w:rFonts w:eastAsia="DFKai-SB"/>
          <w:color w:val="000000" w:themeColor="text1"/>
        </w:rPr>
        <w:t>加入一段程式使開關被切到關時熄滅燈光。</w:t>
      </w:r>
    </w:p>
    <w:p w14:paraId="66AFBA05" w14:textId="77777777" w:rsidR="0056353C" w:rsidRPr="009C7F70" w:rsidRDefault="0056353C" w:rsidP="004F2630">
      <w:pPr>
        <w:ind w:left="720"/>
        <w:rPr>
          <w:rFonts w:eastAsia="DFKai-SB"/>
          <w:color w:val="000000" w:themeColor="text1"/>
        </w:rPr>
      </w:pPr>
    </w:p>
    <w:p w14:paraId="7E803EAF"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"https://curriculum.code.org/csd-18/unit6/5/#level-expando-5-8" </w:instrText>
      </w:r>
      <w:r w:rsidRPr="009C7F70">
        <w:rPr>
          <w:rFonts w:eastAsia="DFKai-SB"/>
          <w:color w:val="000000" w:themeColor="text1"/>
        </w:rPr>
        <w:fldChar w:fldCharType="separate"/>
      </w:r>
      <w:r w:rsidRPr="009C7F70">
        <w:rPr>
          <w:rFonts w:eastAsia="DFKai-SB"/>
          <w:color w:val="000000" w:themeColor="text1"/>
        </w:rPr>
        <w:t>8]</w:t>
      </w:r>
    </w:p>
    <w:p w14:paraId="18F1BCDB"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"https://studio.code.org/s/csd6-2018/stage/5/puzzle/8" </w:instrText>
      </w:r>
      <w:r w:rsidRPr="009C7F70">
        <w:rPr>
          <w:rFonts w:eastAsia="DFKai-SB"/>
          <w:color w:val="000000" w:themeColor="text1"/>
        </w:rPr>
        <w:fldChar w:fldCharType="separate"/>
      </w:r>
      <w:r w:rsidRPr="009C7F70">
        <w:rPr>
          <w:rFonts w:eastAsia="DFKai-SB"/>
          <w:color w:val="000000" w:themeColor="text1"/>
        </w:rPr>
        <w:t>View on Code Studio</w:t>
      </w:r>
    </w:p>
    <w:bookmarkStart w:id="236" w:name="_p31d3clfajyx" w:colFirst="0" w:colLast="0"/>
    <w:bookmarkEnd w:id="236"/>
    <w:p w14:paraId="0CE6EC03"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11F8E963" w14:textId="77777777" w:rsidR="0056353C" w:rsidRPr="009C7F70" w:rsidRDefault="0056353C" w:rsidP="004F2630">
      <w:pPr>
        <w:rPr>
          <w:rFonts w:eastAsia="DFKai-SB"/>
          <w:color w:val="000000" w:themeColor="text1"/>
        </w:rPr>
      </w:pPr>
      <w:r w:rsidRPr="009C7F70">
        <w:rPr>
          <w:rFonts w:eastAsia="DFKai-SB"/>
          <w:color w:val="000000" w:themeColor="text1"/>
        </w:rPr>
        <w:t>See contained level for markdown</w:t>
      </w:r>
    </w:p>
    <w:p w14:paraId="151E3A9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37" w:name="_2vd4nyph2rvo" w:colFirst="0" w:colLast="0"/>
      <w:bookmarkEnd w:id="237"/>
      <w:r w:rsidRPr="009C7F70">
        <w:rPr>
          <w:rFonts w:eastAsia="DFKai-SB"/>
          <w:b/>
          <w:color w:val="000000" w:themeColor="text1"/>
          <w:sz w:val="46"/>
          <w:szCs w:val="46"/>
        </w:rPr>
        <w:t>More on the Toggle Switch</w:t>
      </w:r>
    </w:p>
    <w:p w14:paraId="43BA21C6" w14:textId="77777777" w:rsidR="0056353C" w:rsidRPr="009C7F70" w:rsidRDefault="0056353C" w:rsidP="004F2630">
      <w:pPr>
        <w:rPr>
          <w:rFonts w:eastAsia="DFKai-SB"/>
          <w:color w:val="000000" w:themeColor="text1"/>
        </w:rPr>
      </w:pPr>
      <w:r w:rsidRPr="009C7F70">
        <w:rPr>
          <w:rFonts w:eastAsia="DFKai-SB"/>
          <w:color w:val="000000" w:themeColor="text1"/>
        </w:rPr>
        <w:t>關於切換開關的更多事</w:t>
      </w:r>
    </w:p>
    <w:p w14:paraId="56AE72E2" w14:textId="77777777" w:rsidR="0056353C" w:rsidRPr="009C7F70" w:rsidRDefault="0056353C" w:rsidP="004F2630">
      <w:pPr>
        <w:rPr>
          <w:rFonts w:eastAsia="DFKai-SB"/>
          <w:color w:val="000000" w:themeColor="text1"/>
        </w:rPr>
      </w:pPr>
      <w:r w:rsidRPr="009C7F70">
        <w:rPr>
          <w:rFonts w:eastAsia="DFKai-SB"/>
          <w:color w:val="000000" w:themeColor="text1"/>
        </w:rPr>
        <w:t>You can also check whether the toggle switch is in the open or close position anywhere in your program.</w:t>
      </w:r>
    </w:p>
    <w:p w14:paraId="7D7A2CA7" w14:textId="77777777" w:rsidR="0056353C" w:rsidRPr="009C7F70" w:rsidRDefault="0056353C" w:rsidP="004F2630">
      <w:pPr>
        <w:rPr>
          <w:rFonts w:eastAsia="DFKai-SB"/>
          <w:color w:val="000000" w:themeColor="text1"/>
        </w:rPr>
      </w:pPr>
      <w:r w:rsidRPr="009C7F70">
        <w:rPr>
          <w:rFonts w:eastAsia="DFKai-SB"/>
          <w:color w:val="000000" w:themeColor="text1"/>
        </w:rPr>
        <w:t>What different things does the button do when the toggle switch is open or close?</w:t>
      </w:r>
    </w:p>
    <w:p w14:paraId="530FF9BA" w14:textId="77777777" w:rsidR="0056353C" w:rsidRPr="009C7F70" w:rsidRDefault="0056353C" w:rsidP="004F2630">
      <w:pPr>
        <w:rPr>
          <w:rFonts w:eastAsia="DFKai-SB"/>
          <w:color w:val="000000" w:themeColor="text1"/>
        </w:rPr>
      </w:pPr>
      <w:r w:rsidRPr="009C7F70">
        <w:rPr>
          <w:rFonts w:eastAsia="DFKai-SB"/>
          <w:color w:val="000000" w:themeColor="text1"/>
        </w:rPr>
        <w:t>在程式的各處其實都可以確認切換開關當時的狀態是開還是關。</w:t>
      </w:r>
    </w:p>
    <w:p w14:paraId="26EC468A" w14:textId="6C36240C" w:rsidR="0056353C" w:rsidRPr="009C7F70" w:rsidRDefault="0056353C" w:rsidP="004F2630">
      <w:pPr>
        <w:rPr>
          <w:rFonts w:eastAsia="DFKai-SB"/>
          <w:color w:val="000000" w:themeColor="text1"/>
        </w:rPr>
      </w:pPr>
      <w:r w:rsidRPr="009C7F70">
        <w:rPr>
          <w:rFonts w:eastAsia="DFKai-SB"/>
          <w:color w:val="000000" w:themeColor="text1"/>
        </w:rPr>
        <w:t>當切換開關是開或關時，按鈕可以做的事有什麼不一樣呢？</w:t>
      </w:r>
    </w:p>
    <w:p w14:paraId="515ADA2C" w14:textId="77777777" w:rsidR="0056353C" w:rsidRPr="009C7F70" w:rsidRDefault="0056353C" w:rsidP="004F2630">
      <w:pPr>
        <w:rPr>
          <w:rFonts w:eastAsia="DFKai-SB"/>
          <w:color w:val="000000" w:themeColor="text1"/>
        </w:rPr>
      </w:pPr>
    </w:p>
    <w:p w14:paraId="2570B31C"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"https://curriculum.code.org/csd-18/unit6/5/#level-expando-5-9" </w:instrText>
      </w:r>
      <w:r w:rsidRPr="009C7F70">
        <w:rPr>
          <w:rFonts w:eastAsia="DFKai-SB"/>
          <w:color w:val="000000" w:themeColor="text1"/>
        </w:rPr>
        <w:fldChar w:fldCharType="separate"/>
      </w:r>
      <w:r w:rsidRPr="009C7F70">
        <w:rPr>
          <w:rFonts w:eastAsia="DFKai-SB"/>
          <w:color w:val="000000" w:themeColor="text1"/>
        </w:rPr>
        <w:t>9]</w:t>
      </w:r>
    </w:p>
    <w:p w14:paraId="6F940CF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"https://studio.code.org/s/csd6-2018/stage/5/puzzle/9" </w:instrText>
      </w:r>
      <w:r w:rsidRPr="009C7F70">
        <w:rPr>
          <w:rFonts w:eastAsia="DFKai-SB"/>
          <w:color w:val="000000" w:themeColor="text1"/>
        </w:rPr>
        <w:fldChar w:fldCharType="separate"/>
      </w:r>
      <w:r w:rsidRPr="009C7F70">
        <w:rPr>
          <w:rFonts w:eastAsia="DFKai-SB"/>
          <w:color w:val="000000" w:themeColor="text1"/>
        </w:rPr>
        <w:t>View on Code Studio</w:t>
      </w:r>
    </w:p>
    <w:bookmarkStart w:id="238" w:name="_xvatopg5xxwj" w:colFirst="0" w:colLast="0"/>
    <w:bookmarkEnd w:id="238"/>
    <w:p w14:paraId="1DC1563D"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1D16302A"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39" w:name="_5inn633m6034" w:colFirst="0" w:colLast="0"/>
      <w:bookmarkEnd w:id="239"/>
      <w:r w:rsidRPr="009C7F70">
        <w:rPr>
          <w:rFonts w:eastAsia="DFKai-SB"/>
          <w:b/>
          <w:color w:val="000000" w:themeColor="text1"/>
          <w:sz w:val="46"/>
          <w:szCs w:val="46"/>
        </w:rPr>
        <w:t>State and the Toggle Switch</w:t>
      </w:r>
    </w:p>
    <w:p w14:paraId="7742721A" w14:textId="07B6004C" w:rsidR="0056353C" w:rsidRPr="009C7F70" w:rsidRDefault="0056353C" w:rsidP="004F2630">
      <w:pPr>
        <w:rPr>
          <w:rFonts w:eastAsia="DFKai-SB"/>
          <w:color w:val="000000" w:themeColor="text1"/>
        </w:rPr>
      </w:pPr>
      <w:r w:rsidRPr="009C7F70">
        <w:rPr>
          <w:rFonts w:eastAsia="DFKai-SB"/>
          <w:color w:val="000000" w:themeColor="text1"/>
        </w:rPr>
        <w:t>切換開關與其狀態</w:t>
      </w:r>
    </w:p>
    <w:p w14:paraId="4B204E26" w14:textId="77777777" w:rsidR="0056353C" w:rsidRPr="009C7F70" w:rsidRDefault="0056353C" w:rsidP="004F2630">
      <w:pPr>
        <w:rPr>
          <w:rFonts w:eastAsia="DFKai-SB"/>
          <w:color w:val="000000" w:themeColor="text1"/>
        </w:rPr>
      </w:pPr>
      <w:r w:rsidRPr="009C7F70">
        <w:rPr>
          <w:rFonts w:eastAsia="DFKai-SB"/>
          <w:color w:val="000000" w:themeColor="text1"/>
        </w:rPr>
        <w:t>This program tells you whether the toggle switch is opened or closed, but it needs the</w:t>
      </w:r>
      <w:hyperlink r:id="rId149">
        <w:r w:rsidRPr="009C7F70">
          <w:rPr>
            <w:rFonts w:eastAsia="DFKai-SB"/>
            <w:color w:val="000000" w:themeColor="text1"/>
          </w:rPr>
          <w:t xml:space="preserve"> </w:t>
        </w:r>
      </w:hyperlink>
      <w:hyperlink r:id="rId150">
        <w:r w:rsidRPr="00190059">
          <w:rPr>
            <w:rFonts w:eastAsia="DFKai-SB"/>
            <w:color w:val="000000" w:themeColor="text1"/>
          </w:rPr>
          <w:t>toggleSwitch.isOpen</w:t>
        </w:r>
      </w:hyperlink>
      <w:r w:rsidRPr="00190059">
        <w:rPr>
          <w:rFonts w:eastAsia="DFKai-SB"/>
          <w:color w:val="000000" w:themeColor="text1"/>
        </w:rPr>
        <w:t xml:space="preserve"> block to work.</w:t>
      </w:r>
      <w:hyperlink r:id="rId151">
        <w:r w:rsidRPr="00190059">
          <w:rPr>
            <w:rFonts w:eastAsia="DFKai-SB"/>
            <w:color w:val="000000" w:themeColor="text1"/>
          </w:rPr>
          <w:t xml:space="preserve"> </w:t>
        </w:r>
      </w:hyperlink>
      <w:hyperlink r:id="rId152">
        <w:r w:rsidRPr="00190059">
          <w:rPr>
            <w:rFonts w:eastAsia="DFKai-SB"/>
            <w:color w:val="000000" w:themeColor="text1"/>
          </w:rPr>
          <w:t>toggleSwitch.isOpen</w:t>
        </w:r>
      </w:hyperlink>
      <w:r w:rsidRPr="00190059">
        <w:rPr>
          <w:rFonts w:eastAsia="DFKai-SB"/>
          <w:color w:val="000000" w:themeColor="text1"/>
        </w:rPr>
        <w:t xml:space="preserve"> is true</w:t>
      </w:r>
      <w:r w:rsidRPr="009C7F70">
        <w:rPr>
          <w:rFonts w:eastAsia="DFKai-SB"/>
          <w:color w:val="000000" w:themeColor="text1"/>
        </w:rPr>
        <w:t xml:space="preserve"> if the switch is opened and false if the switch is closed.</w:t>
      </w:r>
    </w:p>
    <w:p w14:paraId="3162E7A4" w14:textId="77777777" w:rsidR="0056353C" w:rsidRPr="009C7F70" w:rsidRDefault="0056353C" w:rsidP="004F2630">
      <w:pPr>
        <w:rPr>
          <w:rFonts w:eastAsia="DFKai-SB"/>
          <w:color w:val="000000" w:themeColor="text1"/>
        </w:rPr>
      </w:pPr>
      <w:r w:rsidRPr="009C7F70">
        <w:rPr>
          <w:rFonts w:eastAsia="DFKai-SB"/>
          <w:color w:val="000000" w:themeColor="text1"/>
        </w:rPr>
        <w:t>此程式會告訴你切換開關的狀態是開啟還是關閉，但須使</w:t>
      </w:r>
      <w:r w:rsidRPr="00190059">
        <w:rPr>
          <w:rFonts w:eastAsia="DFKai-SB"/>
          <w:color w:val="000000" w:themeColor="text1"/>
        </w:rPr>
        <w:t>用</w:t>
      </w:r>
      <w:hyperlink r:id="rId153">
        <w:r w:rsidRPr="00190059">
          <w:rPr>
            <w:rFonts w:eastAsia="DFKai-SB"/>
            <w:color w:val="000000" w:themeColor="text1"/>
          </w:rPr>
          <w:t>toggleSwitch.isOpen</w:t>
        </w:r>
      </w:hyperlink>
      <w:r w:rsidRPr="00190059">
        <w:rPr>
          <w:rFonts w:eastAsia="DFKai-SB"/>
          <w:color w:val="000000" w:themeColor="text1"/>
        </w:rPr>
        <w:t>區塊</w:t>
      </w:r>
      <w:r w:rsidRPr="009C7F70">
        <w:rPr>
          <w:rFonts w:eastAsia="DFKai-SB"/>
          <w:color w:val="000000" w:themeColor="text1"/>
        </w:rPr>
        <w:t>。如果切換開關是開啟的，</w:t>
      </w:r>
      <w:hyperlink r:id="rId154">
        <w:r w:rsidRPr="00190059">
          <w:rPr>
            <w:rFonts w:eastAsia="DFKai-SB"/>
            <w:color w:val="000000" w:themeColor="text1"/>
          </w:rPr>
          <w:t>toggleSwitch.isOpen</w:t>
        </w:r>
      </w:hyperlink>
      <w:r w:rsidRPr="00190059">
        <w:rPr>
          <w:rFonts w:eastAsia="DFKai-SB"/>
          <w:color w:val="000000" w:themeColor="text1"/>
        </w:rPr>
        <w:t>則為真</w:t>
      </w:r>
      <w:r w:rsidRPr="009C7F70">
        <w:rPr>
          <w:rFonts w:eastAsia="DFKai-SB"/>
          <w:color w:val="000000" w:themeColor="text1"/>
        </w:rPr>
        <w:t>，反之則為假。</w:t>
      </w:r>
    </w:p>
    <w:p w14:paraId="3A5D3E4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40" w:name="_vf4i4k7qjle" w:colFirst="0" w:colLast="0"/>
      <w:bookmarkEnd w:id="240"/>
      <w:r w:rsidRPr="009C7F70">
        <w:rPr>
          <w:rFonts w:eastAsia="DFKai-SB"/>
          <w:b/>
          <w:color w:val="000000" w:themeColor="text1"/>
          <w:sz w:val="46"/>
          <w:szCs w:val="46"/>
        </w:rPr>
        <w:lastRenderedPageBreak/>
        <w:t>Do this</w:t>
      </w:r>
    </w:p>
    <w:p w14:paraId="262A9FAE"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4C3C9C0B" w14:textId="77777777" w:rsidR="0056353C" w:rsidRPr="009C7F70" w:rsidRDefault="0056353C" w:rsidP="004F2630">
      <w:pPr>
        <w:numPr>
          <w:ilvl w:val="0"/>
          <w:numId w:val="67"/>
        </w:numPr>
        <w:rPr>
          <w:rFonts w:eastAsia="DFKai-SB"/>
          <w:color w:val="000000" w:themeColor="text1"/>
        </w:rPr>
      </w:pPr>
      <w:r w:rsidRPr="009C7F70">
        <w:rPr>
          <w:rFonts w:eastAsia="DFKai-SB"/>
          <w:color w:val="000000" w:themeColor="text1"/>
        </w:rPr>
        <w:t>Complete the if-statement with the</w:t>
      </w:r>
      <w:hyperlink r:id="rId155">
        <w:r w:rsidRPr="009C7F70">
          <w:rPr>
            <w:rFonts w:eastAsia="DFKai-SB"/>
            <w:color w:val="000000" w:themeColor="text1"/>
          </w:rPr>
          <w:t xml:space="preserve"> </w:t>
        </w:r>
      </w:hyperlink>
      <w:hyperlink r:id="rId156">
        <w:r w:rsidRPr="009C7F70">
          <w:rPr>
            <w:rFonts w:eastAsia="DFKai-SB"/>
            <w:color w:val="000000" w:themeColor="text1"/>
          </w:rPr>
          <w:t>toggleSwitch.isOpen</w:t>
        </w:r>
      </w:hyperlink>
      <w:r w:rsidRPr="009C7F70">
        <w:rPr>
          <w:rFonts w:eastAsia="DFKai-SB"/>
          <w:color w:val="000000" w:themeColor="text1"/>
        </w:rPr>
        <w:t xml:space="preserve"> property.</w:t>
      </w:r>
    </w:p>
    <w:p w14:paraId="4C3B36ED" w14:textId="77777777" w:rsidR="0056353C" w:rsidRPr="009C7F70" w:rsidRDefault="0056353C" w:rsidP="004F2630">
      <w:pPr>
        <w:numPr>
          <w:ilvl w:val="0"/>
          <w:numId w:val="67"/>
        </w:numPr>
        <w:rPr>
          <w:rFonts w:eastAsia="DFKai-SB"/>
          <w:color w:val="000000" w:themeColor="text1"/>
        </w:rPr>
      </w:pPr>
      <w:r w:rsidRPr="009C7F70">
        <w:rPr>
          <w:rFonts w:eastAsia="DFKai-SB"/>
          <w:color w:val="000000" w:themeColor="text1"/>
        </w:rPr>
        <w:t>完成於</w:t>
      </w:r>
      <w:r w:rsidRPr="009C7F70">
        <w:rPr>
          <w:rFonts w:eastAsia="DFKai-SB"/>
          <w:color w:val="000000" w:themeColor="text1"/>
        </w:rPr>
        <w:t>if</w:t>
      </w:r>
      <w:r w:rsidRPr="009C7F70">
        <w:rPr>
          <w:rFonts w:eastAsia="DFKai-SB"/>
          <w:color w:val="000000" w:themeColor="text1"/>
        </w:rPr>
        <w:t>條件式中使用</w:t>
      </w:r>
      <w:hyperlink r:id="rId157">
        <w:r w:rsidRPr="009C7F70">
          <w:rPr>
            <w:rFonts w:eastAsia="DFKai-SB"/>
            <w:color w:val="000000" w:themeColor="text1"/>
          </w:rPr>
          <w:t>toggleSwitch.isOpen</w:t>
        </w:r>
      </w:hyperlink>
      <w:r w:rsidRPr="009C7F70">
        <w:rPr>
          <w:rFonts w:eastAsia="DFKai-SB"/>
          <w:color w:val="000000" w:themeColor="text1"/>
        </w:rPr>
        <w:t>。</w:t>
      </w:r>
    </w:p>
    <w:p w14:paraId="16B6EF47" w14:textId="77777777" w:rsidR="0056353C" w:rsidRPr="009C7F70" w:rsidRDefault="0056353C" w:rsidP="004F2630">
      <w:pPr>
        <w:numPr>
          <w:ilvl w:val="0"/>
          <w:numId w:val="67"/>
        </w:numPr>
        <w:rPr>
          <w:rFonts w:eastAsia="DFKai-SB"/>
          <w:color w:val="000000" w:themeColor="text1"/>
        </w:rPr>
      </w:pPr>
      <w:r w:rsidRPr="009C7F70">
        <w:rPr>
          <w:rFonts w:eastAsia="DFKai-SB"/>
          <w:color w:val="000000" w:themeColor="text1"/>
        </w:rPr>
        <w:t>Run the program and press the left button, then flip the toggle switch and press the button again.</w:t>
      </w:r>
    </w:p>
    <w:p w14:paraId="03062DB8" w14:textId="77777777" w:rsidR="0056353C" w:rsidRPr="009C7F70" w:rsidRDefault="0056353C" w:rsidP="004F2630">
      <w:pPr>
        <w:numPr>
          <w:ilvl w:val="0"/>
          <w:numId w:val="67"/>
        </w:numPr>
        <w:rPr>
          <w:rFonts w:eastAsia="DFKai-SB"/>
          <w:color w:val="000000" w:themeColor="text1"/>
        </w:rPr>
      </w:pPr>
      <w:r w:rsidRPr="009C7F70">
        <w:rPr>
          <w:rFonts w:eastAsia="DFKai-SB"/>
          <w:color w:val="000000" w:themeColor="text1"/>
        </w:rPr>
        <w:t>執行程式並按下左按鈕，然後切換開關後再按一次左按鈕。</w:t>
      </w:r>
    </w:p>
    <w:p w14:paraId="1F14A4CB" w14:textId="77777777" w:rsidR="0056353C" w:rsidRPr="009C7F70" w:rsidRDefault="0056353C" w:rsidP="004F2630">
      <w:pPr>
        <w:ind w:left="720"/>
        <w:rPr>
          <w:rFonts w:eastAsia="DFKai-SB"/>
          <w:color w:val="000000" w:themeColor="text1"/>
        </w:rPr>
      </w:pPr>
    </w:p>
    <w:p w14:paraId="7602B505" w14:textId="77777777" w:rsidR="0056353C" w:rsidRPr="009C7F70" w:rsidRDefault="0056353C" w:rsidP="004F2630">
      <w:pPr>
        <w:rPr>
          <w:rFonts w:eastAsia="DFKai-SB"/>
          <w:color w:val="000000" w:themeColor="text1"/>
        </w:rPr>
      </w:pPr>
      <w:r w:rsidRPr="009C7F70">
        <w:rPr>
          <w:rFonts w:eastAsia="DFKai-SB"/>
          <w:color w:val="000000" w:themeColor="text1"/>
        </w:rPr>
        <w:t>Circuit Playground: Buzzer</w:t>
      </w:r>
    </w:p>
    <w:p w14:paraId="60E77747"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"https://curriculum.code.org/csd-18/unit6/5/#level-expando-5-10-sfmd" </w:instrText>
      </w:r>
      <w:r w:rsidRPr="009C7F70">
        <w:rPr>
          <w:rFonts w:eastAsia="DFKai-SB"/>
          <w:color w:val="000000" w:themeColor="text1"/>
        </w:rPr>
        <w:fldChar w:fldCharType="separate"/>
      </w:r>
      <w:r w:rsidRPr="009C7F70">
        <w:rPr>
          <w:rFonts w:eastAsia="DFKai-SB"/>
          <w:color w:val="000000" w:themeColor="text1"/>
        </w:rPr>
        <w:t>Student Overview]</w:t>
      </w:r>
    </w:p>
    <w:p w14:paraId="2AD7BF61" w14:textId="77777777" w:rsidR="0056353C" w:rsidRPr="009C7F70" w:rsidRDefault="0056353C" w:rsidP="004F2630">
      <w:pPr>
        <w:ind w:left="720"/>
        <w:rPr>
          <w:rFonts w:eastAsia="DFKai-SB"/>
          <w:color w:val="000000" w:themeColor="text1"/>
        </w:rPr>
      </w:pPr>
      <w:r w:rsidRPr="009C7F70">
        <w:rPr>
          <w:rFonts w:eastAsia="DFKai-SB"/>
          <w:color w:val="000000" w:themeColor="text1"/>
        </w:rPr>
        <w:fldChar w:fldCharType="end"/>
      </w:r>
      <w:hyperlink r:id="rId158">
        <w:r w:rsidRPr="009C7F70">
          <w:rPr>
            <w:rFonts w:eastAsia="DFKai-SB"/>
            <w:color w:val="000000" w:themeColor="text1"/>
          </w:rPr>
          <w:t>View on Code Studio</w:t>
        </w:r>
      </w:hyperlink>
    </w:p>
    <w:p w14:paraId="31D5A4E3" w14:textId="77777777" w:rsidR="0056353C" w:rsidRPr="009C7F70" w:rsidRDefault="0056353C" w:rsidP="004F2630">
      <w:pPr>
        <w:rPr>
          <w:rFonts w:eastAsia="DFKai-SB"/>
          <w:color w:val="000000" w:themeColor="text1"/>
        </w:rPr>
      </w:pPr>
    </w:p>
    <w:p w14:paraId="6C23583A"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41" w:name="_f1ucfwg5civp" w:colFirst="0" w:colLast="0"/>
      <w:bookmarkEnd w:id="241"/>
      <w:r w:rsidRPr="009C7F70">
        <w:rPr>
          <w:rFonts w:eastAsia="DFKai-SB"/>
          <w:b/>
          <w:color w:val="000000" w:themeColor="text1"/>
          <w:sz w:val="46"/>
          <w:szCs w:val="46"/>
        </w:rPr>
        <w:t>Producing Output</w:t>
      </w:r>
    </w:p>
    <w:p w14:paraId="22FC9904" w14:textId="77777777" w:rsidR="0056353C" w:rsidRPr="009C7F70" w:rsidRDefault="0056353C" w:rsidP="004F2630">
      <w:pPr>
        <w:rPr>
          <w:rFonts w:eastAsia="DFKai-SB"/>
          <w:color w:val="000000" w:themeColor="text1"/>
        </w:rPr>
      </w:pPr>
      <w:r w:rsidRPr="009C7F70">
        <w:rPr>
          <w:rFonts w:eastAsia="DFKai-SB"/>
          <w:color w:val="000000" w:themeColor="text1"/>
        </w:rPr>
        <w:t>產生輸出</w:t>
      </w:r>
    </w:p>
    <w:p w14:paraId="4F86F051" w14:textId="77777777" w:rsidR="0056353C" w:rsidRPr="009C7F70" w:rsidRDefault="0056353C" w:rsidP="004F2630">
      <w:pPr>
        <w:rPr>
          <w:rFonts w:eastAsia="DFKai-SB"/>
          <w:b/>
          <w:color w:val="000000" w:themeColor="text1"/>
          <w:sz w:val="46"/>
          <w:szCs w:val="46"/>
        </w:rPr>
      </w:pPr>
      <w:r w:rsidRPr="009C7F70">
        <w:rPr>
          <w:rFonts w:eastAsia="DFKai-SB"/>
          <w:b/>
          <w:noProof/>
          <w:color w:val="000000" w:themeColor="text1"/>
          <w:sz w:val="46"/>
          <w:szCs w:val="46"/>
        </w:rPr>
        <w:drawing>
          <wp:inline distT="114300" distB="114300" distL="114300" distR="114300" wp14:anchorId="6A9795B6" wp14:editId="5457533D">
            <wp:extent cx="4476750" cy="42576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9"/>
                    <a:srcRect/>
                    <a:stretch>
                      <a:fillRect/>
                    </a:stretch>
                  </pic:blipFill>
                  <pic:spPr>
                    <a:xfrm>
                      <a:off x="0" y="0"/>
                      <a:ext cx="4476750" cy="4257675"/>
                    </a:xfrm>
                    <a:prstGeom prst="rect">
                      <a:avLst/>
                    </a:prstGeom>
                    <a:ln/>
                  </pic:spPr>
                </pic:pic>
              </a:graphicData>
            </a:graphic>
          </wp:inline>
        </w:drawing>
      </w:r>
    </w:p>
    <w:p w14:paraId="06BE204E" w14:textId="77777777" w:rsidR="0056353C" w:rsidRPr="009C7F70" w:rsidRDefault="0056353C" w:rsidP="004F2630">
      <w:pPr>
        <w:rPr>
          <w:rFonts w:eastAsia="DFKai-SB"/>
          <w:color w:val="000000" w:themeColor="text1"/>
        </w:rPr>
      </w:pPr>
      <w:r w:rsidRPr="009C7F70">
        <w:rPr>
          <w:rFonts w:eastAsia="DFKai-SB"/>
          <w:color w:val="000000" w:themeColor="text1"/>
        </w:rPr>
        <w:t>The LED is probably the simplest form of output available, and though there are many useful things a simple light can communicate, sometimes we need a different form of output. We've used light as an output, but what about sound? Your board has a</w:t>
      </w:r>
      <w:hyperlink r:id="rId160">
        <w:r w:rsidRPr="009C7F70">
          <w:rPr>
            <w:rFonts w:eastAsia="DFKai-SB"/>
            <w:color w:val="000000" w:themeColor="text1"/>
          </w:rPr>
          <w:t xml:space="preserve"> </w:t>
        </w:r>
      </w:hyperlink>
      <w:hyperlink r:id="rId161">
        <w:r w:rsidRPr="009C7F70">
          <w:rPr>
            <w:rFonts w:eastAsia="DFKai-SB"/>
            <w:color w:val="000000" w:themeColor="text1"/>
          </w:rPr>
          <w:t>buzzer</w:t>
        </w:r>
      </w:hyperlink>
      <w:r w:rsidRPr="009C7F70">
        <w:rPr>
          <w:rFonts w:eastAsia="DFKai-SB"/>
          <w:color w:val="000000" w:themeColor="text1"/>
        </w:rPr>
        <w:t xml:space="preserve"> object that can play simple sounds.</w:t>
      </w:r>
    </w:p>
    <w:p w14:paraId="46EA11C0"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大概是最簡單的輸出形式了。雖然有很多事情可以用光來傳達，有時我們還是需要不同形式的輸出。我們已可使用光作為輸出，聲音呢？你的電路板上有個可以發出簡單聲音的蜂鳴器物件。</w:t>
      </w:r>
    </w:p>
    <w:p w14:paraId="1CB7BC2F"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42" w:name="_wvzviqmm5xbl" w:colFirst="0" w:colLast="0"/>
      <w:bookmarkEnd w:id="242"/>
      <w:r w:rsidRPr="009C7F70">
        <w:rPr>
          <w:rFonts w:eastAsia="DFKai-SB"/>
          <w:color w:val="000000" w:themeColor="text1"/>
          <w:sz w:val="26"/>
          <w:szCs w:val="26"/>
        </w:rPr>
        <w:t>The Buzzer</w:t>
      </w:r>
    </w:p>
    <w:p w14:paraId="4FBB0AD9" w14:textId="77777777" w:rsidR="0056353C" w:rsidRPr="009C7F70" w:rsidRDefault="0056353C" w:rsidP="004F2630">
      <w:pPr>
        <w:rPr>
          <w:rFonts w:eastAsia="DFKai-SB"/>
          <w:color w:val="000000" w:themeColor="text1"/>
        </w:rPr>
      </w:pPr>
      <w:r w:rsidRPr="009C7F70">
        <w:rPr>
          <w:rFonts w:eastAsia="DFKai-SB"/>
          <w:color w:val="000000" w:themeColor="text1"/>
        </w:rPr>
        <w:t>蜂鳴器</w:t>
      </w:r>
    </w:p>
    <w:p w14:paraId="559C1460" w14:textId="77777777" w:rsidR="0056353C" w:rsidRPr="009C7F70" w:rsidRDefault="0056353C" w:rsidP="004F2630">
      <w:pPr>
        <w:rPr>
          <w:rFonts w:eastAsia="DFKai-SB"/>
          <w:color w:val="000000" w:themeColor="text1"/>
        </w:rPr>
      </w:pPr>
      <w:r w:rsidRPr="009C7F70">
        <w:rPr>
          <w:rFonts w:eastAsia="DFKai-SB"/>
          <w:color w:val="000000" w:themeColor="text1"/>
        </w:rPr>
        <w:t>Don't expect the</w:t>
      </w:r>
      <w:hyperlink r:id="rId162">
        <w:r w:rsidRPr="009C7F70">
          <w:rPr>
            <w:rFonts w:eastAsia="DFKai-SB"/>
            <w:color w:val="000000" w:themeColor="text1"/>
          </w:rPr>
          <w:t xml:space="preserve"> </w:t>
        </w:r>
      </w:hyperlink>
      <w:hyperlink r:id="rId163">
        <w:r w:rsidRPr="009C7F70">
          <w:rPr>
            <w:rFonts w:eastAsia="DFKai-SB"/>
            <w:color w:val="000000" w:themeColor="text1"/>
          </w:rPr>
          <w:t>buzzer</w:t>
        </w:r>
      </w:hyperlink>
      <w:r w:rsidRPr="009C7F70">
        <w:rPr>
          <w:rFonts w:eastAsia="DFKai-SB"/>
          <w:color w:val="000000" w:themeColor="text1"/>
        </w:rPr>
        <w:t xml:space="preserve"> to make beautiful music - it's a simple tool for simple output!</w:t>
      </w:r>
    </w:p>
    <w:p w14:paraId="5FC69624" w14:textId="77777777" w:rsidR="0056353C" w:rsidRPr="009C7F70" w:rsidRDefault="0056353C" w:rsidP="004F2630">
      <w:pPr>
        <w:rPr>
          <w:rFonts w:eastAsia="DFKai-SB"/>
          <w:color w:val="000000" w:themeColor="text1"/>
        </w:rPr>
      </w:pPr>
      <w:r w:rsidRPr="009C7F70">
        <w:rPr>
          <w:rFonts w:eastAsia="DFKai-SB"/>
          <w:color w:val="000000" w:themeColor="text1"/>
        </w:rPr>
        <w:t>請不要期待蜂鳴器會發出美妙的音樂，它只是個簡單的輸出工具！</w:t>
      </w:r>
    </w:p>
    <w:p w14:paraId="607AD92A" w14:textId="77777777" w:rsidR="0056353C" w:rsidRPr="009C7F70" w:rsidRDefault="0056353C" w:rsidP="004F2630">
      <w:pPr>
        <w:numPr>
          <w:ilvl w:val="0"/>
          <w:numId w:val="74"/>
        </w:numPr>
        <w:rPr>
          <w:rFonts w:eastAsia="DFKai-SB"/>
          <w:color w:val="000000" w:themeColor="text1"/>
        </w:rPr>
      </w:pPr>
      <w:r w:rsidRPr="009C7F70">
        <w:rPr>
          <w:rFonts w:eastAsia="DFKai-SB"/>
          <w:color w:val="000000" w:themeColor="text1"/>
        </w:rPr>
        <w:t xml:space="preserve">This cube contains a simple buzzer (also known as a </w:t>
      </w:r>
      <w:r w:rsidRPr="009C7F70">
        <w:rPr>
          <w:rFonts w:eastAsia="DFKai-SB"/>
          <w:i/>
          <w:color w:val="000000" w:themeColor="text1"/>
        </w:rPr>
        <w:t>piezo</w:t>
      </w:r>
      <w:r w:rsidRPr="009C7F70">
        <w:rPr>
          <w:rFonts w:eastAsia="DFKai-SB"/>
          <w:color w:val="000000" w:themeColor="text1"/>
        </w:rPr>
        <w:t xml:space="preserve"> or </w:t>
      </w:r>
      <w:r w:rsidRPr="009C7F70">
        <w:rPr>
          <w:rFonts w:eastAsia="DFKai-SB"/>
          <w:i/>
          <w:color w:val="000000" w:themeColor="text1"/>
        </w:rPr>
        <w:t>piezoelectric</w:t>
      </w:r>
      <w:r w:rsidRPr="009C7F70">
        <w:rPr>
          <w:rFonts w:eastAsia="DFKai-SB"/>
          <w:color w:val="000000" w:themeColor="text1"/>
        </w:rPr>
        <w:t xml:space="preserve"> buzzer). When electricity is sent to the buzzer, it vibrates and makes noise.</w:t>
      </w:r>
    </w:p>
    <w:p w14:paraId="63EA0449" w14:textId="77777777" w:rsidR="0056353C" w:rsidRPr="009C7F70" w:rsidRDefault="0056353C" w:rsidP="004F2630">
      <w:pPr>
        <w:numPr>
          <w:ilvl w:val="0"/>
          <w:numId w:val="74"/>
        </w:numPr>
        <w:rPr>
          <w:rFonts w:eastAsia="DFKai-SB"/>
          <w:color w:val="000000" w:themeColor="text1"/>
        </w:rPr>
      </w:pPr>
      <w:r w:rsidRPr="009C7F70">
        <w:rPr>
          <w:rFonts w:eastAsia="DFKai-SB"/>
          <w:color w:val="000000" w:themeColor="text1"/>
        </w:rPr>
        <w:t>這個小方塊有一個簡單的蜂鳴器（也被稱作壓電，或是壓電蜂鳴器）。當電被傳送到蜂鳴器時，它就會震動並且發出蜂鳴。</w:t>
      </w:r>
    </w:p>
    <w:p w14:paraId="23B3512B" w14:textId="77777777" w:rsidR="0056353C" w:rsidRPr="009C7F70" w:rsidRDefault="0056353C" w:rsidP="004F2630">
      <w:pPr>
        <w:pStyle w:val="Heading3"/>
        <w:keepNext w:val="0"/>
        <w:keepLines w:val="0"/>
        <w:spacing w:before="280"/>
        <w:rPr>
          <w:rFonts w:eastAsia="DFKai-SB"/>
          <w:color w:val="000000" w:themeColor="text1"/>
          <w:sz w:val="26"/>
          <w:szCs w:val="26"/>
        </w:rPr>
      </w:pPr>
      <w:bookmarkStart w:id="243" w:name="_jd0gdlkzx6ul" w:colFirst="0" w:colLast="0"/>
      <w:bookmarkEnd w:id="243"/>
      <w:r w:rsidRPr="009C7F70">
        <w:rPr>
          <w:rFonts w:eastAsia="DFKai-SB"/>
          <w:color w:val="000000" w:themeColor="text1"/>
          <w:sz w:val="26"/>
          <w:szCs w:val="26"/>
        </w:rPr>
        <w:t>Making Different Sounds</w:t>
      </w:r>
    </w:p>
    <w:p w14:paraId="313DA0A2" w14:textId="77777777" w:rsidR="0056353C" w:rsidRPr="009C7F70" w:rsidRDefault="0056353C" w:rsidP="004F2630">
      <w:pPr>
        <w:rPr>
          <w:rFonts w:eastAsia="DFKai-SB"/>
          <w:b/>
          <w:color w:val="000000" w:themeColor="text1"/>
          <w:sz w:val="26"/>
          <w:szCs w:val="26"/>
        </w:rPr>
      </w:pPr>
      <w:r w:rsidRPr="009C7F70">
        <w:rPr>
          <w:rFonts w:eastAsia="DFKai-SB"/>
          <w:b/>
          <w:noProof/>
          <w:color w:val="000000" w:themeColor="text1"/>
          <w:sz w:val="26"/>
          <w:szCs w:val="26"/>
        </w:rPr>
        <w:drawing>
          <wp:inline distT="114300" distB="114300" distL="114300" distR="114300" wp14:anchorId="3521291F" wp14:editId="54335B8F">
            <wp:extent cx="3419475" cy="34671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4"/>
                    <a:srcRect/>
                    <a:stretch>
                      <a:fillRect/>
                    </a:stretch>
                  </pic:blipFill>
                  <pic:spPr>
                    <a:xfrm>
                      <a:off x="0" y="0"/>
                      <a:ext cx="3419475" cy="3467100"/>
                    </a:xfrm>
                    <a:prstGeom prst="rect">
                      <a:avLst/>
                    </a:prstGeom>
                    <a:ln/>
                  </pic:spPr>
                </pic:pic>
              </a:graphicData>
            </a:graphic>
          </wp:inline>
        </w:drawing>
      </w:r>
    </w:p>
    <w:p w14:paraId="244841AB" w14:textId="77777777" w:rsidR="0056353C" w:rsidRPr="009C7F70" w:rsidRDefault="0056353C" w:rsidP="004F2630">
      <w:pPr>
        <w:rPr>
          <w:rFonts w:eastAsia="DFKai-SB"/>
          <w:color w:val="000000" w:themeColor="text1"/>
        </w:rPr>
      </w:pPr>
      <w:r w:rsidRPr="009C7F70">
        <w:rPr>
          <w:rFonts w:eastAsia="DFKai-SB"/>
          <w:color w:val="000000" w:themeColor="text1"/>
        </w:rPr>
        <w:t>When using the LED our choice of output was pretty simple; it's either on or off. The buzzer can actually play a range of different sounds. We're able to do that by sending pulses of electricity to the buzzer at different speeds. This is like turning on and off a light repeatedly - the faster we flip the switch, the higher the sound it will produce.</w:t>
      </w:r>
    </w:p>
    <w:p w14:paraId="030BF64C" w14:textId="77777777" w:rsidR="0056353C" w:rsidRPr="009C7F70" w:rsidRDefault="0056353C" w:rsidP="004F2630">
      <w:pPr>
        <w:rPr>
          <w:rFonts w:eastAsia="DFKai-SB"/>
          <w:color w:val="000000" w:themeColor="text1"/>
        </w:rPr>
      </w:pPr>
      <w:r w:rsidRPr="009C7F70">
        <w:rPr>
          <w:rFonts w:eastAsia="DFKai-SB"/>
          <w:color w:val="000000" w:themeColor="text1"/>
        </w:rPr>
        <w:t>當使用</w:t>
      </w:r>
      <w:r w:rsidRPr="009C7F70">
        <w:rPr>
          <w:rFonts w:eastAsia="DFKai-SB"/>
          <w:color w:val="000000" w:themeColor="text1"/>
        </w:rPr>
        <w:t>LED</w:t>
      </w:r>
      <w:r w:rsidRPr="009C7F70">
        <w:rPr>
          <w:rFonts w:eastAsia="DFKai-SB"/>
          <w:color w:val="000000" w:themeColor="text1"/>
        </w:rPr>
        <w:t>燈當作輸出裝置時，輸出的選擇只有簡單的兩種方式：開或關。蜂鳴器則可以有許多不同的聲音變化。這是藉由使用不同的速度傳送電脈波給蜂鳴器所致。這就像用不同的速度重複開關燈，開關的速度越快，所發出的聲音越高。</w:t>
      </w:r>
    </w:p>
    <w:p w14:paraId="7CF4656C" w14:textId="77777777" w:rsidR="0056353C" w:rsidRPr="009C7F70" w:rsidRDefault="0056353C" w:rsidP="004F2630">
      <w:pPr>
        <w:rPr>
          <w:rFonts w:eastAsia="DFKai-SB"/>
          <w:color w:val="000000" w:themeColor="text1"/>
        </w:rPr>
      </w:pPr>
    </w:p>
    <w:p w14:paraId="46E3D9B2" w14:textId="77777777" w:rsidR="0056353C" w:rsidRPr="009C7F70" w:rsidRDefault="0056353C" w:rsidP="004F2630">
      <w:pPr>
        <w:rPr>
          <w:rFonts w:eastAsia="DFKai-SB"/>
          <w:color w:val="000000" w:themeColor="text1"/>
        </w:rPr>
      </w:pPr>
      <w:r w:rsidRPr="009C7F70">
        <w:rPr>
          <w:rFonts w:eastAsia="DFKai-SB"/>
          <w:color w:val="000000" w:themeColor="text1"/>
        </w:rPr>
        <w:t>The Buzzer</w:t>
      </w:r>
    </w:p>
    <w:p w14:paraId="2E235D01" w14:textId="77777777" w:rsidR="0056353C" w:rsidRPr="009C7F70" w:rsidRDefault="0056353C" w:rsidP="004F2630">
      <w:pPr>
        <w:ind w:left="720"/>
        <w:rPr>
          <w:rFonts w:eastAsia="DFKai-SB"/>
          <w:color w:val="000000" w:themeColor="text1"/>
        </w:rPr>
      </w:pPr>
      <w:r w:rsidRPr="009C7F70">
        <w:rPr>
          <w:rFonts w:eastAsia="DFKai-SB"/>
          <w:color w:val="000000" w:themeColor="text1"/>
        </w:rPr>
        <w:lastRenderedPageBreak/>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"https://curriculum.code.org/csd-18/unit6/5/#level-expando-5-11" </w:instrText>
      </w:r>
      <w:r w:rsidRPr="009C7F70">
        <w:rPr>
          <w:rFonts w:eastAsia="DFKai-SB"/>
          <w:color w:val="000000" w:themeColor="text1"/>
        </w:rPr>
        <w:fldChar w:fldCharType="separate"/>
      </w:r>
      <w:r w:rsidRPr="009C7F70">
        <w:rPr>
          <w:rFonts w:eastAsia="DFKai-SB"/>
          <w:color w:val="000000" w:themeColor="text1"/>
        </w:rPr>
        <w:t>11]</w:t>
      </w:r>
    </w:p>
    <w:p w14:paraId="1DB3B2F3" w14:textId="77777777" w:rsidR="0056353C" w:rsidRPr="009C7F70" w:rsidRDefault="0056353C" w:rsidP="004F2630">
      <w:pPr>
        <w:numPr>
          <w:ilvl w:val="0"/>
          <w:numId w:val="6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(click tabs to see student view)</w:t>
      </w:r>
    </w:p>
    <w:p w14:paraId="11E4E7FA"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"https://studio.code.org/s/csd6-2018/stage/5/puzzle/11" </w:instrText>
      </w:r>
      <w:r w:rsidRPr="009C7F70">
        <w:rPr>
          <w:rFonts w:eastAsia="DFKai-SB"/>
          <w:color w:val="000000" w:themeColor="text1"/>
        </w:rPr>
        <w:fldChar w:fldCharType="separate"/>
      </w:r>
      <w:r w:rsidRPr="009C7F70">
        <w:rPr>
          <w:rFonts w:eastAsia="DFKai-SB"/>
          <w:color w:val="000000" w:themeColor="text1"/>
        </w:rPr>
        <w:t>View on Code Studio</w:t>
      </w:r>
    </w:p>
    <w:bookmarkStart w:id="244" w:name="_wulfwihx7dc0" w:colFirst="0" w:colLast="0"/>
    <w:bookmarkEnd w:id="244"/>
    <w:p w14:paraId="15A4112E"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5233BD6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45" w:name="_npst7tfphucc" w:colFirst="0" w:colLast="0"/>
      <w:bookmarkEnd w:id="245"/>
      <w:r w:rsidRPr="009C7F70">
        <w:rPr>
          <w:rFonts w:eastAsia="DFKai-SB"/>
          <w:b/>
          <w:color w:val="000000" w:themeColor="text1"/>
          <w:sz w:val="46"/>
          <w:szCs w:val="46"/>
        </w:rPr>
        <w:t>Using the Buzzer</w:t>
      </w:r>
    </w:p>
    <w:p w14:paraId="25F5A190" w14:textId="77777777" w:rsidR="0056353C" w:rsidRPr="009C7F70" w:rsidRDefault="0056353C" w:rsidP="004F2630">
      <w:pPr>
        <w:rPr>
          <w:rFonts w:eastAsia="DFKai-SB"/>
          <w:color w:val="000000" w:themeColor="text1"/>
        </w:rPr>
      </w:pPr>
      <w:r w:rsidRPr="009C7F70">
        <w:rPr>
          <w:rFonts w:eastAsia="DFKai-SB"/>
          <w:color w:val="000000" w:themeColor="text1"/>
        </w:rPr>
        <w:t>使用蜂鳴器</w:t>
      </w:r>
    </w:p>
    <w:p w14:paraId="5B43CAEE" w14:textId="77777777" w:rsidR="0056353C" w:rsidRPr="009C7F70" w:rsidRDefault="0056353C" w:rsidP="004F2630">
      <w:pPr>
        <w:rPr>
          <w:rFonts w:eastAsia="DFKai-SB"/>
          <w:color w:val="000000" w:themeColor="text1"/>
        </w:rPr>
      </w:pPr>
      <w:r w:rsidRPr="009C7F70">
        <w:rPr>
          <w:rFonts w:eastAsia="DFKai-SB"/>
          <w:color w:val="000000" w:themeColor="text1"/>
        </w:rPr>
        <w:t>You can use the buzzer in a lot of different ways, but right now we're just going to use the</w:t>
      </w:r>
      <w:hyperlink r:id="rId165">
        <w:r w:rsidRPr="009C7F70">
          <w:rPr>
            <w:rFonts w:eastAsia="DFKai-SB"/>
            <w:color w:val="000000" w:themeColor="text1"/>
          </w:rPr>
          <w:t xml:space="preserve"> </w:t>
        </w:r>
      </w:hyperlink>
      <w:hyperlink r:id="rId166">
        <w:r w:rsidRPr="009C7F70">
          <w:rPr>
            <w:rFonts w:eastAsia="DFKai-SB"/>
            <w:color w:val="000000" w:themeColor="text1"/>
          </w:rPr>
          <w:t>buzzer.frequency()</w:t>
        </w:r>
      </w:hyperlink>
      <w:r w:rsidRPr="009C7F70">
        <w:rPr>
          <w:rFonts w:eastAsia="DFKai-SB"/>
          <w:color w:val="000000" w:themeColor="text1"/>
        </w:rPr>
        <w:t>.</w:t>
      </w:r>
    </w:p>
    <w:p w14:paraId="52CD0073" w14:textId="77777777" w:rsidR="0056353C" w:rsidRPr="009C7F70" w:rsidRDefault="0056353C" w:rsidP="004F2630">
      <w:pPr>
        <w:rPr>
          <w:rFonts w:eastAsia="DFKai-SB"/>
          <w:color w:val="000000" w:themeColor="text1"/>
        </w:rPr>
      </w:pPr>
      <w:r w:rsidRPr="009C7F70">
        <w:rPr>
          <w:rFonts w:eastAsia="DFKai-SB"/>
          <w:color w:val="000000" w:themeColor="text1"/>
        </w:rPr>
        <w:t>你可以用許多不同的方式來使用蜂鳴器，但現在我們先使用</w:t>
      </w:r>
      <w:hyperlink r:id="rId167">
        <w:r w:rsidRPr="009C7F70">
          <w:rPr>
            <w:rFonts w:eastAsia="DFKai-SB"/>
            <w:color w:val="000000" w:themeColor="text1"/>
          </w:rPr>
          <w:t>buzzer.frequency()</w:t>
        </w:r>
      </w:hyperlink>
      <w:r w:rsidRPr="009C7F70">
        <w:rPr>
          <w:rFonts w:eastAsia="DFKai-SB"/>
          <w:color w:val="000000" w:themeColor="text1"/>
        </w:rPr>
        <w:t>（蜂鳴器的頻率）。</w:t>
      </w:r>
    </w:p>
    <w:p w14:paraId="1D971C83"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46" w:name="_m1scaxhpvlgs" w:colFirst="0" w:colLast="0"/>
      <w:bookmarkEnd w:id="246"/>
      <w:r w:rsidRPr="009C7F70">
        <w:rPr>
          <w:rFonts w:eastAsia="DFKai-SB"/>
          <w:b/>
          <w:color w:val="000000" w:themeColor="text1"/>
          <w:sz w:val="46"/>
          <w:szCs w:val="46"/>
        </w:rPr>
        <w:t>Do this</w:t>
      </w:r>
    </w:p>
    <w:p w14:paraId="492D942C"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749A39DE" w14:textId="77777777" w:rsidR="0056353C" w:rsidRPr="009C7F70" w:rsidRDefault="0056353C" w:rsidP="004F2630">
      <w:pPr>
        <w:numPr>
          <w:ilvl w:val="0"/>
          <w:numId w:val="76"/>
        </w:numPr>
        <w:rPr>
          <w:rFonts w:eastAsia="DFKai-SB"/>
          <w:color w:val="000000" w:themeColor="text1"/>
        </w:rPr>
      </w:pPr>
      <w:r w:rsidRPr="009C7F70">
        <w:rPr>
          <w:rFonts w:eastAsia="DFKai-SB"/>
          <w:color w:val="000000" w:themeColor="text1"/>
        </w:rPr>
        <w:t>Pull out a</w:t>
      </w:r>
      <w:hyperlink r:id="rId168">
        <w:r w:rsidRPr="009C7F70">
          <w:rPr>
            <w:rFonts w:eastAsia="DFKai-SB"/>
            <w:color w:val="000000" w:themeColor="text1"/>
          </w:rPr>
          <w:t xml:space="preserve"> </w:t>
        </w:r>
      </w:hyperlink>
      <w:hyperlink r:id="rId169">
        <w:r w:rsidRPr="009C7F70">
          <w:rPr>
            <w:rFonts w:eastAsia="DFKai-SB"/>
            <w:color w:val="000000" w:themeColor="text1"/>
          </w:rPr>
          <w:t>buzzer.frequency()</w:t>
        </w:r>
      </w:hyperlink>
      <w:r w:rsidRPr="009C7F70">
        <w:rPr>
          <w:rFonts w:eastAsia="DFKai-SB"/>
          <w:color w:val="000000" w:themeColor="text1"/>
        </w:rPr>
        <w:t xml:space="preserve"> block from the toolbox and play around with it. You'll notice it has two parameters, what happens when you change either, or both of those?</w:t>
      </w:r>
    </w:p>
    <w:p w14:paraId="5BAAEA57" w14:textId="77777777" w:rsidR="0056353C" w:rsidRPr="009C7F70" w:rsidRDefault="0056353C" w:rsidP="004F2630">
      <w:pPr>
        <w:numPr>
          <w:ilvl w:val="0"/>
          <w:numId w:val="76"/>
        </w:numPr>
        <w:rPr>
          <w:rFonts w:eastAsia="DFKai-SB"/>
          <w:color w:val="000000" w:themeColor="text1"/>
        </w:rPr>
      </w:pPr>
      <w:r w:rsidRPr="009C7F70">
        <w:rPr>
          <w:rFonts w:eastAsia="DFKai-SB"/>
          <w:color w:val="000000" w:themeColor="text1"/>
        </w:rPr>
        <w:t>從工具組取用</w:t>
      </w:r>
      <w:hyperlink r:id="rId170">
        <w:r w:rsidRPr="009C7F70">
          <w:rPr>
            <w:rFonts w:eastAsia="DFKai-SB"/>
            <w:color w:val="000000" w:themeColor="text1"/>
          </w:rPr>
          <w:t>buzzer.frequency()</w:t>
        </w:r>
      </w:hyperlink>
      <w:r w:rsidRPr="009C7F70">
        <w:rPr>
          <w:rFonts w:eastAsia="DFKai-SB"/>
          <w:color w:val="000000" w:themeColor="text1"/>
        </w:rPr>
        <w:t>區塊並試著操作看看。你會發現它有兩個參數，改變它們其中一個或是兩個都改，會造成什麼變化呢？</w:t>
      </w:r>
    </w:p>
    <w:p w14:paraId="46ECECA3" w14:textId="77777777" w:rsidR="0056353C" w:rsidRPr="009C7F70" w:rsidRDefault="0056353C" w:rsidP="004F2630">
      <w:pPr>
        <w:numPr>
          <w:ilvl w:val="0"/>
          <w:numId w:val="76"/>
        </w:numPr>
        <w:rPr>
          <w:rFonts w:eastAsia="DFKai-SB"/>
          <w:color w:val="000000" w:themeColor="text1"/>
        </w:rPr>
      </w:pPr>
      <w:r w:rsidRPr="009C7F70">
        <w:rPr>
          <w:rFonts w:eastAsia="DFKai-SB"/>
          <w:color w:val="000000" w:themeColor="text1"/>
        </w:rPr>
        <w:t>Run the program and enjoy the music of your Circuit Playground.</w:t>
      </w:r>
    </w:p>
    <w:p w14:paraId="0A3F0BAD" w14:textId="77777777" w:rsidR="0056353C" w:rsidRPr="009C7F70" w:rsidRDefault="0056353C" w:rsidP="004F2630">
      <w:pPr>
        <w:numPr>
          <w:ilvl w:val="0"/>
          <w:numId w:val="76"/>
        </w:numPr>
        <w:rPr>
          <w:rFonts w:eastAsia="DFKai-SB"/>
          <w:color w:val="000000" w:themeColor="text1"/>
        </w:rPr>
      </w:pPr>
      <w:r w:rsidRPr="009C7F70">
        <w:rPr>
          <w:rFonts w:eastAsia="DFKai-SB"/>
          <w:color w:val="000000" w:themeColor="text1"/>
        </w:rPr>
        <w:t>執行程式並聆聽你的</w:t>
      </w:r>
      <w:r w:rsidRPr="009C7F70">
        <w:rPr>
          <w:rFonts w:eastAsia="DFKai-SB"/>
          <w:color w:val="000000" w:themeColor="text1"/>
        </w:rPr>
        <w:t>Circuit Playground</w:t>
      </w:r>
      <w:r w:rsidRPr="009C7F70">
        <w:rPr>
          <w:rFonts w:eastAsia="DFKai-SB"/>
          <w:color w:val="000000" w:themeColor="text1"/>
        </w:rPr>
        <w:t>所發出的音樂。</w:t>
      </w:r>
    </w:p>
    <w:p w14:paraId="2FAF92E3" w14:textId="77777777" w:rsidR="0056353C" w:rsidRPr="009C7F70" w:rsidRDefault="0056353C" w:rsidP="004F2630">
      <w:pPr>
        <w:ind w:left="720"/>
        <w:rPr>
          <w:rFonts w:eastAsia="DFKai-SB"/>
          <w:color w:val="000000" w:themeColor="text1"/>
        </w:rPr>
      </w:pPr>
    </w:p>
    <w:p w14:paraId="7DA2DA4A"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"https://curriculum.code.org/csd-18/unit6/5/#level-expando-5-12" </w:instrText>
      </w:r>
      <w:r w:rsidRPr="009C7F70">
        <w:rPr>
          <w:rFonts w:eastAsia="DFKai-SB"/>
          <w:color w:val="000000" w:themeColor="text1"/>
        </w:rPr>
        <w:fldChar w:fldCharType="separate"/>
      </w:r>
      <w:r w:rsidRPr="009C7F70">
        <w:rPr>
          <w:rFonts w:eastAsia="DFKai-SB"/>
          <w:color w:val="000000" w:themeColor="text1"/>
        </w:rPr>
        <w:t>12]</w:t>
      </w:r>
    </w:p>
    <w:p w14:paraId="6B9D423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"https://studio.code.org/s/csd6-2018/stage/5/puzzle/12" </w:instrText>
      </w:r>
      <w:r w:rsidRPr="009C7F70">
        <w:rPr>
          <w:rFonts w:eastAsia="DFKai-SB"/>
          <w:color w:val="000000" w:themeColor="text1"/>
        </w:rPr>
        <w:fldChar w:fldCharType="separate"/>
      </w:r>
      <w:r w:rsidRPr="009C7F70">
        <w:rPr>
          <w:rFonts w:eastAsia="DFKai-SB"/>
          <w:color w:val="000000" w:themeColor="text1"/>
        </w:rPr>
        <w:t>View on Code Studio</w:t>
      </w:r>
    </w:p>
    <w:bookmarkStart w:id="247" w:name="_68fa5xvi5i7a" w:colFirst="0" w:colLast="0"/>
    <w:bookmarkEnd w:id="247"/>
    <w:p w14:paraId="0B012EA4"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4766FF2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48" w:name="_wlj6kavld7li" w:colFirst="0" w:colLast="0"/>
      <w:bookmarkEnd w:id="248"/>
      <w:r w:rsidRPr="009C7F70">
        <w:rPr>
          <w:rFonts w:eastAsia="DFKai-SB"/>
          <w:b/>
          <w:color w:val="000000" w:themeColor="text1"/>
          <w:sz w:val="46"/>
          <w:szCs w:val="46"/>
        </w:rPr>
        <w:t>Buzzer Duration</w:t>
      </w:r>
    </w:p>
    <w:p w14:paraId="55575023" w14:textId="77777777" w:rsidR="0056353C" w:rsidRPr="009C7F70" w:rsidRDefault="0056353C" w:rsidP="004F2630">
      <w:pPr>
        <w:rPr>
          <w:rFonts w:eastAsia="DFKai-SB"/>
          <w:color w:val="000000" w:themeColor="text1"/>
        </w:rPr>
      </w:pPr>
      <w:r w:rsidRPr="009C7F70">
        <w:rPr>
          <w:rFonts w:eastAsia="DFKai-SB"/>
          <w:color w:val="000000" w:themeColor="text1"/>
        </w:rPr>
        <w:t>蜂鳴器持續時間</w:t>
      </w:r>
    </w:p>
    <w:p w14:paraId="11AA27CF" w14:textId="77777777" w:rsidR="0056353C" w:rsidRPr="009C7F70" w:rsidRDefault="0056353C" w:rsidP="004F2630">
      <w:pPr>
        <w:rPr>
          <w:rFonts w:eastAsia="DFKai-SB"/>
          <w:color w:val="000000" w:themeColor="text1"/>
        </w:rPr>
      </w:pPr>
      <w:r w:rsidRPr="009C7F70">
        <w:rPr>
          <w:rFonts w:eastAsia="DFKai-SB"/>
          <w:color w:val="000000" w:themeColor="text1"/>
        </w:rPr>
        <w:t>As you've noticed,</w:t>
      </w:r>
      <w:hyperlink r:id="rId171">
        <w:r w:rsidRPr="009C7F70">
          <w:rPr>
            <w:rFonts w:eastAsia="DFKai-SB"/>
            <w:color w:val="000000" w:themeColor="text1"/>
          </w:rPr>
          <w:t xml:space="preserve"> </w:t>
        </w:r>
      </w:hyperlink>
      <w:hyperlink r:id="rId172">
        <w:r w:rsidRPr="009C7F70">
          <w:rPr>
            <w:rFonts w:eastAsia="DFKai-SB"/>
            <w:color w:val="000000" w:themeColor="text1"/>
          </w:rPr>
          <w:t>buzzer.frequency()</w:t>
        </w:r>
      </w:hyperlink>
      <w:r w:rsidRPr="009C7F70">
        <w:rPr>
          <w:rFonts w:eastAsia="DFKai-SB"/>
          <w:color w:val="000000" w:themeColor="text1"/>
        </w:rPr>
        <w:t xml:space="preserve"> has two parameters: frequency and duration. Both of these take a number as input.</w:t>
      </w:r>
    </w:p>
    <w:p w14:paraId="47C5E28D" w14:textId="77777777" w:rsidR="0056353C" w:rsidRPr="009C7F70" w:rsidRDefault="0056353C" w:rsidP="004F2630">
      <w:pPr>
        <w:rPr>
          <w:rFonts w:eastAsia="DFKai-SB"/>
          <w:color w:val="000000" w:themeColor="text1"/>
        </w:rPr>
      </w:pPr>
      <w:r w:rsidRPr="009C7F70">
        <w:rPr>
          <w:rFonts w:eastAsia="DFKai-SB"/>
          <w:color w:val="000000" w:themeColor="text1"/>
        </w:rPr>
        <w:t>如</w:t>
      </w:r>
      <w:r w:rsidR="00896C4B" w:rsidRPr="009C7F70">
        <w:rPr>
          <w:rFonts w:eastAsia="DFKai-SB"/>
          <w:color w:val="000000" w:themeColor="text1"/>
        </w:rPr>
        <w:t>你所見，</w:t>
      </w:r>
      <w:hyperlink r:id="rId173">
        <w:r w:rsidRPr="009C7F70">
          <w:rPr>
            <w:rFonts w:eastAsia="DFKai-SB"/>
            <w:color w:val="000000" w:themeColor="text1"/>
          </w:rPr>
          <w:t>buzzer.frequency()</w:t>
        </w:r>
      </w:hyperlink>
      <w:r w:rsidRPr="009C7F70">
        <w:rPr>
          <w:rFonts w:eastAsia="DFKai-SB"/>
          <w:color w:val="000000" w:themeColor="text1"/>
        </w:rPr>
        <w:t>有兩個參數，頻率持續時間。這兩個參數都是輸入數字</w:t>
      </w:r>
    </w:p>
    <w:p w14:paraId="0D911776" w14:textId="77777777" w:rsidR="0056353C" w:rsidRPr="009C7F70" w:rsidRDefault="0056353C" w:rsidP="004F2630">
      <w:pPr>
        <w:numPr>
          <w:ilvl w:val="0"/>
          <w:numId w:val="79"/>
        </w:numPr>
        <w:rPr>
          <w:rFonts w:eastAsia="DFKai-SB"/>
          <w:color w:val="000000" w:themeColor="text1"/>
        </w:rPr>
      </w:pPr>
      <w:r w:rsidRPr="009C7F70">
        <w:rPr>
          <w:rFonts w:eastAsia="DFKai-SB"/>
          <w:color w:val="000000" w:themeColor="text1"/>
        </w:rPr>
        <w:t>Frequency changes how the buzzer sounds. The bigger the number you give it, the higher the buzzer's sound will be.</w:t>
      </w:r>
    </w:p>
    <w:p w14:paraId="123DD459" w14:textId="77777777" w:rsidR="0056353C" w:rsidRPr="009C7F70" w:rsidRDefault="00896C4B" w:rsidP="004F2630">
      <w:pPr>
        <w:numPr>
          <w:ilvl w:val="0"/>
          <w:numId w:val="79"/>
        </w:numPr>
        <w:rPr>
          <w:rFonts w:eastAsia="DFKai-SB"/>
          <w:color w:val="000000" w:themeColor="text1"/>
        </w:rPr>
      </w:pPr>
      <w:r w:rsidRPr="009C7F70">
        <w:rPr>
          <w:rFonts w:eastAsia="DFKai-SB"/>
          <w:color w:val="000000" w:themeColor="text1"/>
        </w:rPr>
        <w:t>頻率改變的是蜂鳴器的音高效果，數字越大，蜂鳴器會發出越高的聲音</w:t>
      </w:r>
      <w:r w:rsidR="0056353C" w:rsidRPr="009C7F70">
        <w:rPr>
          <w:rFonts w:eastAsia="DFKai-SB"/>
          <w:color w:val="000000" w:themeColor="text1"/>
        </w:rPr>
        <w:t>。</w:t>
      </w:r>
    </w:p>
    <w:p w14:paraId="690822EF" w14:textId="77777777" w:rsidR="0056353C" w:rsidRPr="009C7F70" w:rsidRDefault="0056353C" w:rsidP="004F2630">
      <w:pPr>
        <w:numPr>
          <w:ilvl w:val="0"/>
          <w:numId w:val="79"/>
        </w:numPr>
        <w:rPr>
          <w:rFonts w:eastAsia="DFKai-SB"/>
          <w:color w:val="000000" w:themeColor="text1"/>
        </w:rPr>
      </w:pPr>
      <w:r w:rsidRPr="009C7F70">
        <w:rPr>
          <w:rFonts w:eastAsia="DFKai-SB"/>
          <w:color w:val="000000" w:themeColor="text1"/>
        </w:rPr>
        <w:lastRenderedPageBreak/>
        <w:t>Duration determines how long the buzzer is going to play a sound for in milliseconds.</w:t>
      </w:r>
    </w:p>
    <w:p w14:paraId="78312B66" w14:textId="77777777" w:rsidR="0056353C" w:rsidRPr="009C7F70" w:rsidRDefault="0056353C" w:rsidP="004F2630">
      <w:pPr>
        <w:numPr>
          <w:ilvl w:val="0"/>
          <w:numId w:val="79"/>
        </w:numPr>
        <w:rPr>
          <w:rFonts w:eastAsia="DFKai-SB"/>
          <w:color w:val="000000" w:themeColor="text1"/>
        </w:rPr>
      </w:pPr>
      <w:r w:rsidRPr="009C7F70">
        <w:rPr>
          <w:rFonts w:eastAsia="DFKai-SB"/>
          <w:color w:val="000000" w:themeColor="text1"/>
        </w:rPr>
        <w:t>持續時間則決定了蜂鳴器發出聲音的長短，單位是毫秒。</w:t>
      </w:r>
    </w:p>
    <w:p w14:paraId="115ADC92" w14:textId="77777777" w:rsidR="0056353C" w:rsidRPr="009C7F70" w:rsidRDefault="0056353C" w:rsidP="004F2630">
      <w:pPr>
        <w:rPr>
          <w:rFonts w:eastAsia="DFKai-SB"/>
          <w:color w:val="000000" w:themeColor="text1"/>
        </w:rPr>
      </w:pPr>
      <w:r w:rsidRPr="009C7F70">
        <w:rPr>
          <w:rFonts w:eastAsia="DFKai-SB"/>
          <w:color w:val="000000" w:themeColor="text1"/>
        </w:rPr>
        <w:t>For right now we're going to focus on duration, the second parameter.</w:t>
      </w:r>
    </w:p>
    <w:p w14:paraId="65CC91E5" w14:textId="77777777" w:rsidR="0056353C" w:rsidRPr="009C7F70" w:rsidRDefault="0056353C" w:rsidP="004F2630">
      <w:pPr>
        <w:rPr>
          <w:rFonts w:eastAsia="DFKai-SB"/>
          <w:color w:val="000000" w:themeColor="text1"/>
        </w:rPr>
      </w:pPr>
      <w:r w:rsidRPr="009C7F70">
        <w:rPr>
          <w:rFonts w:eastAsia="DFKai-SB"/>
          <w:color w:val="000000" w:themeColor="text1"/>
        </w:rPr>
        <w:t>現在我們將把重點放在第二個參數，持續時間。</w:t>
      </w:r>
    </w:p>
    <w:p w14:paraId="7405FB9E"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49" w:name="_mc9g262xtdwh" w:colFirst="0" w:colLast="0"/>
      <w:bookmarkEnd w:id="249"/>
      <w:r w:rsidRPr="009C7F70">
        <w:rPr>
          <w:rFonts w:eastAsia="DFKai-SB"/>
          <w:b/>
          <w:color w:val="000000" w:themeColor="text1"/>
          <w:sz w:val="46"/>
          <w:szCs w:val="46"/>
        </w:rPr>
        <w:t>Do this</w:t>
      </w:r>
    </w:p>
    <w:p w14:paraId="2492DF26"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31878D4C" w14:textId="77777777" w:rsidR="0056353C" w:rsidRPr="009C7F70" w:rsidRDefault="0056353C" w:rsidP="004F2630">
      <w:pPr>
        <w:rPr>
          <w:rFonts w:eastAsia="DFKai-SB"/>
          <w:color w:val="000000" w:themeColor="text1"/>
        </w:rPr>
      </w:pPr>
      <w:r w:rsidRPr="009C7F70">
        <w:rPr>
          <w:rFonts w:eastAsia="DFKai-SB"/>
          <w:color w:val="000000" w:themeColor="text1"/>
        </w:rPr>
        <w:t>Try out a few things with duration:</w:t>
      </w:r>
    </w:p>
    <w:p w14:paraId="384463F1" w14:textId="77777777" w:rsidR="0056353C" w:rsidRPr="009C7F70" w:rsidRDefault="0056353C" w:rsidP="004F2630">
      <w:pPr>
        <w:rPr>
          <w:rFonts w:eastAsia="DFKai-SB"/>
          <w:color w:val="000000" w:themeColor="text1"/>
        </w:rPr>
      </w:pPr>
      <w:r w:rsidRPr="009C7F70">
        <w:rPr>
          <w:rFonts w:eastAsia="DFKai-SB"/>
          <w:color w:val="000000" w:themeColor="text1"/>
        </w:rPr>
        <w:t>試試關於持續時間的不同實驗：</w:t>
      </w:r>
    </w:p>
    <w:p w14:paraId="32BAEB65" w14:textId="77777777" w:rsidR="0056353C" w:rsidRPr="009C7F70" w:rsidRDefault="0056353C" w:rsidP="004F2630">
      <w:pPr>
        <w:rPr>
          <w:rFonts w:eastAsia="DFKai-SB"/>
          <w:color w:val="000000" w:themeColor="text1"/>
        </w:rPr>
      </w:pPr>
    </w:p>
    <w:p w14:paraId="47E5492C" w14:textId="77777777" w:rsidR="0056353C" w:rsidRPr="009C7F70" w:rsidRDefault="0056353C" w:rsidP="004F2630">
      <w:pPr>
        <w:numPr>
          <w:ilvl w:val="0"/>
          <w:numId w:val="78"/>
        </w:numPr>
        <w:rPr>
          <w:rFonts w:eastAsia="DFKai-SB"/>
          <w:color w:val="000000" w:themeColor="text1"/>
        </w:rPr>
      </w:pPr>
      <w:r w:rsidRPr="009C7F70">
        <w:rPr>
          <w:rFonts w:eastAsia="DFKai-SB"/>
          <w:color w:val="000000" w:themeColor="text1"/>
        </w:rPr>
        <w:t>Change the duration of the buzzer to something longer than 100.</w:t>
      </w:r>
    </w:p>
    <w:p w14:paraId="423501C3" w14:textId="77777777" w:rsidR="0056353C" w:rsidRPr="009C7F70" w:rsidRDefault="0056353C" w:rsidP="004F2630">
      <w:pPr>
        <w:numPr>
          <w:ilvl w:val="0"/>
          <w:numId w:val="78"/>
        </w:numPr>
        <w:rPr>
          <w:rFonts w:eastAsia="DFKai-SB"/>
          <w:color w:val="000000" w:themeColor="text1"/>
        </w:rPr>
      </w:pPr>
      <w:r w:rsidRPr="009C7F70">
        <w:rPr>
          <w:rFonts w:eastAsia="DFKai-SB"/>
          <w:color w:val="000000" w:themeColor="text1"/>
        </w:rPr>
        <w:t>將持續時間設定為大於</w:t>
      </w:r>
      <w:r w:rsidRPr="009C7F70">
        <w:rPr>
          <w:rFonts w:eastAsia="DFKai-SB"/>
          <w:color w:val="000000" w:themeColor="text1"/>
        </w:rPr>
        <w:t>100</w:t>
      </w:r>
      <w:r w:rsidRPr="009C7F70">
        <w:rPr>
          <w:rFonts w:eastAsia="DFKai-SB"/>
          <w:color w:val="000000" w:themeColor="text1"/>
        </w:rPr>
        <w:t>的數字。</w:t>
      </w:r>
    </w:p>
    <w:p w14:paraId="06917B72" w14:textId="77777777" w:rsidR="0056353C" w:rsidRPr="009C7F70" w:rsidRDefault="0056353C" w:rsidP="004F2630">
      <w:pPr>
        <w:numPr>
          <w:ilvl w:val="0"/>
          <w:numId w:val="78"/>
        </w:numPr>
        <w:rPr>
          <w:rFonts w:eastAsia="DFKai-SB"/>
          <w:color w:val="000000" w:themeColor="text1"/>
        </w:rPr>
      </w:pPr>
      <w:r w:rsidRPr="009C7F70">
        <w:rPr>
          <w:rFonts w:eastAsia="DFKai-SB"/>
          <w:color w:val="000000" w:themeColor="text1"/>
        </w:rPr>
        <w:t>Try setting the duration to 0, what happens?</w:t>
      </w:r>
    </w:p>
    <w:p w14:paraId="16398395" w14:textId="77777777" w:rsidR="0056353C" w:rsidRPr="009C7F70" w:rsidRDefault="0056353C" w:rsidP="004F2630">
      <w:pPr>
        <w:numPr>
          <w:ilvl w:val="0"/>
          <w:numId w:val="78"/>
        </w:numPr>
        <w:rPr>
          <w:rFonts w:eastAsia="DFKai-SB"/>
          <w:color w:val="000000" w:themeColor="text1"/>
        </w:rPr>
      </w:pPr>
      <w:r w:rsidRPr="009C7F70">
        <w:rPr>
          <w:rFonts w:eastAsia="DFKai-SB"/>
          <w:color w:val="000000" w:themeColor="text1"/>
        </w:rPr>
        <w:t>試試看把持續時間改為零。會變成怎麼樣呢？</w:t>
      </w:r>
    </w:p>
    <w:p w14:paraId="3779A353" w14:textId="77777777" w:rsidR="0056353C" w:rsidRPr="009C7F70" w:rsidRDefault="0056353C" w:rsidP="004F2630">
      <w:pPr>
        <w:rPr>
          <w:rFonts w:eastAsia="DFKai-SB"/>
          <w:color w:val="000000" w:themeColor="text1"/>
        </w:rPr>
      </w:pPr>
      <w:r w:rsidRPr="009C7F70">
        <w:rPr>
          <w:rFonts w:eastAsia="DFKai-SB"/>
          <w:color w:val="000000" w:themeColor="text1"/>
        </w:rPr>
        <w:t>Run the program multiple times to see what happens before you move on.</w:t>
      </w:r>
    </w:p>
    <w:p w14:paraId="507B89D5" w14:textId="77777777" w:rsidR="0056353C" w:rsidRPr="009C7F70" w:rsidRDefault="0056353C" w:rsidP="004F2630">
      <w:pPr>
        <w:rPr>
          <w:rFonts w:eastAsia="DFKai-SB"/>
          <w:color w:val="000000" w:themeColor="text1"/>
        </w:rPr>
      </w:pPr>
      <w:r w:rsidRPr="009C7F70">
        <w:rPr>
          <w:rFonts w:eastAsia="DFKai-SB"/>
          <w:color w:val="000000" w:themeColor="text1"/>
        </w:rPr>
        <w:t>多執行此程式幾次來看它的變化。</w:t>
      </w:r>
    </w:p>
    <w:p w14:paraId="3CFF2967" w14:textId="328051BE" w:rsidR="0056353C" w:rsidRPr="009C7F70" w:rsidRDefault="0056353C" w:rsidP="00677428">
      <w:pPr>
        <w:rPr>
          <w:rFonts w:eastAsia="DFKai-SB"/>
          <w:color w:val="000000" w:themeColor="text1"/>
        </w:rPr>
      </w:pPr>
    </w:p>
    <w:p w14:paraId="23E4287D"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"https://studio.code.org/s/csd6-2018/stage/5/puzzle/13" </w:instrText>
      </w:r>
      <w:r w:rsidRPr="009C7F70">
        <w:rPr>
          <w:rFonts w:eastAsia="DFKai-SB"/>
          <w:color w:val="000000" w:themeColor="text1"/>
        </w:rPr>
        <w:fldChar w:fldCharType="separate"/>
      </w:r>
      <w:r w:rsidRPr="009C7F70">
        <w:rPr>
          <w:rFonts w:eastAsia="DFKai-SB"/>
          <w:color w:val="000000" w:themeColor="text1"/>
        </w:rPr>
        <w:t>View on Code Studio</w:t>
      </w:r>
    </w:p>
    <w:bookmarkStart w:id="250" w:name="_lr5clsfmsnci" w:colFirst="0" w:colLast="0"/>
    <w:bookmarkEnd w:id="250"/>
    <w:p w14:paraId="02F2159C"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1C33BF1E"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51" w:name="_sxgl3t2ez7bn" w:colFirst="0" w:colLast="0"/>
      <w:bookmarkEnd w:id="251"/>
      <w:r w:rsidRPr="009C7F70">
        <w:rPr>
          <w:rFonts w:eastAsia="DFKai-SB"/>
          <w:b/>
          <w:color w:val="000000" w:themeColor="text1"/>
          <w:sz w:val="46"/>
          <w:szCs w:val="46"/>
        </w:rPr>
        <w:t>Buzzer and the Buttons</w:t>
      </w:r>
    </w:p>
    <w:p w14:paraId="08379348" w14:textId="77777777" w:rsidR="0056353C" w:rsidRPr="009C7F70" w:rsidRDefault="0056353C" w:rsidP="004F2630">
      <w:pPr>
        <w:rPr>
          <w:rFonts w:eastAsia="DFKai-SB"/>
          <w:color w:val="000000" w:themeColor="text1"/>
        </w:rPr>
      </w:pPr>
      <w:r w:rsidRPr="009C7F70">
        <w:rPr>
          <w:rFonts w:eastAsia="DFKai-SB"/>
          <w:color w:val="000000" w:themeColor="text1"/>
        </w:rPr>
        <w:t>蜂鳴器以及按鈕</w:t>
      </w:r>
    </w:p>
    <w:p w14:paraId="5719F02B" w14:textId="77777777" w:rsidR="0056353C" w:rsidRPr="009C7F70" w:rsidRDefault="0056353C" w:rsidP="004F2630">
      <w:pPr>
        <w:rPr>
          <w:rFonts w:eastAsia="DFKai-SB"/>
          <w:color w:val="000000" w:themeColor="text1"/>
        </w:rPr>
      </w:pPr>
    </w:p>
    <w:p w14:paraId="191F989C" w14:textId="77777777" w:rsidR="0056353C" w:rsidRPr="009C7F70" w:rsidRDefault="0056353C" w:rsidP="004F2630">
      <w:pPr>
        <w:rPr>
          <w:rFonts w:eastAsia="DFKai-SB"/>
          <w:color w:val="000000" w:themeColor="text1"/>
        </w:rPr>
      </w:pPr>
      <w:r w:rsidRPr="009C7F70">
        <w:rPr>
          <w:rFonts w:eastAsia="DFKai-SB"/>
          <w:color w:val="000000" w:themeColor="text1"/>
        </w:rPr>
        <w:t>This program should use the buttons to play long and short buzzes.</w:t>
      </w:r>
    </w:p>
    <w:p w14:paraId="6C2E5D3B" w14:textId="77777777" w:rsidR="0056353C" w:rsidRPr="009C7F70" w:rsidRDefault="0056353C" w:rsidP="004F2630">
      <w:pPr>
        <w:rPr>
          <w:rFonts w:eastAsia="DFKai-SB"/>
          <w:color w:val="000000" w:themeColor="text1"/>
        </w:rPr>
      </w:pPr>
      <w:r w:rsidRPr="009C7F70">
        <w:rPr>
          <w:rFonts w:eastAsia="DFKai-SB"/>
          <w:color w:val="000000" w:themeColor="text1"/>
        </w:rPr>
        <w:t>此程式應使用按鈕來播放長及短的蜂鳴。</w:t>
      </w:r>
    </w:p>
    <w:p w14:paraId="49BB81FD"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52" w:name="_42gohssg3ayt" w:colFirst="0" w:colLast="0"/>
      <w:bookmarkEnd w:id="252"/>
      <w:r w:rsidRPr="009C7F70">
        <w:rPr>
          <w:rFonts w:eastAsia="DFKai-SB"/>
          <w:b/>
          <w:color w:val="000000" w:themeColor="text1"/>
          <w:sz w:val="46"/>
          <w:szCs w:val="46"/>
        </w:rPr>
        <w:t>Do this</w:t>
      </w:r>
    </w:p>
    <w:p w14:paraId="3976B3EE" w14:textId="77777777" w:rsidR="0056353C" w:rsidRPr="009C7F70" w:rsidRDefault="0056353C" w:rsidP="004F2630">
      <w:pPr>
        <w:rPr>
          <w:rFonts w:eastAsia="DFKai-SB"/>
          <w:color w:val="000000" w:themeColor="text1"/>
        </w:rPr>
      </w:pPr>
      <w:r w:rsidRPr="009C7F70">
        <w:rPr>
          <w:rFonts w:eastAsia="DFKai-SB"/>
          <w:color w:val="000000" w:themeColor="text1"/>
        </w:rPr>
        <w:t>請做：</w:t>
      </w:r>
    </w:p>
    <w:p w14:paraId="19E19651" w14:textId="77777777" w:rsidR="0056353C" w:rsidRPr="009C7F70" w:rsidRDefault="0056353C" w:rsidP="004F2630">
      <w:pPr>
        <w:numPr>
          <w:ilvl w:val="0"/>
          <w:numId w:val="61"/>
        </w:numPr>
        <w:rPr>
          <w:rFonts w:eastAsia="DFKai-SB"/>
          <w:color w:val="000000" w:themeColor="text1"/>
        </w:rPr>
      </w:pPr>
      <w:r w:rsidRPr="009C7F70">
        <w:rPr>
          <w:rFonts w:eastAsia="DFKai-SB"/>
          <w:color w:val="000000" w:themeColor="text1"/>
        </w:rPr>
        <w:t>Change the duration parameter of</w:t>
      </w:r>
      <w:hyperlink r:id="rId174">
        <w:r w:rsidRPr="009C7F70">
          <w:rPr>
            <w:rFonts w:eastAsia="DFKai-SB"/>
            <w:color w:val="000000" w:themeColor="text1"/>
          </w:rPr>
          <w:t xml:space="preserve"> </w:t>
        </w:r>
      </w:hyperlink>
      <w:hyperlink r:id="rId175">
        <w:r w:rsidRPr="009C7F70">
          <w:rPr>
            <w:rFonts w:eastAsia="DFKai-SB"/>
            <w:color w:val="000000" w:themeColor="text1"/>
          </w:rPr>
          <w:t>buzzer.frequency</w:t>
        </w:r>
      </w:hyperlink>
      <w:r w:rsidRPr="009C7F70">
        <w:rPr>
          <w:rFonts w:eastAsia="DFKai-SB"/>
          <w:color w:val="000000" w:themeColor="text1"/>
        </w:rPr>
        <w:t xml:space="preserve"> to make the left button play a long buzz, and the right button play a short buzz.</w:t>
      </w:r>
    </w:p>
    <w:p w14:paraId="7E5067A1" w14:textId="77777777" w:rsidR="0056353C" w:rsidRPr="009C7F70" w:rsidRDefault="0056353C" w:rsidP="004F2630">
      <w:pPr>
        <w:numPr>
          <w:ilvl w:val="0"/>
          <w:numId w:val="61"/>
        </w:numPr>
        <w:rPr>
          <w:rFonts w:eastAsia="DFKai-SB"/>
          <w:color w:val="000000" w:themeColor="text1"/>
        </w:rPr>
      </w:pPr>
      <w:r w:rsidRPr="009C7F70">
        <w:rPr>
          <w:rFonts w:eastAsia="DFKai-SB"/>
          <w:color w:val="000000" w:themeColor="text1"/>
        </w:rPr>
        <w:t>改變</w:t>
      </w:r>
      <w:hyperlink r:id="rId176">
        <w:r w:rsidRPr="009C7F70">
          <w:rPr>
            <w:rFonts w:eastAsia="DFKai-SB"/>
            <w:color w:val="000000" w:themeColor="text1"/>
          </w:rPr>
          <w:t>buzzer.frequency</w:t>
        </w:r>
      </w:hyperlink>
      <w:r w:rsidRPr="009C7F70">
        <w:rPr>
          <w:rFonts w:eastAsia="DFKai-SB"/>
          <w:color w:val="000000" w:themeColor="text1"/>
        </w:rPr>
        <w:t>的持續時間參數，使左邊按鈕播放長蜂鳴、右邊按鈕播放短蜂鳴。</w:t>
      </w:r>
    </w:p>
    <w:p w14:paraId="6DA49342" w14:textId="77777777" w:rsidR="0056353C" w:rsidRPr="009C7F70" w:rsidRDefault="0056353C" w:rsidP="004F2630">
      <w:pPr>
        <w:rPr>
          <w:rFonts w:eastAsia="DFKai-SB"/>
          <w:color w:val="000000" w:themeColor="text1"/>
        </w:rPr>
      </w:pPr>
    </w:p>
    <w:p w14:paraId="5DB229E9" w14:textId="77777777" w:rsidR="0056353C" w:rsidRPr="009C7F70" w:rsidRDefault="0056353C" w:rsidP="004F2630">
      <w:pPr>
        <w:rPr>
          <w:rFonts w:eastAsia="DFKai-SB"/>
          <w:color w:val="000000" w:themeColor="text1"/>
        </w:rPr>
      </w:pPr>
      <w:r w:rsidRPr="009C7F70">
        <w:rPr>
          <w:rFonts w:eastAsia="DFKai-SB"/>
          <w:color w:val="000000" w:themeColor="text1"/>
        </w:rPr>
        <w:t>Levels</w:t>
      </w:r>
    </w:p>
    <w:p w14:paraId="16FEAEE2"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級別</w:t>
      </w:r>
    </w:p>
    <w:p w14:paraId="4387C268"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"https://curriculum.code.org/csd-18/unit6/5/#level-expando-5-14" </w:instrText>
      </w:r>
      <w:r w:rsidRPr="009C7F70">
        <w:rPr>
          <w:rFonts w:eastAsia="DFKai-SB"/>
          <w:color w:val="000000" w:themeColor="text1"/>
        </w:rPr>
        <w:fldChar w:fldCharType="separate"/>
      </w:r>
      <w:r w:rsidRPr="009C7F70">
        <w:rPr>
          <w:rFonts w:eastAsia="DFKai-SB"/>
          <w:color w:val="000000" w:themeColor="text1"/>
        </w:rPr>
        <w:t>Extra]</w:t>
      </w:r>
    </w:p>
    <w:p w14:paraId="4A39F35C" w14:textId="77777777" w:rsidR="0056353C" w:rsidRPr="009C7F70" w:rsidRDefault="0056353C" w:rsidP="004F2630">
      <w:pPr>
        <w:numPr>
          <w:ilvl w:val="0"/>
          <w:numId w:val="63"/>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(click tabs to see student view)</w:t>
      </w:r>
    </w:p>
    <w:p w14:paraId="2C39F99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"https://studio.code.org/s/csd6-2018/stage/5/extras" </w:instrText>
      </w:r>
      <w:r w:rsidRPr="009C7F70">
        <w:rPr>
          <w:rFonts w:eastAsia="DFKai-SB"/>
          <w:color w:val="000000" w:themeColor="text1"/>
        </w:rPr>
        <w:fldChar w:fldCharType="separate"/>
      </w:r>
      <w:r w:rsidRPr="009C7F70">
        <w:rPr>
          <w:rFonts w:eastAsia="DFKai-SB"/>
          <w:color w:val="000000" w:themeColor="text1"/>
        </w:rPr>
        <w:t>View on Code Studio</w:t>
      </w:r>
    </w:p>
    <w:bookmarkStart w:id="253" w:name="_mu7fgcla8bf6" w:colFirst="0" w:colLast="0"/>
    <w:bookmarkEnd w:id="253"/>
    <w:p w14:paraId="472A2380" w14:textId="77777777" w:rsidR="0056353C" w:rsidRPr="009C7F70" w:rsidRDefault="0056353C" w:rsidP="004F2630">
      <w:pPr>
        <w:pStyle w:val="Heading3"/>
        <w:keepNext w:val="0"/>
        <w:keepLines w:val="0"/>
        <w:spacing w:before="280"/>
        <w:rPr>
          <w:rFonts w:eastAsia="DFKai-SB"/>
          <w:color w:val="000000" w:themeColor="text1"/>
          <w:sz w:val="26"/>
          <w:szCs w:val="26"/>
        </w:rPr>
      </w:pPr>
      <w:r w:rsidRPr="009C7F70">
        <w:rPr>
          <w:rFonts w:eastAsia="DFKai-SB"/>
          <w:color w:val="000000" w:themeColor="text1"/>
        </w:rPr>
        <w:fldChar w:fldCharType="end"/>
      </w:r>
      <w:r w:rsidRPr="009C7F70">
        <w:rPr>
          <w:rFonts w:eastAsia="DFKai-SB"/>
          <w:color w:val="000000" w:themeColor="text1"/>
          <w:sz w:val="26"/>
          <w:szCs w:val="26"/>
        </w:rPr>
        <w:t>Student Instructions</w:t>
      </w:r>
    </w:p>
    <w:p w14:paraId="36A0BE11" w14:textId="77777777" w:rsidR="0056353C" w:rsidRPr="009C7F70" w:rsidRDefault="0056353C" w:rsidP="004F2630">
      <w:pPr>
        <w:rPr>
          <w:rFonts w:eastAsia="DFKai-SB"/>
          <w:color w:val="000000" w:themeColor="text1"/>
        </w:rPr>
      </w:pPr>
      <w:r w:rsidRPr="009C7F70">
        <w:rPr>
          <w:rFonts w:eastAsia="DFKai-SB"/>
          <w:color w:val="000000" w:themeColor="text1"/>
        </w:rPr>
        <w:t>給學生的指示</w:t>
      </w:r>
    </w:p>
    <w:p w14:paraId="4FA8607A"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54" w:name="_at49l18a6p9a" w:colFirst="0" w:colLast="0"/>
      <w:bookmarkEnd w:id="254"/>
      <w:r w:rsidRPr="009C7F70">
        <w:rPr>
          <w:rFonts w:eastAsia="DFKai-SB"/>
          <w:b/>
          <w:color w:val="000000" w:themeColor="text1"/>
          <w:sz w:val="46"/>
          <w:szCs w:val="46"/>
        </w:rPr>
        <w:t>Challenge: Sound Board</w:t>
      </w:r>
    </w:p>
    <w:p w14:paraId="0989FB0B" w14:textId="77777777" w:rsidR="0056353C" w:rsidRPr="009C7F70" w:rsidRDefault="0056353C" w:rsidP="004F2630">
      <w:pPr>
        <w:rPr>
          <w:rFonts w:eastAsia="DFKai-SB"/>
          <w:color w:val="000000" w:themeColor="text1"/>
        </w:rPr>
      </w:pPr>
      <w:r w:rsidRPr="009C7F70">
        <w:rPr>
          <w:rFonts w:eastAsia="DFKai-SB"/>
          <w:color w:val="000000" w:themeColor="text1"/>
        </w:rPr>
        <w:t>挑戰：聲音電路板</w:t>
      </w:r>
    </w:p>
    <w:p w14:paraId="0D709CDB" w14:textId="77777777" w:rsidR="0056353C" w:rsidRPr="009C7F70" w:rsidRDefault="0056353C" w:rsidP="004F2630">
      <w:pPr>
        <w:rPr>
          <w:rFonts w:eastAsia="DFKai-SB"/>
          <w:color w:val="000000" w:themeColor="text1"/>
        </w:rPr>
      </w:pPr>
      <w:r w:rsidRPr="009C7F70">
        <w:rPr>
          <w:rFonts w:eastAsia="DFKai-SB"/>
          <w:color w:val="000000" w:themeColor="text1"/>
        </w:rPr>
        <w:t>Check with your teacher before starting the challenge.</w:t>
      </w:r>
    </w:p>
    <w:p w14:paraId="343E3874" w14:textId="77777777" w:rsidR="0056353C" w:rsidRPr="009C7F70" w:rsidRDefault="0056353C" w:rsidP="004F2630">
      <w:pPr>
        <w:rPr>
          <w:rFonts w:eastAsia="DFKai-SB"/>
          <w:color w:val="000000" w:themeColor="text1"/>
        </w:rPr>
      </w:pPr>
      <w:r w:rsidRPr="009C7F70">
        <w:rPr>
          <w:rFonts w:eastAsia="DFKai-SB"/>
          <w:color w:val="000000" w:themeColor="text1"/>
        </w:rPr>
        <w:t>Now that you know how to use board events, the buttons, switch, and the buzzer, try making a program that turns your board into a sound board when you press the buttons or flip the switch. Play around with the duration and frequencies of the sounds, and listen to how it turns out.</w:t>
      </w:r>
    </w:p>
    <w:p w14:paraId="52088B23" w14:textId="77777777" w:rsidR="0056353C" w:rsidRPr="009C7F70" w:rsidRDefault="0056353C" w:rsidP="004F2630">
      <w:pPr>
        <w:rPr>
          <w:rFonts w:eastAsia="DFKai-SB"/>
          <w:color w:val="000000" w:themeColor="text1"/>
        </w:rPr>
      </w:pPr>
      <w:r w:rsidRPr="009C7F70">
        <w:rPr>
          <w:rFonts w:eastAsia="DFKai-SB"/>
          <w:color w:val="000000" w:themeColor="text1"/>
        </w:rPr>
        <w:t>請在開始此項挑戰之前與你的老師確認。</w:t>
      </w:r>
    </w:p>
    <w:p w14:paraId="2CCEA51E" w14:textId="5C3BC876" w:rsidR="0056353C" w:rsidRPr="009C7F70" w:rsidRDefault="0056353C" w:rsidP="004F2630">
      <w:pPr>
        <w:rPr>
          <w:rFonts w:eastAsia="DFKai-SB"/>
          <w:color w:val="000000" w:themeColor="text1"/>
        </w:rPr>
      </w:pPr>
      <w:r w:rsidRPr="009C7F70">
        <w:rPr>
          <w:rFonts w:eastAsia="DFKai-SB"/>
          <w:color w:val="000000" w:themeColor="text1"/>
        </w:rPr>
        <w:t>既然你已熟悉如何使用電路板事件、按鈕、開關、及蜂鳴器，現在請試著寫一個程式，當按下按鈕或是切換開關時，可將板子變成聲音電路板。嘗試變換不同的聲音持續時間及頻率參數，並聽聽看它所發出的聲音。</w:t>
      </w:r>
    </w:p>
    <w:p w14:paraId="0EA13CDA"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55" w:name="_x4ts7b2utkjp" w:colFirst="0" w:colLast="0"/>
      <w:bookmarkEnd w:id="255"/>
      <w:r w:rsidRPr="009C7F70">
        <w:rPr>
          <w:rFonts w:eastAsia="DFKai-SB"/>
          <w:color w:val="000000" w:themeColor="text1"/>
          <w:sz w:val="34"/>
          <w:szCs w:val="34"/>
        </w:rPr>
        <w:t>Wrap Up (2 min)</w:t>
      </w:r>
    </w:p>
    <w:p w14:paraId="5AA83F93" w14:textId="77777777" w:rsidR="0056353C" w:rsidRPr="009C7F70" w:rsidRDefault="0056353C" w:rsidP="004F2630">
      <w:pPr>
        <w:rPr>
          <w:rFonts w:eastAsia="DFKai-SB"/>
          <w:color w:val="000000" w:themeColor="text1"/>
        </w:rPr>
      </w:pPr>
      <w:r w:rsidRPr="009C7F70">
        <w:rPr>
          <w:rFonts w:eastAsia="DFKai-SB"/>
          <w:b/>
          <w:color w:val="000000" w:themeColor="text1"/>
        </w:rPr>
        <w:t>Journal:</w:t>
      </w:r>
      <w:r w:rsidRPr="009C7F70">
        <w:rPr>
          <w:rFonts w:eastAsia="DFKai-SB"/>
          <w:color w:val="000000" w:themeColor="text1"/>
        </w:rPr>
        <w:t xml:space="preserve"> Given the types of board events that you saw today, how might you take input from other elements on the board? What other events do you think might exist?</w:t>
      </w:r>
    </w:p>
    <w:p w14:paraId="039BD614" w14:textId="77777777" w:rsidR="0056353C" w:rsidRPr="009C7F70" w:rsidRDefault="0056353C" w:rsidP="004F2630">
      <w:pPr>
        <w:pStyle w:val="Heading2"/>
        <w:keepNext w:val="0"/>
        <w:keepLines w:val="0"/>
        <w:spacing w:after="80"/>
        <w:rPr>
          <w:rFonts w:eastAsia="DFKai-SB"/>
          <w:color w:val="000000" w:themeColor="text1"/>
          <w:sz w:val="34"/>
          <w:szCs w:val="34"/>
        </w:rPr>
      </w:pPr>
      <w:bookmarkStart w:id="256" w:name="_3twt28i6w9cb" w:colFirst="0" w:colLast="0"/>
      <w:bookmarkEnd w:id="256"/>
      <w:r w:rsidRPr="009C7F70">
        <w:rPr>
          <w:rFonts w:eastAsia="DFKai-SB"/>
          <w:color w:val="000000" w:themeColor="text1"/>
          <w:sz w:val="34"/>
          <w:szCs w:val="34"/>
        </w:rPr>
        <w:t>Standards Alignment</w:t>
      </w:r>
    </w:p>
    <w:bookmarkStart w:id="257" w:name="_gev4dnb9fag7" w:colFirst="0" w:colLast="0"/>
    <w:bookmarkEnd w:id="257"/>
    <w:p w14:paraId="0C70716B" w14:textId="77777777" w:rsidR="0056353C" w:rsidRPr="009C7F70" w:rsidRDefault="0056353C" w:rsidP="004F2630">
      <w:pPr>
        <w:pStyle w:val="Heading4"/>
        <w:keepNext w:val="0"/>
        <w:keepLines w:val="0"/>
        <w:spacing w:before="240" w:after="40"/>
        <w:rPr>
          <w:rFonts w:eastAsia="DFKai-SB"/>
          <w: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"https://curriculum.code.org/csd-18/standards/" </w:instrText>
      </w:r>
      <w:r w:rsidRPr="009C7F70">
        <w:rPr>
          <w:rFonts w:eastAsia="DFKai-SB"/>
          <w:color w:val="000000" w:themeColor="text1"/>
        </w:rPr>
        <w:fldChar w:fldCharType="separate"/>
      </w:r>
      <w:r w:rsidRPr="009C7F70">
        <w:rPr>
          <w:rFonts w:eastAsia="DFKai-SB"/>
          <w:b/>
          <w:color w:val="000000" w:themeColor="text1"/>
        </w:rPr>
        <w:t>View full course alignment</w:t>
      </w:r>
    </w:p>
    <w:bookmarkStart w:id="258" w:name="_75cvlqy7dmm0" w:colFirst="0" w:colLast="0"/>
    <w:bookmarkEnd w:id="258"/>
    <w:p w14:paraId="50BBD988" w14:textId="77777777" w:rsidR="0056353C" w:rsidRPr="009C7F70" w:rsidRDefault="0056353C" w:rsidP="004F2630">
      <w:pPr>
        <w:pStyle w:val="Heading4"/>
        <w:keepNext w:val="0"/>
        <w:keepLines w:val="0"/>
        <w:spacing w:before="240" w:after="40"/>
        <w:rPr>
          <w:rFonts w:eastAsia="DFKai-SB"/>
          <w:b/>
          <w:color w:val="000000" w:themeColor="text1"/>
        </w:rPr>
      </w:pPr>
      <w:r w:rsidRPr="009C7F70">
        <w:rPr>
          <w:rFonts w:eastAsia="DFKai-SB"/>
          <w:color w:val="000000" w:themeColor="text1"/>
        </w:rPr>
        <w:fldChar w:fldCharType="end"/>
      </w:r>
      <w:r w:rsidRPr="009C7F70">
        <w:rPr>
          <w:rFonts w:eastAsia="DFKai-SB"/>
          <w:b/>
          <w:color w:val="000000" w:themeColor="text1"/>
        </w:rPr>
        <w:t>CSTA K-12 Computer Science Standards</w:t>
      </w:r>
    </w:p>
    <w:p w14:paraId="51951112" w14:textId="77777777" w:rsidR="0056353C" w:rsidRPr="009C7F70" w:rsidRDefault="0056353C" w:rsidP="004F2630">
      <w:pPr>
        <w:rPr>
          <w:rFonts w:eastAsia="DFKai-SB"/>
          <w:color w:val="000000" w:themeColor="text1"/>
        </w:rPr>
      </w:pPr>
      <w:r w:rsidRPr="009C7F70">
        <w:rPr>
          <w:rFonts w:eastAsia="DFKai-SB"/>
          <w:b/>
          <w:color w:val="000000" w:themeColor="text1"/>
        </w:rPr>
        <w:t>AP</w:t>
      </w:r>
      <w:r w:rsidRPr="009C7F70">
        <w:rPr>
          <w:rFonts w:eastAsia="DFKai-SB"/>
          <w:color w:val="000000" w:themeColor="text1"/>
        </w:rPr>
        <w:t xml:space="preserve"> - Algorithms &amp; Programming</w:t>
      </w:r>
    </w:p>
    <w:p w14:paraId="5EBCB122" w14:textId="77777777" w:rsidR="0056353C" w:rsidRPr="009C7F70" w:rsidRDefault="0056353C" w:rsidP="004F2630">
      <w:pPr>
        <w:numPr>
          <w:ilvl w:val="0"/>
          <w:numId w:val="75"/>
        </w:numPr>
        <w:rPr>
          <w:rFonts w:eastAsia="DFKai-SB"/>
          <w:color w:val="000000" w:themeColor="text1"/>
        </w:rPr>
      </w:pPr>
      <w:r w:rsidRPr="009C7F70">
        <w:rPr>
          <w:rFonts w:eastAsia="DFKai-SB"/>
          <w:b/>
          <w:color w:val="000000" w:themeColor="text1"/>
        </w:rPr>
        <w:t>2-AP-11</w:t>
      </w:r>
      <w:r w:rsidRPr="009C7F70">
        <w:rPr>
          <w:rFonts w:eastAsia="DFKai-SB"/>
          <w:color w:val="000000" w:themeColor="text1"/>
        </w:rPr>
        <w:t xml:space="preserve"> - Create clearly named variables that represent different data types and perform operations on their values.</w:t>
      </w:r>
    </w:p>
    <w:p w14:paraId="07E45E24" w14:textId="77777777" w:rsidR="0056353C" w:rsidRPr="009C7F70" w:rsidRDefault="0056353C" w:rsidP="004F2630">
      <w:pPr>
        <w:numPr>
          <w:ilvl w:val="0"/>
          <w:numId w:val="75"/>
        </w:numPr>
        <w:rPr>
          <w:rFonts w:eastAsia="DFKai-SB"/>
          <w:color w:val="000000" w:themeColor="text1"/>
        </w:rPr>
      </w:pPr>
      <w:r w:rsidRPr="009C7F70">
        <w:rPr>
          <w:rFonts w:eastAsia="DFKai-SB"/>
          <w:b/>
          <w:color w:val="000000" w:themeColor="text1"/>
        </w:rPr>
        <w:t>2-AP-12</w:t>
      </w:r>
      <w:r w:rsidRPr="009C7F70">
        <w:rPr>
          <w:rFonts w:eastAsia="DFKai-SB"/>
          <w:color w:val="000000" w:themeColor="text1"/>
        </w:rPr>
        <w:t xml:space="preserve"> - Design and iteratively develop programs that combine control structures, including nested loops and compound conditionals.</w:t>
      </w:r>
    </w:p>
    <w:p w14:paraId="5EFC370F" w14:textId="77777777" w:rsidR="0056353C" w:rsidRPr="009C7F70" w:rsidRDefault="0056353C" w:rsidP="004F2630">
      <w:pPr>
        <w:numPr>
          <w:ilvl w:val="0"/>
          <w:numId w:val="75"/>
        </w:numPr>
        <w:rPr>
          <w:rFonts w:eastAsia="DFKai-SB"/>
          <w:color w:val="000000" w:themeColor="text1"/>
        </w:rPr>
      </w:pPr>
      <w:r w:rsidRPr="009C7F70">
        <w:rPr>
          <w:rFonts w:eastAsia="DFKai-SB"/>
          <w:b/>
          <w:color w:val="000000" w:themeColor="text1"/>
        </w:rPr>
        <w:t>2-AP-13</w:t>
      </w:r>
      <w:r w:rsidRPr="009C7F70">
        <w:rPr>
          <w:rFonts w:eastAsia="DFKai-SB"/>
          <w:color w:val="000000" w:themeColor="text1"/>
        </w:rPr>
        <w:t xml:space="preserve"> - Decompose problems and subproblems into parts to facilitate the design, implementation, and review of programs.</w:t>
      </w:r>
    </w:p>
    <w:p w14:paraId="0CD92C32" w14:textId="77777777" w:rsidR="0056353C" w:rsidRPr="009C7F70" w:rsidRDefault="0056353C" w:rsidP="004F2630">
      <w:pPr>
        <w:numPr>
          <w:ilvl w:val="0"/>
          <w:numId w:val="75"/>
        </w:numPr>
        <w:rPr>
          <w:rFonts w:eastAsia="DFKai-SB"/>
          <w:color w:val="000000" w:themeColor="text1"/>
        </w:rPr>
      </w:pPr>
      <w:r w:rsidRPr="009C7F70">
        <w:rPr>
          <w:rFonts w:eastAsia="DFKai-SB"/>
          <w:b/>
          <w:color w:val="000000" w:themeColor="text1"/>
        </w:rPr>
        <w:t>2-AP-16</w:t>
      </w:r>
      <w:r w:rsidRPr="009C7F70">
        <w:rPr>
          <w:rFonts w:eastAsia="DFKai-SB"/>
          <w:color w:val="000000" w:themeColor="text1"/>
        </w:rPr>
        <w:t xml:space="preserve"> - Incorporate existing code, media, and libraries into original programs, and give attribution.</w:t>
      </w:r>
    </w:p>
    <w:p w14:paraId="0281234E" w14:textId="77777777" w:rsidR="0056353C" w:rsidRPr="009C7F70" w:rsidRDefault="0056353C" w:rsidP="004F2630">
      <w:pPr>
        <w:numPr>
          <w:ilvl w:val="0"/>
          <w:numId w:val="75"/>
        </w:numPr>
        <w:rPr>
          <w:rFonts w:eastAsia="DFKai-SB"/>
          <w:color w:val="000000" w:themeColor="text1"/>
        </w:rPr>
      </w:pPr>
      <w:r w:rsidRPr="009C7F70">
        <w:rPr>
          <w:rFonts w:eastAsia="DFKai-SB"/>
          <w:b/>
          <w:color w:val="000000" w:themeColor="text1"/>
        </w:rPr>
        <w:t>2-AP-17</w:t>
      </w:r>
      <w:r w:rsidRPr="009C7F70">
        <w:rPr>
          <w:rFonts w:eastAsia="DFKai-SB"/>
          <w:color w:val="000000" w:themeColor="text1"/>
        </w:rPr>
        <w:t xml:space="preserve"> - Systematically test and refine programs using a range of test cases.</w:t>
      </w:r>
    </w:p>
    <w:p w14:paraId="2F341019" w14:textId="77777777" w:rsidR="0056353C" w:rsidRPr="009C7F70" w:rsidRDefault="0056353C" w:rsidP="004F2630">
      <w:pPr>
        <w:numPr>
          <w:ilvl w:val="0"/>
          <w:numId w:val="75"/>
        </w:numPr>
        <w:rPr>
          <w:rFonts w:eastAsia="DFKai-SB"/>
          <w:color w:val="000000" w:themeColor="text1"/>
        </w:rPr>
      </w:pPr>
      <w:r w:rsidRPr="009C7F70">
        <w:rPr>
          <w:rFonts w:eastAsia="DFKai-SB"/>
          <w:b/>
          <w:color w:val="000000" w:themeColor="text1"/>
        </w:rPr>
        <w:lastRenderedPageBreak/>
        <w:t>2-AP-19</w:t>
      </w:r>
      <w:r w:rsidRPr="009C7F70">
        <w:rPr>
          <w:rFonts w:eastAsia="DFKai-SB"/>
          <w:color w:val="000000" w:themeColor="text1"/>
        </w:rPr>
        <w:t xml:space="preserve"> - Document programs in order to make them easier to follow, test, and debug.</w:t>
      </w:r>
    </w:p>
    <w:p w14:paraId="7B5A61BA" w14:textId="77777777" w:rsidR="0056353C" w:rsidRPr="009C7F70" w:rsidRDefault="0056353C" w:rsidP="004F2630">
      <w:pPr>
        <w:rPr>
          <w:rFonts w:eastAsia="DFKai-SB"/>
          <w:color w:val="000000" w:themeColor="text1"/>
        </w:rPr>
      </w:pPr>
      <w:r w:rsidRPr="009C7F70">
        <w:rPr>
          <w:rFonts w:eastAsia="DFKai-SB"/>
          <w:b/>
          <w:color w:val="000000" w:themeColor="text1"/>
        </w:rPr>
        <w:t>CS</w:t>
      </w:r>
      <w:r w:rsidRPr="009C7F70">
        <w:rPr>
          <w:rFonts w:eastAsia="DFKai-SB"/>
          <w:color w:val="000000" w:themeColor="text1"/>
        </w:rPr>
        <w:t xml:space="preserve"> - Computing Systems</w:t>
      </w:r>
    </w:p>
    <w:p w14:paraId="55641AD3" w14:textId="77777777" w:rsidR="0056353C" w:rsidRPr="009C7F70" w:rsidRDefault="0056353C" w:rsidP="004F2630">
      <w:pPr>
        <w:numPr>
          <w:ilvl w:val="0"/>
          <w:numId w:val="81"/>
        </w:numPr>
        <w:rPr>
          <w:rFonts w:eastAsia="DFKai-SB"/>
          <w:color w:val="000000" w:themeColor="text1"/>
        </w:rPr>
      </w:pPr>
      <w:r w:rsidRPr="009C7F70">
        <w:rPr>
          <w:rFonts w:eastAsia="DFKai-SB"/>
          <w:b/>
          <w:color w:val="000000" w:themeColor="text1"/>
        </w:rPr>
        <w:t>2-CS-01</w:t>
      </w:r>
      <w:r w:rsidRPr="009C7F70">
        <w:rPr>
          <w:rFonts w:eastAsia="DFKai-SB"/>
          <w:color w:val="000000" w:themeColor="text1"/>
        </w:rPr>
        <w:t xml:space="preserve"> - Recommend improvements to the design of computing devices, based on an analysis of how users interact with the devices.</w:t>
      </w:r>
    </w:p>
    <w:p w14:paraId="7C65ED09" w14:textId="77777777" w:rsidR="0056353C" w:rsidRPr="009C7F70" w:rsidRDefault="0056353C" w:rsidP="004F2630">
      <w:pPr>
        <w:numPr>
          <w:ilvl w:val="0"/>
          <w:numId w:val="81"/>
        </w:numPr>
        <w:rPr>
          <w:rFonts w:eastAsia="DFKai-SB"/>
          <w:color w:val="000000" w:themeColor="text1"/>
        </w:rPr>
      </w:pPr>
      <w:r w:rsidRPr="009C7F70">
        <w:rPr>
          <w:rFonts w:eastAsia="DFKai-SB"/>
          <w:b/>
          <w:color w:val="000000" w:themeColor="text1"/>
        </w:rPr>
        <w:t>2-CS-02</w:t>
      </w:r>
      <w:r w:rsidRPr="009C7F70">
        <w:rPr>
          <w:rFonts w:eastAsia="DFKai-SB"/>
          <w:color w:val="000000" w:themeColor="text1"/>
        </w:rPr>
        <w:t xml:space="preserve"> - Design projects that combine hardware and software components to collect and exchange data.</w:t>
      </w:r>
    </w:p>
    <w:p w14:paraId="6D43710C" w14:textId="77777777" w:rsidR="0056353C" w:rsidRPr="009C7F70" w:rsidRDefault="0056353C" w:rsidP="004F2630">
      <w:pPr>
        <w:numPr>
          <w:ilvl w:val="0"/>
          <w:numId w:val="81"/>
        </w:numPr>
        <w:rPr>
          <w:rFonts w:eastAsia="DFKai-SB"/>
          <w:color w:val="000000" w:themeColor="text1"/>
        </w:rPr>
      </w:pPr>
      <w:r w:rsidRPr="009C7F70">
        <w:rPr>
          <w:rFonts w:eastAsia="DFKai-SB"/>
          <w:b/>
          <w:color w:val="000000" w:themeColor="text1"/>
        </w:rPr>
        <w:t>2-CS-03</w:t>
      </w:r>
    </w:p>
    <w:p w14:paraId="4F54C016" w14:textId="77777777" w:rsidR="0056353C" w:rsidRPr="009C7F70" w:rsidRDefault="0056353C" w:rsidP="004F2630">
      <w:pPr>
        <w:rPr>
          <w:rFonts w:eastAsia="DFKai-SB"/>
          <w:color w:val="000000" w:themeColor="text1"/>
        </w:rPr>
      </w:pPr>
    </w:p>
    <w:p w14:paraId="0159E709" w14:textId="77777777" w:rsidR="00A35065" w:rsidRPr="009C7F70" w:rsidRDefault="00A35065" w:rsidP="004F2630">
      <w:pPr>
        <w:rPr>
          <w:rFonts w:eastAsia="DFKai-SB"/>
          <w:color w:val="000000" w:themeColor="text1"/>
          <w:lang w:val="en"/>
        </w:rPr>
      </w:pPr>
    </w:p>
    <w:p w14:paraId="7100EBFB" w14:textId="7CB0A080" w:rsidR="0056353C" w:rsidRPr="002759E8" w:rsidRDefault="0056353C" w:rsidP="004F2630">
      <w:pPr>
        <w:pStyle w:val="Heading1"/>
        <w:keepNext w:val="0"/>
        <w:keepLines w:val="0"/>
        <w:spacing w:before="480"/>
        <w:rPr>
          <w:rFonts w:eastAsia="DFKai-SB"/>
          <w:b/>
          <w:color w:val="FFC000"/>
          <w:sz w:val="46"/>
          <w:szCs w:val="46"/>
        </w:rPr>
      </w:pPr>
      <w:bookmarkStart w:id="259" w:name="_p0fnwmmvvcar" w:colFirst="0" w:colLast="0"/>
      <w:bookmarkEnd w:id="259"/>
      <w:r w:rsidRPr="002759E8">
        <w:rPr>
          <w:rFonts w:eastAsia="DFKai-SB"/>
          <w:b/>
          <w:color w:val="FFC000"/>
          <w:sz w:val="46"/>
          <w:szCs w:val="46"/>
        </w:rPr>
        <w:t>Lesson 6: Getting Properties</w:t>
      </w:r>
    </w:p>
    <w:p w14:paraId="4B69E05D" w14:textId="77777777" w:rsidR="0056353C" w:rsidRPr="009C7F70" w:rsidRDefault="0056353C" w:rsidP="004F2630">
      <w:pPr>
        <w:pStyle w:val="Heading4"/>
        <w:keepNext w:val="0"/>
        <w:keepLines w:val="0"/>
        <w:spacing w:before="240" w:after="40"/>
        <w:rPr>
          <w:rFonts w:eastAsia="DFKai-SB"/>
          <w:b/>
          <w:color w:val="000000" w:themeColor="text1"/>
          <w:sz w:val="22"/>
          <w:szCs w:val="22"/>
        </w:rPr>
      </w:pPr>
      <w:bookmarkStart w:id="260" w:name="_w8att716xj1j" w:colFirst="0" w:colLast="0"/>
      <w:bookmarkEnd w:id="260"/>
      <w:r w:rsidRPr="009C7F70">
        <w:rPr>
          <w:rFonts w:eastAsia="DFKai-SB"/>
          <w:b/>
          <w:color w:val="000000" w:themeColor="text1"/>
          <w:sz w:val="22"/>
          <w:szCs w:val="22"/>
        </w:rPr>
        <w:t>App Lab | Maker Toolkit</w:t>
      </w:r>
    </w:p>
    <w:p w14:paraId="37D12F9F"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261" w:name="_29ql8vls2rho" w:colFirst="0" w:colLast="0"/>
      <w:bookmarkEnd w:id="261"/>
      <w:r w:rsidRPr="009C7F70">
        <w:rPr>
          <w:rFonts w:eastAsia="DFKai-SB"/>
          <w:b/>
          <w:color w:val="000000" w:themeColor="text1"/>
          <w:sz w:val="34"/>
          <w:szCs w:val="34"/>
        </w:rPr>
        <w:t>Overview</w:t>
      </w:r>
    </w:p>
    <w:p w14:paraId="6F1CA673" w14:textId="77777777" w:rsidR="0056353C" w:rsidRPr="009C7F70" w:rsidRDefault="0056353C" w:rsidP="004F2630">
      <w:pPr>
        <w:rPr>
          <w:rFonts w:eastAsia="DFKai-SB"/>
          <w:color w:val="000000" w:themeColor="text1"/>
        </w:rPr>
      </w:pPr>
      <w:r w:rsidRPr="009C7F70">
        <w:rPr>
          <w:rFonts w:eastAsia="DFKai-SB"/>
          <w:color w:val="000000" w:themeColor="text1"/>
        </w:rPr>
        <w:t>課程概述</w:t>
      </w:r>
    </w:p>
    <w:p w14:paraId="392A72C1" w14:textId="77777777" w:rsidR="0056353C" w:rsidRPr="009C7F70" w:rsidRDefault="0056353C" w:rsidP="004F2630">
      <w:pPr>
        <w:rPr>
          <w:rFonts w:eastAsia="DFKai-SB"/>
          <w:color w:val="000000" w:themeColor="text1"/>
        </w:rPr>
      </w:pPr>
    </w:p>
    <w:p w14:paraId="2C811C06" w14:textId="77777777" w:rsidR="0056353C" w:rsidRPr="009C7F70" w:rsidRDefault="0056353C" w:rsidP="004F2630">
      <w:pPr>
        <w:rPr>
          <w:rFonts w:eastAsia="DFKai-SB"/>
          <w:color w:val="000000" w:themeColor="text1"/>
        </w:rPr>
      </w:pPr>
      <w:r w:rsidRPr="009C7F70">
        <w:rPr>
          <w:rFonts w:eastAsia="DFKai-SB"/>
          <w:color w:val="000000" w:themeColor="text1"/>
        </w:rPr>
        <w:t>This lesson introduces students to the</w:t>
      </w:r>
      <w:hyperlink r:id="rId177">
        <w:r w:rsidRPr="009C7F70">
          <w:rPr>
            <w:rFonts w:eastAsia="DFKai-SB"/>
            <w:color w:val="000000" w:themeColor="text1"/>
          </w:rPr>
          <w:t xml:space="preserve"> </w:t>
        </w:r>
      </w:hyperlink>
      <w:hyperlink r:id="rId178">
        <w:r w:rsidRPr="009C7F70">
          <w:rPr>
            <w:rFonts w:eastAsia="DFKai-SB"/>
            <w:color w:val="000000" w:themeColor="text1"/>
          </w:rPr>
          <w:t>getProperty</w:t>
        </w:r>
      </w:hyperlink>
      <w:r w:rsidRPr="009C7F70">
        <w:rPr>
          <w:rFonts w:eastAsia="DFKai-SB"/>
          <w:color w:val="000000" w:themeColor="text1"/>
        </w:rPr>
        <w:t xml:space="preserve"> block, which allows them to access the properties of different elements with code. Students first practice using the block to determine what the user has input in various user interface elements. Students later use</w:t>
      </w:r>
      <w:hyperlink r:id="rId179">
        <w:r w:rsidRPr="009C7F70">
          <w:rPr>
            <w:rFonts w:eastAsia="DFKai-SB"/>
            <w:color w:val="000000" w:themeColor="text1"/>
          </w:rPr>
          <w:t xml:space="preserve"> </w:t>
        </w:r>
      </w:hyperlink>
      <w:hyperlink r:id="rId180">
        <w:r w:rsidRPr="009C7F70">
          <w:rPr>
            <w:rFonts w:eastAsia="DFKai-SB"/>
            <w:color w:val="000000" w:themeColor="text1"/>
          </w:rPr>
          <w:t>getProperty</w:t>
        </w:r>
      </w:hyperlink>
      <w:r w:rsidRPr="009C7F70">
        <w:rPr>
          <w:rFonts w:eastAsia="DFKai-SB"/>
          <w:color w:val="000000" w:themeColor="text1"/>
        </w:rPr>
        <w:t xml:space="preserve"> and</w:t>
      </w:r>
      <w:hyperlink r:id="rId181">
        <w:r w:rsidRPr="009C7F70">
          <w:rPr>
            <w:rFonts w:eastAsia="DFKai-SB"/>
            <w:color w:val="000000" w:themeColor="text1"/>
          </w:rPr>
          <w:t xml:space="preserve"> </w:t>
        </w:r>
      </w:hyperlink>
      <w:hyperlink r:id="rId182">
        <w:r w:rsidRPr="009C7F70">
          <w:rPr>
            <w:rFonts w:eastAsia="DFKai-SB"/>
            <w:color w:val="000000" w:themeColor="text1"/>
          </w:rPr>
          <w:t>setProperty</w:t>
        </w:r>
      </w:hyperlink>
      <w:r w:rsidRPr="009C7F70">
        <w:rPr>
          <w:rFonts w:eastAsia="DFKai-SB"/>
          <w:color w:val="000000" w:themeColor="text1"/>
        </w:rPr>
        <w:t xml:space="preserve"> together with the counter pattern to make elements move across the screen. A new screen element, the slider, and a new event trigger, onChange, are also introduced.</w:t>
      </w:r>
    </w:p>
    <w:p w14:paraId="701CD7B6" w14:textId="77777777" w:rsidR="0056353C" w:rsidRPr="009C7F70" w:rsidRDefault="0056353C" w:rsidP="004F2630">
      <w:pPr>
        <w:rPr>
          <w:rFonts w:eastAsia="DFKai-SB"/>
          <w:color w:val="000000" w:themeColor="text1"/>
        </w:rPr>
      </w:pPr>
    </w:p>
    <w:p w14:paraId="1D8C508A" w14:textId="77777777" w:rsidR="0056353C" w:rsidRPr="009C7F70" w:rsidRDefault="0056353C" w:rsidP="004F2630">
      <w:pPr>
        <w:rPr>
          <w:rFonts w:eastAsia="DFKai-SB"/>
          <w:color w:val="000000" w:themeColor="text1"/>
        </w:rPr>
      </w:pPr>
      <w:r w:rsidRPr="009C7F70">
        <w:rPr>
          <w:rFonts w:eastAsia="DFKai-SB"/>
          <w:color w:val="000000" w:themeColor="text1"/>
        </w:rPr>
        <w:t>這堂課向學生介紹</w:t>
      </w:r>
      <w:r w:rsidRPr="009C7F70">
        <w:rPr>
          <w:rFonts w:eastAsia="DFKai-SB"/>
          <w:color w:val="000000" w:themeColor="text1"/>
        </w:rPr>
        <w:t xml:space="preserve"> getProperty </w:t>
      </w:r>
      <w:r w:rsidRPr="009C7F70">
        <w:rPr>
          <w:rFonts w:eastAsia="DFKai-SB"/>
          <w:color w:val="000000" w:themeColor="text1"/>
        </w:rPr>
        <w:t>區塊，讓他們透過程式碼存取不同元件的屬性。學生先練習使用</w:t>
      </w:r>
      <w:r w:rsidRPr="009C7F70">
        <w:rPr>
          <w:rFonts w:eastAsia="DFKai-SB"/>
          <w:color w:val="000000" w:themeColor="text1"/>
        </w:rPr>
        <w:t xml:space="preserve"> getProperty </w:t>
      </w:r>
      <w:r w:rsidRPr="009C7F70">
        <w:rPr>
          <w:rFonts w:eastAsia="DFKai-SB"/>
          <w:color w:val="000000" w:themeColor="text1"/>
        </w:rPr>
        <w:t>區塊，取得使用者在畫面上各種欄位中輸入的資料，然後再使用</w:t>
      </w:r>
      <w:r w:rsidRPr="009C7F70">
        <w:rPr>
          <w:rFonts w:eastAsia="DFKai-SB"/>
          <w:color w:val="000000" w:themeColor="text1"/>
        </w:rPr>
        <w:t xml:space="preserve"> getProperty </w:t>
      </w:r>
      <w:r w:rsidRPr="009C7F70">
        <w:rPr>
          <w:rFonts w:eastAsia="DFKai-SB"/>
          <w:color w:val="000000" w:themeColor="text1"/>
        </w:rPr>
        <w:t>與</w:t>
      </w:r>
      <w:r w:rsidRPr="009C7F70">
        <w:rPr>
          <w:rFonts w:eastAsia="DFKai-SB"/>
          <w:color w:val="000000" w:themeColor="text1"/>
        </w:rPr>
        <w:t xml:space="preserve"> setProperty </w:t>
      </w:r>
      <w:r w:rsidRPr="009C7F70">
        <w:rPr>
          <w:rFonts w:eastAsia="DFKai-SB"/>
          <w:color w:val="000000" w:themeColor="text1"/>
        </w:rPr>
        <w:t>區塊，配合計數器的使用，讓元件在螢幕上移動。這堂課也會介紹一個新的顯示元件</w:t>
      </w:r>
      <w:r w:rsidRPr="009C7F70">
        <w:rPr>
          <w:rFonts w:eastAsia="DFKai-SB"/>
          <w:color w:val="000000" w:themeColor="text1"/>
        </w:rPr>
        <w:t xml:space="preserve"> slider </w:t>
      </w:r>
      <w:r w:rsidRPr="009C7F70">
        <w:rPr>
          <w:rFonts w:eastAsia="DFKai-SB"/>
          <w:color w:val="000000" w:themeColor="text1"/>
        </w:rPr>
        <w:t>和一個新的事件</w:t>
      </w:r>
      <w:r w:rsidRPr="009C7F70">
        <w:rPr>
          <w:rFonts w:eastAsia="DFKai-SB"/>
          <w:color w:val="000000" w:themeColor="text1"/>
        </w:rPr>
        <w:t xml:space="preserve"> onChange</w:t>
      </w:r>
      <w:r w:rsidRPr="009C7F70">
        <w:rPr>
          <w:rFonts w:eastAsia="DFKai-SB"/>
          <w:color w:val="000000" w:themeColor="text1"/>
        </w:rPr>
        <w:t>。</w:t>
      </w:r>
    </w:p>
    <w:p w14:paraId="2AFA7582"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262" w:name="_z7fcfprmb28x" w:colFirst="0" w:colLast="0"/>
      <w:bookmarkEnd w:id="262"/>
      <w:r w:rsidRPr="009C7F70">
        <w:rPr>
          <w:rFonts w:eastAsia="DFKai-SB"/>
          <w:b/>
          <w:color w:val="000000" w:themeColor="text1"/>
          <w:sz w:val="34"/>
          <w:szCs w:val="34"/>
        </w:rPr>
        <w:t>Purpose</w:t>
      </w:r>
    </w:p>
    <w:p w14:paraId="657AB89E" w14:textId="77777777" w:rsidR="0056353C" w:rsidRPr="009C7F70" w:rsidRDefault="0056353C" w:rsidP="004F2630">
      <w:pPr>
        <w:rPr>
          <w:rFonts w:eastAsia="DFKai-SB"/>
          <w:color w:val="000000" w:themeColor="text1"/>
        </w:rPr>
      </w:pPr>
      <w:r w:rsidRPr="009C7F70">
        <w:rPr>
          <w:rFonts w:eastAsia="DFKai-SB"/>
          <w:color w:val="000000" w:themeColor="text1"/>
        </w:rPr>
        <w:t>課程目的</w:t>
      </w:r>
    </w:p>
    <w:p w14:paraId="30096EAD" w14:textId="77777777" w:rsidR="0056353C" w:rsidRPr="009C7F70" w:rsidRDefault="0056353C" w:rsidP="004F2630">
      <w:pPr>
        <w:rPr>
          <w:rFonts w:eastAsia="DFKai-SB"/>
          <w:color w:val="000000" w:themeColor="text1"/>
        </w:rPr>
      </w:pPr>
    </w:p>
    <w:p w14:paraId="74E79E30" w14:textId="77777777" w:rsidR="0056353C" w:rsidRPr="009C7F70" w:rsidRDefault="0056353C" w:rsidP="004F2630">
      <w:pPr>
        <w:rPr>
          <w:rFonts w:eastAsia="DFKai-SB"/>
          <w:color w:val="000000" w:themeColor="text1"/>
        </w:rPr>
      </w:pPr>
      <w:r w:rsidRPr="009C7F70">
        <w:rPr>
          <w:rFonts w:eastAsia="DFKai-SB"/>
          <w:color w:val="000000" w:themeColor="text1"/>
        </w:rPr>
        <w:t>So far, students have only used the button press event to gather information from the App Lab screen. Using</w:t>
      </w:r>
      <w:hyperlink r:id="rId183">
        <w:r w:rsidRPr="009C7F70">
          <w:rPr>
            <w:rFonts w:eastAsia="DFKai-SB"/>
            <w:color w:val="000000" w:themeColor="text1"/>
          </w:rPr>
          <w:t xml:space="preserve"> </w:t>
        </w:r>
      </w:hyperlink>
      <w:hyperlink r:id="rId184">
        <w:r w:rsidRPr="009C7F70">
          <w:rPr>
            <w:rFonts w:eastAsia="DFKai-SB"/>
            <w:color w:val="000000" w:themeColor="text1"/>
          </w:rPr>
          <w:t>getProperty</w:t>
        </w:r>
      </w:hyperlink>
      <w:r w:rsidRPr="009C7F70">
        <w:rPr>
          <w:rFonts w:eastAsia="DFKai-SB"/>
          <w:color w:val="000000" w:themeColor="text1"/>
        </w:rPr>
        <w:t xml:space="preserve"> opens the students to gathering a wide range of information from the user. Getting properties also allows students to create programs that don't rely on knowing an element's properties when the code is written, so their programs can be more dynamic and interactive. These features will be important as students move toward making an interactive game in the next few lessons.</w:t>
      </w:r>
    </w:p>
    <w:p w14:paraId="74AC923E" w14:textId="77777777" w:rsidR="0056353C" w:rsidRPr="009C7F70" w:rsidRDefault="0056353C" w:rsidP="004F2630">
      <w:pPr>
        <w:rPr>
          <w:rFonts w:eastAsia="DFKai-SB"/>
          <w:color w:val="000000" w:themeColor="text1"/>
        </w:rPr>
      </w:pPr>
    </w:p>
    <w:p w14:paraId="1B7349A4"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到目前為止</w:t>
      </w:r>
      <w:r w:rsidRPr="009C7F70">
        <w:rPr>
          <w:rFonts w:eastAsia="DFKai-SB"/>
          <w:color w:val="000000" w:themeColor="text1"/>
        </w:rPr>
        <w:t xml:space="preserve">, </w:t>
      </w:r>
      <w:r w:rsidRPr="009C7F70">
        <w:rPr>
          <w:rFonts w:eastAsia="DFKai-SB"/>
          <w:color w:val="000000" w:themeColor="text1"/>
        </w:rPr>
        <w:t>學生只使用按鍵事件來取得</w:t>
      </w:r>
      <w:r w:rsidRPr="009C7F70">
        <w:rPr>
          <w:rFonts w:eastAsia="DFKai-SB"/>
          <w:color w:val="000000" w:themeColor="text1"/>
        </w:rPr>
        <w:t xml:space="preserve"> App Lab</w:t>
      </w:r>
      <w:r w:rsidRPr="009C7F70">
        <w:rPr>
          <w:rFonts w:eastAsia="DFKai-SB"/>
          <w:color w:val="000000" w:themeColor="text1"/>
        </w:rPr>
        <w:t>螢幕上的資訊</w:t>
      </w:r>
      <w:r w:rsidRPr="009C7F70">
        <w:rPr>
          <w:rFonts w:eastAsia="DFKai-SB"/>
          <w:color w:val="000000" w:themeColor="text1"/>
        </w:rPr>
        <w:t xml:space="preserve">. </w:t>
      </w:r>
      <w:r w:rsidRPr="009C7F70">
        <w:rPr>
          <w:rFonts w:eastAsia="DFKai-SB"/>
          <w:color w:val="000000" w:themeColor="text1"/>
        </w:rPr>
        <w:t>使用</w:t>
      </w:r>
      <w:hyperlink r:id="rId185">
        <w:r w:rsidRPr="009C7F70">
          <w:rPr>
            <w:rFonts w:eastAsia="DFKai-SB"/>
            <w:color w:val="000000" w:themeColor="text1"/>
          </w:rPr>
          <w:t>getProperty</w:t>
        </w:r>
      </w:hyperlink>
      <w:r w:rsidRPr="009C7F70">
        <w:rPr>
          <w:rFonts w:eastAsia="DFKai-SB"/>
          <w:color w:val="000000" w:themeColor="text1"/>
        </w:rPr>
        <w:t xml:space="preserve"> </w:t>
      </w:r>
      <w:r w:rsidRPr="009C7F70">
        <w:rPr>
          <w:rFonts w:eastAsia="DFKai-SB"/>
          <w:color w:val="000000" w:themeColor="text1"/>
        </w:rPr>
        <w:t>能讓學生從使用者蒐集更廣泛的資訊</w:t>
      </w:r>
      <w:r w:rsidRPr="009C7F70">
        <w:rPr>
          <w:rFonts w:eastAsia="DFKai-SB"/>
          <w:color w:val="000000" w:themeColor="text1"/>
        </w:rPr>
        <w:t xml:space="preserve">. </w:t>
      </w:r>
      <w:r w:rsidRPr="009C7F70">
        <w:rPr>
          <w:rFonts w:eastAsia="DFKai-SB"/>
          <w:color w:val="000000" w:themeColor="text1"/>
        </w:rPr>
        <w:t>動態取得屬性允許學生在撰寫程式碼時</w:t>
      </w:r>
      <w:r w:rsidRPr="009C7F70">
        <w:rPr>
          <w:rFonts w:eastAsia="DFKai-SB"/>
          <w:color w:val="000000" w:themeColor="text1"/>
        </w:rPr>
        <w:t>,</w:t>
      </w:r>
      <w:r w:rsidRPr="009C7F70">
        <w:rPr>
          <w:rFonts w:eastAsia="DFKai-SB"/>
          <w:color w:val="000000" w:themeColor="text1"/>
        </w:rPr>
        <w:t>不需要知道元件有那些屬性</w:t>
      </w:r>
      <w:r w:rsidRPr="009C7F70">
        <w:rPr>
          <w:rFonts w:eastAsia="DFKai-SB"/>
          <w:color w:val="000000" w:themeColor="text1"/>
        </w:rPr>
        <w:t xml:space="preserve">, </w:t>
      </w:r>
      <w:r w:rsidRPr="009C7F70">
        <w:rPr>
          <w:rFonts w:eastAsia="DFKai-SB"/>
          <w:color w:val="000000" w:themeColor="text1"/>
        </w:rPr>
        <w:t>因此寫出來的程式會更具有動態效果和互動性</w:t>
      </w:r>
      <w:r w:rsidRPr="009C7F70">
        <w:rPr>
          <w:rFonts w:eastAsia="DFKai-SB"/>
          <w:color w:val="000000" w:themeColor="text1"/>
        </w:rPr>
        <w:t>.</w:t>
      </w:r>
      <w:r w:rsidRPr="009C7F70">
        <w:rPr>
          <w:rFonts w:eastAsia="DFKai-SB"/>
          <w:color w:val="000000" w:themeColor="text1"/>
        </w:rPr>
        <w:t>在接下來的幾堂課中</w:t>
      </w:r>
      <w:r w:rsidRPr="009C7F70">
        <w:rPr>
          <w:rFonts w:eastAsia="DFKai-SB"/>
          <w:color w:val="000000" w:themeColor="text1"/>
        </w:rPr>
        <w:t>,</w:t>
      </w:r>
      <w:r w:rsidRPr="009C7F70">
        <w:rPr>
          <w:rFonts w:eastAsia="DFKai-SB"/>
          <w:color w:val="000000" w:themeColor="text1"/>
        </w:rPr>
        <w:t>學生會學習製作互動遊戲</w:t>
      </w:r>
      <w:r w:rsidRPr="009C7F70">
        <w:rPr>
          <w:rFonts w:eastAsia="DFKai-SB"/>
          <w:color w:val="000000" w:themeColor="text1"/>
        </w:rPr>
        <w:t>,</w:t>
      </w:r>
      <w:r w:rsidRPr="009C7F70">
        <w:rPr>
          <w:rFonts w:eastAsia="DFKai-SB"/>
          <w:color w:val="000000" w:themeColor="text1"/>
        </w:rPr>
        <w:t>這些功能將會變得非常重要</w:t>
      </w:r>
      <w:r w:rsidRPr="009C7F70">
        <w:rPr>
          <w:rFonts w:eastAsia="DFKai-SB"/>
          <w:color w:val="000000" w:themeColor="text1"/>
        </w:rPr>
        <w:t>.</w:t>
      </w:r>
    </w:p>
    <w:p w14:paraId="30DCC875"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263" w:name="_kgxyuguhllmw" w:colFirst="0" w:colLast="0"/>
      <w:bookmarkEnd w:id="263"/>
      <w:r w:rsidRPr="009C7F70">
        <w:rPr>
          <w:rFonts w:eastAsia="DFKai-SB"/>
          <w:b/>
          <w:color w:val="000000" w:themeColor="text1"/>
          <w:sz w:val="34"/>
          <w:szCs w:val="34"/>
        </w:rPr>
        <w:t>Agenda</w:t>
      </w:r>
    </w:p>
    <w:p w14:paraId="21030CF8" w14:textId="77777777" w:rsidR="0056353C" w:rsidRPr="009C7F70" w:rsidRDefault="0056353C" w:rsidP="004F2630">
      <w:pPr>
        <w:rPr>
          <w:rFonts w:eastAsia="DFKai-SB"/>
          <w:color w:val="000000" w:themeColor="text1"/>
        </w:rPr>
      </w:pPr>
      <w:r w:rsidRPr="009C7F70">
        <w:rPr>
          <w:rFonts w:eastAsia="DFKai-SB"/>
          <w:color w:val="000000" w:themeColor="text1"/>
        </w:rPr>
        <w:t>課程流程</w:t>
      </w:r>
    </w:p>
    <w:p w14:paraId="0D153F1E" w14:textId="77777777" w:rsidR="0056353C" w:rsidRPr="009C7F70" w:rsidRDefault="0056353C" w:rsidP="004F2630">
      <w:pPr>
        <w:numPr>
          <w:ilvl w:val="0"/>
          <w:numId w:val="83"/>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"https://curriculum.code.org/csd-18/unit6/6/#getting-properties0" </w:instrText>
      </w:r>
      <w:r w:rsidRPr="009C7F70">
        <w:rPr>
          <w:rFonts w:eastAsia="DFKai-SB"/>
          <w:color w:val="000000" w:themeColor="text1"/>
        </w:rPr>
        <w:fldChar w:fldCharType="separate"/>
      </w:r>
      <w:r w:rsidRPr="009C7F70">
        <w:rPr>
          <w:rFonts w:eastAsia="DFKai-SB"/>
          <w:color w:val="000000" w:themeColor="text1"/>
        </w:rPr>
        <w:t>Warm Up (5 min)</w:t>
      </w:r>
    </w:p>
    <w:p w14:paraId="03231E25" w14:textId="77777777" w:rsidR="0056353C" w:rsidRPr="009C7F70" w:rsidRDefault="0056353C" w:rsidP="004F2630">
      <w:pPr>
        <w:numPr>
          <w:ilvl w:val="0"/>
          <w:numId w:val="83"/>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"https://curriculum.code.org/csd-18/unit6/6/#getting-properties1" </w:instrText>
      </w:r>
      <w:r w:rsidRPr="009C7F70">
        <w:rPr>
          <w:rFonts w:eastAsia="DFKai-SB"/>
          <w:color w:val="000000" w:themeColor="text1"/>
        </w:rPr>
        <w:fldChar w:fldCharType="separate"/>
      </w:r>
      <w:r w:rsidRPr="009C7F70">
        <w:rPr>
          <w:rFonts w:eastAsia="DFKai-SB"/>
          <w:color w:val="000000" w:themeColor="text1"/>
        </w:rPr>
        <w:t>Activity (40 min)</w:t>
      </w:r>
    </w:p>
    <w:p w14:paraId="7548266A" w14:textId="77777777" w:rsidR="0056353C" w:rsidRPr="009C7F70" w:rsidRDefault="0056353C" w:rsidP="004F2630">
      <w:pPr>
        <w:numPr>
          <w:ilvl w:val="0"/>
          <w:numId w:val="83"/>
        </w:numPr>
        <w:rPr>
          <w:rFonts w:eastAsia="DFKai-SB"/>
          <w:color w:val="000000" w:themeColor="text1"/>
        </w:rPr>
      </w:pPr>
      <w:r w:rsidRPr="009C7F70">
        <w:rPr>
          <w:rFonts w:eastAsia="DFKai-SB"/>
          <w:color w:val="000000" w:themeColor="text1"/>
        </w:rPr>
        <w:fldChar w:fldCharType="end"/>
      </w:r>
      <w:hyperlink r:id="rId186" w:anchor="getting-properties2">
        <w:r w:rsidRPr="009C7F70">
          <w:rPr>
            <w:rFonts w:eastAsia="DFKai-SB"/>
            <w:color w:val="000000" w:themeColor="text1"/>
          </w:rPr>
          <w:t>Wrap Up (10 min)</w:t>
        </w:r>
      </w:hyperlink>
    </w:p>
    <w:p w14:paraId="6E906546" w14:textId="77777777" w:rsidR="0056353C" w:rsidRPr="009C7F70" w:rsidRDefault="0056353C" w:rsidP="004F2630">
      <w:pPr>
        <w:numPr>
          <w:ilvl w:val="0"/>
          <w:numId w:val="93"/>
        </w:numPr>
        <w:rPr>
          <w:rFonts w:eastAsia="DFKai-SB"/>
          <w:color w:val="000000" w:themeColor="text1"/>
        </w:rPr>
      </w:pPr>
      <w:r w:rsidRPr="009C7F70">
        <w:rPr>
          <w:rFonts w:eastAsia="DFKai-SB"/>
          <w:color w:val="000000" w:themeColor="text1"/>
        </w:rPr>
        <w:t>暖身活動</w:t>
      </w:r>
      <w:r w:rsidRPr="009C7F70">
        <w:rPr>
          <w:rFonts w:eastAsia="DFKai-SB"/>
          <w:color w:val="000000" w:themeColor="text1"/>
        </w:rPr>
        <w:t xml:space="preserve"> (5 min)</w:t>
      </w:r>
    </w:p>
    <w:p w14:paraId="348A287D" w14:textId="4708845B" w:rsidR="0056353C" w:rsidRPr="009C7F70" w:rsidRDefault="0056353C" w:rsidP="004F2630">
      <w:pPr>
        <w:numPr>
          <w:ilvl w:val="0"/>
          <w:numId w:val="93"/>
        </w:numPr>
        <w:rPr>
          <w:rFonts w:eastAsia="DFKai-SB"/>
          <w:color w:val="000000" w:themeColor="text1"/>
        </w:rPr>
      </w:pPr>
      <w:r w:rsidRPr="009C7F70">
        <w:rPr>
          <w:rFonts w:eastAsia="DFKai-SB"/>
          <w:color w:val="000000" w:themeColor="text1"/>
        </w:rPr>
        <w:t>活動內容</w:t>
      </w:r>
      <w:r w:rsidRPr="009C7F70">
        <w:rPr>
          <w:rFonts w:eastAsia="DFKai-SB"/>
          <w:color w:val="000000" w:themeColor="text1"/>
        </w:rPr>
        <w:t xml:space="preserve"> (40 min)</w:t>
      </w:r>
    </w:p>
    <w:p w14:paraId="33401934" w14:textId="6FD25CC6" w:rsidR="0056353C" w:rsidRPr="009C7F70" w:rsidRDefault="0056353C" w:rsidP="004F2630">
      <w:pPr>
        <w:numPr>
          <w:ilvl w:val="0"/>
          <w:numId w:val="93"/>
        </w:numPr>
        <w:rPr>
          <w:rFonts w:eastAsia="DFKai-SB"/>
          <w:color w:val="000000" w:themeColor="text1"/>
        </w:rPr>
      </w:pPr>
      <w:r w:rsidRPr="009C7F70">
        <w:rPr>
          <w:rFonts w:eastAsia="DFKai-SB"/>
          <w:color w:val="000000" w:themeColor="text1"/>
        </w:rPr>
        <w:t>總結</w:t>
      </w:r>
      <w:r w:rsidRPr="009C7F70">
        <w:rPr>
          <w:rFonts w:eastAsia="DFKai-SB"/>
          <w:color w:val="000000" w:themeColor="text1"/>
        </w:rPr>
        <w:t xml:space="preserve"> (10 min)</w:t>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"https://curriculum.code.org/csd-18/unit6/6/#getting-properties2" </w:instrText>
      </w:r>
      <w:r w:rsidRPr="009C7F70">
        <w:rPr>
          <w:rFonts w:eastAsia="DFKai-SB"/>
          <w:color w:val="000000" w:themeColor="text1"/>
        </w:rPr>
        <w:fldChar w:fldCharType="separate"/>
      </w:r>
    </w:p>
    <w:bookmarkStart w:id="264" w:name="_jlnsg1juaanp" w:colFirst="0" w:colLast="0"/>
    <w:bookmarkEnd w:id="264"/>
    <w:p w14:paraId="3D13B8E8"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 </w:instrText>
      </w:r>
      <w:r w:rsidRPr="009C7F70">
        <w:rPr>
          <w:rFonts w:eastAsia="DFKai-SB"/>
          <w:color w:val="000000" w:themeColor="text1"/>
        </w:rPr>
        <w:fldChar w:fldCharType="separate"/>
      </w:r>
      <w:r w:rsidRPr="009C7F70">
        <w:rPr>
          <w:rFonts w:eastAsia="DFKai-SB"/>
          <w:b/>
          <w:color w:val="000000" w:themeColor="text1"/>
          <w:sz w:val="26"/>
          <w:szCs w:val="26"/>
        </w:rPr>
        <w:t>View on Code Studio</w:t>
      </w:r>
    </w:p>
    <w:bookmarkStart w:id="265" w:name="_1em9ipb2rsxg" w:colFirst="0" w:colLast="0"/>
    <w:bookmarkEnd w:id="265"/>
    <w:p w14:paraId="38A96E07"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Introduced Code</w:t>
      </w:r>
    </w:p>
    <w:p w14:paraId="56EEE2E6"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介紹程式碼</w:t>
      </w:r>
    </w:p>
    <w:p w14:paraId="25838206" w14:textId="77777777" w:rsidR="0056353C" w:rsidRPr="009C7F70" w:rsidRDefault="0056353C" w:rsidP="004F2630">
      <w:pPr>
        <w:numPr>
          <w:ilvl w:val="0"/>
          <w:numId w:val="9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"https://docs.code.org/applab/getProperty/" </w:instrText>
      </w:r>
      <w:r w:rsidRPr="009C7F70">
        <w:rPr>
          <w:rFonts w:eastAsia="DFKai-SB"/>
          <w:color w:val="000000" w:themeColor="text1"/>
        </w:rPr>
        <w:fldChar w:fldCharType="separate"/>
      </w:r>
      <w:r w:rsidRPr="009C7F70">
        <w:rPr>
          <w:rFonts w:eastAsia="DFKai-SB"/>
          <w:color w:val="000000" w:themeColor="text1"/>
        </w:rPr>
        <w:t>getProperty(id, property)</w:t>
      </w:r>
    </w:p>
    <w:bookmarkStart w:id="266" w:name="_qo866ovtkps2" w:colFirst="0" w:colLast="0"/>
    <w:bookmarkEnd w:id="266"/>
    <w:p w14:paraId="411FEC4F"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Support</w:t>
      </w:r>
    </w:p>
    <w:p w14:paraId="00B95B29" w14:textId="77777777" w:rsidR="0056353C" w:rsidRPr="009C7F70" w:rsidRDefault="0056353C" w:rsidP="004F2630">
      <w:pPr>
        <w:rPr>
          <w:rFonts w:eastAsia="DFKai-SB"/>
          <w:color w:val="000000" w:themeColor="text1"/>
        </w:rPr>
      </w:pPr>
      <w:r w:rsidRPr="009C7F70">
        <w:rPr>
          <w:rFonts w:eastAsia="DFKai-SB"/>
          <w:color w:val="000000" w:themeColor="text1"/>
        </w:rPr>
        <w:t>課外資源</w:t>
      </w:r>
    </w:p>
    <w:bookmarkStart w:id="267" w:name="_fus84jful9dy" w:colFirst="0" w:colLast="0"/>
    <w:bookmarkEnd w:id="267"/>
    <w:p w14:paraId="61EAD9CE" w14:textId="77777777" w:rsidR="0056353C" w:rsidRPr="009C7F70" w:rsidRDefault="0056353C" w:rsidP="004F2630">
      <w:pPr>
        <w:pStyle w:val="Heading3"/>
        <w:keepNext w:val="0"/>
        <w:keepLines w:val="0"/>
        <w:spacing w:before="280"/>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\h </w:instrText>
      </w:r>
      <w:r w:rsidRPr="009C7F70">
        <w:rPr>
          <w:rFonts w:eastAsia="DFKai-SB"/>
          <w:color w:val="000000" w:themeColor="text1"/>
        </w:rPr>
        <w:fldChar w:fldCharType="separate"/>
      </w:r>
      <w:r w:rsidRPr="009C7F70">
        <w:rPr>
          <w:rFonts w:eastAsia="DFKai-SB"/>
          <w:b/>
          <w:color w:val="000000" w:themeColor="text1"/>
          <w:sz w:val="26"/>
          <w:szCs w:val="26"/>
        </w:rPr>
        <w:t>Lesson Forum</w:t>
      </w:r>
      <w:r w:rsidRPr="009C7F70">
        <w:rPr>
          <w:rFonts w:eastAsia="DFKai-SB"/>
          <w:b/>
          <w:color w:val="000000" w:themeColor="text1"/>
          <w:sz w:val="26"/>
          <w:szCs w:val="26"/>
        </w:rPr>
        <w:fldChar w:fldCharType="end"/>
      </w:r>
    </w:p>
    <w:p w14:paraId="09B2B099" w14:textId="77777777" w:rsidR="0056353C" w:rsidRPr="009C7F70" w:rsidRDefault="0056353C" w:rsidP="004F2630">
      <w:pPr>
        <w:rPr>
          <w:rFonts w:eastAsia="DFKai-SB"/>
          <w:color w:val="000000" w:themeColor="text1"/>
        </w:rPr>
      </w:pPr>
      <w:r w:rsidRPr="009C7F70">
        <w:rPr>
          <w:rFonts w:eastAsia="DFKai-SB"/>
          <w:color w:val="000000" w:themeColor="text1"/>
        </w:rPr>
        <w:t>討論區</w:t>
      </w: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p>
    <w:bookmarkStart w:id="268" w:name="_gnkgic7qjr22" w:colFirst="0" w:colLast="0"/>
    <w:bookmarkEnd w:id="268"/>
    <w:p w14:paraId="272D86B8" w14:textId="77777777" w:rsidR="0056353C" w:rsidRPr="009C7F70" w:rsidRDefault="0056353C" w:rsidP="004F2630">
      <w:pPr>
        <w:pStyle w:val="Heading3"/>
        <w:keepNext w:val="0"/>
        <w:keepLines w:val="0"/>
        <w:spacing w:before="280"/>
        <w:rPr>
          <w:rFonts w:eastAsia="DFKai-SB"/>
          <w:color w:val="000000" w:themeColor="text1"/>
        </w:rPr>
      </w:pPr>
      <w:r w:rsidRPr="009C7F70">
        <w:rPr>
          <w:rFonts w:eastAsia="DFKai-SB"/>
          <w:color w:val="000000" w:themeColor="text1"/>
        </w:rPr>
        <w:fldChar w:fldCharType="end"/>
      </w:r>
      <w:hyperlink r:id="rId187">
        <w:r w:rsidRPr="009C7F70">
          <w:rPr>
            <w:rFonts w:eastAsia="DFKai-SB"/>
            <w:b/>
            <w:color w:val="000000" w:themeColor="text1"/>
            <w:sz w:val="26"/>
            <w:szCs w:val="26"/>
          </w:rPr>
          <w:t>Report a Bug</w:t>
        </w:r>
      </w:hyperlink>
    </w:p>
    <w:p w14:paraId="18960FF9" w14:textId="77777777" w:rsidR="0056353C" w:rsidRPr="009C7F70" w:rsidRDefault="0056353C" w:rsidP="004F2630">
      <w:pPr>
        <w:rPr>
          <w:rFonts w:eastAsia="DFKai-SB"/>
          <w:color w:val="000000" w:themeColor="text1"/>
        </w:rPr>
      </w:pPr>
      <w:r w:rsidRPr="009C7F70">
        <w:rPr>
          <w:rFonts w:eastAsia="DFKai-SB"/>
          <w:color w:val="000000" w:themeColor="text1"/>
        </w:rPr>
        <w:t>問題回報</w:t>
      </w:r>
      <w:r w:rsidRPr="009C7F70">
        <w:rPr>
          <w:rFonts w:eastAsia="DFKai-SB"/>
          <w:color w:val="000000" w:themeColor="text1"/>
        </w:rPr>
        <w:fldChar w:fldCharType="begin"/>
      </w:r>
      <w:r w:rsidRPr="009C7F70">
        <w:rPr>
          <w:rFonts w:eastAsia="DFKai-SB"/>
          <w:color w:val="000000" w:themeColor="text1"/>
        </w:rPr>
        <w:instrText xml:space="preserve"> HYPERLINK "https://support.code.org/hc/en-us/requests/new?description=Bug%20in%20CS%20Discoveries%202018%20unit%206%20lesson%206%20curriculum.code.org/csd-18/unit6/6/" </w:instrText>
      </w:r>
      <w:r w:rsidRPr="009C7F70">
        <w:rPr>
          <w:rFonts w:eastAsia="DFKai-SB"/>
          <w:color w:val="000000" w:themeColor="text1"/>
        </w:rPr>
        <w:fldChar w:fldCharType="separate"/>
      </w:r>
    </w:p>
    <w:bookmarkStart w:id="269" w:name="_r55bkr9sgaou" w:colFirst="0" w:colLast="0"/>
    <w:bookmarkEnd w:id="269"/>
    <w:p w14:paraId="4FEF6FBD"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Teaching Guide</w:t>
      </w:r>
    </w:p>
    <w:p w14:paraId="2F9E8CEA" w14:textId="77777777" w:rsidR="0056353C" w:rsidRPr="009C7F70" w:rsidRDefault="0056353C" w:rsidP="004F2630">
      <w:pPr>
        <w:rPr>
          <w:rFonts w:eastAsia="DFKai-SB"/>
          <w:color w:val="000000" w:themeColor="text1"/>
        </w:rPr>
      </w:pPr>
      <w:r w:rsidRPr="009C7F70">
        <w:rPr>
          <w:rFonts w:eastAsia="DFKai-SB"/>
          <w:color w:val="000000" w:themeColor="text1"/>
        </w:rPr>
        <w:t>教學指南</w:t>
      </w:r>
    </w:p>
    <w:p w14:paraId="7090AC05"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270" w:name="_3zbj6320wl6e" w:colFirst="0" w:colLast="0"/>
      <w:bookmarkEnd w:id="270"/>
      <w:r w:rsidRPr="009C7F70">
        <w:rPr>
          <w:rFonts w:eastAsia="DFKai-SB"/>
          <w:b/>
          <w:color w:val="000000" w:themeColor="text1"/>
          <w:sz w:val="34"/>
          <w:szCs w:val="34"/>
        </w:rPr>
        <w:t>Warm Up (5 min)</w:t>
      </w:r>
    </w:p>
    <w:p w14:paraId="792432CD"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 xml:space="preserve"> </w:t>
      </w:r>
      <w:r w:rsidRPr="009C7F70">
        <w:rPr>
          <w:rFonts w:eastAsia="DFKai-SB"/>
          <w:color w:val="000000" w:themeColor="text1"/>
        </w:rPr>
        <w:t>暖身活動</w:t>
      </w:r>
    </w:p>
    <w:p w14:paraId="7CBDCD64" w14:textId="77777777" w:rsidR="0056353C" w:rsidRPr="009C7F70" w:rsidRDefault="0056353C" w:rsidP="004F2630">
      <w:pPr>
        <w:rPr>
          <w:rFonts w:eastAsia="DFKai-SB"/>
          <w:color w:val="000000" w:themeColor="text1"/>
        </w:rPr>
      </w:pPr>
    </w:p>
    <w:p w14:paraId="187D7D53" w14:textId="77777777" w:rsidR="0056353C" w:rsidRPr="009C7F70" w:rsidRDefault="0056353C" w:rsidP="004F2630">
      <w:pPr>
        <w:rPr>
          <w:rFonts w:eastAsia="DFKai-SB"/>
          <w:color w:val="000000" w:themeColor="text1"/>
        </w:rPr>
      </w:pPr>
      <w:r w:rsidRPr="009C7F70">
        <w:rPr>
          <w:rFonts w:eastAsia="DFKai-SB"/>
          <w:b/>
          <w:color w:val="000000" w:themeColor="text1"/>
        </w:rPr>
        <w:t>Review:</w:t>
      </w:r>
      <w:r w:rsidRPr="009C7F70">
        <w:rPr>
          <w:rFonts w:eastAsia="DFKai-SB"/>
          <w:color w:val="000000" w:themeColor="text1"/>
        </w:rPr>
        <w:t xml:space="preserve"> Ask students to think of the different types of information that they were able to get from the board in the last lesson (e.g. button presses, toggle state, etc.)</w:t>
      </w:r>
    </w:p>
    <w:p w14:paraId="213DA6B5" w14:textId="77777777" w:rsidR="0056353C" w:rsidRPr="009C7F70" w:rsidRDefault="0056353C" w:rsidP="004F2630">
      <w:pPr>
        <w:rPr>
          <w:rFonts w:eastAsia="DFKai-SB"/>
          <w:color w:val="000000" w:themeColor="text1"/>
        </w:rPr>
      </w:pPr>
    </w:p>
    <w:p w14:paraId="55312127" w14:textId="77777777" w:rsidR="0056353C" w:rsidRPr="009C7F70" w:rsidRDefault="0056353C" w:rsidP="004F2630">
      <w:pPr>
        <w:rPr>
          <w:rFonts w:eastAsia="DFKai-SB"/>
          <w:color w:val="000000" w:themeColor="text1"/>
        </w:rPr>
      </w:pPr>
      <w:r w:rsidRPr="009C7F70">
        <w:rPr>
          <w:rFonts w:eastAsia="DFKai-SB"/>
          <w:color w:val="000000" w:themeColor="text1"/>
        </w:rPr>
        <w:t>複習</w:t>
      </w:r>
      <w:r w:rsidRPr="009C7F70">
        <w:rPr>
          <w:rFonts w:eastAsia="DFKai-SB"/>
          <w:color w:val="000000" w:themeColor="text1"/>
        </w:rPr>
        <w:t xml:space="preserve">: </w:t>
      </w:r>
      <w:r w:rsidRPr="009C7F70">
        <w:rPr>
          <w:rFonts w:eastAsia="DFKai-SB"/>
          <w:color w:val="000000" w:themeColor="text1"/>
        </w:rPr>
        <w:t>要求學生回想在上一堂課，他們從實驗板得到那些不同類型的資訊。例如，按下按鈕和切換狀態等。</w:t>
      </w:r>
    </w:p>
    <w:p w14:paraId="58D1C63C" w14:textId="77777777" w:rsidR="0056353C" w:rsidRPr="009C7F70" w:rsidRDefault="0056353C" w:rsidP="004F2630">
      <w:pPr>
        <w:rPr>
          <w:rFonts w:eastAsia="DFKai-SB"/>
          <w:color w:val="000000" w:themeColor="text1"/>
        </w:rPr>
      </w:pPr>
    </w:p>
    <w:p w14:paraId="02AEC950" w14:textId="77777777" w:rsidR="0056353C" w:rsidRPr="009C7F70" w:rsidRDefault="0056353C" w:rsidP="004F2630">
      <w:pPr>
        <w:rPr>
          <w:rFonts w:eastAsia="DFKai-SB"/>
          <w:color w:val="000000" w:themeColor="text1"/>
        </w:rPr>
      </w:pPr>
      <w:r w:rsidRPr="009C7F70">
        <w:rPr>
          <w:rFonts w:eastAsia="DFKai-SB"/>
          <w:color w:val="000000" w:themeColor="text1"/>
        </w:rPr>
        <w:t>Remarks</w:t>
      </w:r>
    </w:p>
    <w:p w14:paraId="066DA98E" w14:textId="77777777" w:rsidR="0056353C" w:rsidRPr="009C7F70" w:rsidRDefault="0056353C" w:rsidP="004F2630">
      <w:pPr>
        <w:rPr>
          <w:rFonts w:eastAsia="DFKai-SB"/>
          <w:color w:val="000000" w:themeColor="text1"/>
        </w:rPr>
      </w:pPr>
      <w:r w:rsidRPr="009C7F70">
        <w:rPr>
          <w:rFonts w:eastAsia="DFKai-SB"/>
          <w:color w:val="000000" w:themeColor="text1"/>
        </w:rPr>
        <w:t>So far we've seen lots of ways that we can get information from our Circuit Playground. Today we're going to look at more ways that we can get information from the screen of our app.</w:t>
      </w:r>
    </w:p>
    <w:p w14:paraId="380E5580" w14:textId="77777777" w:rsidR="0056353C" w:rsidRPr="009C7F70" w:rsidRDefault="0056353C" w:rsidP="004F2630">
      <w:pPr>
        <w:rPr>
          <w:rFonts w:eastAsia="DFKai-SB"/>
          <w:color w:val="000000" w:themeColor="text1"/>
        </w:rPr>
      </w:pPr>
    </w:p>
    <w:p w14:paraId="18F2E0B7" w14:textId="77777777" w:rsidR="0056353C" w:rsidRPr="009C7F70" w:rsidRDefault="0056353C" w:rsidP="004F2630">
      <w:pPr>
        <w:rPr>
          <w:rFonts w:eastAsia="DFKai-SB"/>
          <w:color w:val="000000" w:themeColor="text1"/>
        </w:rPr>
      </w:pPr>
      <w:r w:rsidRPr="009C7F70">
        <w:rPr>
          <w:rFonts w:eastAsia="DFKai-SB"/>
          <w:color w:val="000000" w:themeColor="text1"/>
        </w:rPr>
        <w:t>備註</w:t>
      </w:r>
    </w:p>
    <w:p w14:paraId="38A39323" w14:textId="77777777" w:rsidR="0056353C" w:rsidRPr="009C7F70" w:rsidRDefault="0056353C" w:rsidP="004F2630">
      <w:pPr>
        <w:rPr>
          <w:rFonts w:eastAsia="DFKai-SB"/>
          <w:color w:val="000000" w:themeColor="text1"/>
        </w:rPr>
      </w:pPr>
      <w:r w:rsidRPr="009C7F70">
        <w:rPr>
          <w:rFonts w:eastAsia="DFKai-SB"/>
          <w:color w:val="000000" w:themeColor="text1"/>
        </w:rPr>
        <w:t>目前為止，我們已經看過許多從</w:t>
      </w:r>
      <w:r w:rsidRPr="009C7F70">
        <w:rPr>
          <w:rFonts w:eastAsia="DFKai-SB"/>
          <w:color w:val="000000" w:themeColor="text1"/>
        </w:rPr>
        <w:t xml:space="preserve"> Circuit Playground </w:t>
      </w:r>
      <w:r w:rsidRPr="009C7F70">
        <w:rPr>
          <w:rFonts w:eastAsia="DFKai-SB"/>
          <w:color w:val="000000" w:themeColor="text1"/>
        </w:rPr>
        <w:t>上取得資訊的方法。今天我們要看看更多從</w:t>
      </w:r>
      <w:r w:rsidRPr="009C7F70">
        <w:rPr>
          <w:rFonts w:eastAsia="DFKai-SB"/>
          <w:color w:val="000000" w:themeColor="text1"/>
        </w:rPr>
        <w:t xml:space="preserve"> app </w:t>
      </w:r>
      <w:r w:rsidRPr="009C7F70">
        <w:rPr>
          <w:rFonts w:eastAsia="DFKai-SB"/>
          <w:color w:val="000000" w:themeColor="text1"/>
        </w:rPr>
        <w:t>畫面上取得資訊的方法。</w:t>
      </w:r>
    </w:p>
    <w:p w14:paraId="76508A91"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271" w:name="_kl249t2qy4sf" w:colFirst="0" w:colLast="0"/>
      <w:bookmarkEnd w:id="271"/>
      <w:r w:rsidRPr="009C7F70">
        <w:rPr>
          <w:rFonts w:eastAsia="DFKai-SB"/>
          <w:b/>
          <w:color w:val="000000" w:themeColor="text1"/>
          <w:sz w:val="34"/>
          <w:szCs w:val="34"/>
        </w:rPr>
        <w:t>Activity (40 min)</w:t>
      </w:r>
    </w:p>
    <w:p w14:paraId="0AE0C940" w14:textId="77777777" w:rsidR="0056353C" w:rsidRPr="009C7F70" w:rsidRDefault="0056353C" w:rsidP="004F2630">
      <w:pPr>
        <w:rPr>
          <w:rFonts w:eastAsia="DFKai-SB"/>
          <w:color w:val="000000" w:themeColor="text1"/>
        </w:rPr>
      </w:pPr>
      <w:r w:rsidRPr="009C7F70">
        <w:rPr>
          <w:rFonts w:eastAsia="DFKai-SB"/>
          <w:color w:val="000000" w:themeColor="text1"/>
        </w:rPr>
        <w:t>活動內容</w:t>
      </w:r>
    </w:p>
    <w:p w14:paraId="6C95575E" w14:textId="77777777" w:rsidR="0056353C" w:rsidRPr="009C7F70" w:rsidRDefault="0056353C" w:rsidP="004F2630">
      <w:pPr>
        <w:rPr>
          <w:rFonts w:eastAsia="DFKai-SB"/>
          <w:color w:val="000000" w:themeColor="text1"/>
        </w:rPr>
      </w:pPr>
    </w:p>
    <w:p w14:paraId="3845970D" w14:textId="77777777" w:rsidR="0056353C" w:rsidRPr="009C7F70" w:rsidRDefault="0056353C" w:rsidP="004F2630">
      <w:pPr>
        <w:rPr>
          <w:rFonts w:eastAsia="DFKai-SB"/>
          <w:color w:val="000000" w:themeColor="text1"/>
        </w:rPr>
      </w:pPr>
      <w:r w:rsidRPr="009C7F70">
        <w:rPr>
          <w:rFonts w:eastAsia="DFKai-SB"/>
          <w:color w:val="000000" w:themeColor="text1"/>
        </w:rPr>
        <w:t>Send students to Code Studio.</w:t>
      </w:r>
    </w:p>
    <w:p w14:paraId="60C0A8C2"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272" w:name="_1s8oi83uev0m" w:colFirst="0" w:colLast="0"/>
      <w:bookmarkEnd w:id="272"/>
      <w:r w:rsidRPr="009C7F70">
        <w:rPr>
          <w:rFonts w:eastAsia="DFKai-SB"/>
          <w:b/>
          <w:color w:val="000000" w:themeColor="text1"/>
          <w:sz w:val="26"/>
          <w:szCs w:val="26"/>
        </w:rPr>
        <w:t>Code Studio levels</w:t>
      </w:r>
    </w:p>
    <w:p w14:paraId="5A170EEA" w14:textId="77777777" w:rsidR="0056353C" w:rsidRPr="009C7F70" w:rsidRDefault="0056353C" w:rsidP="004F2630">
      <w:pPr>
        <w:numPr>
          <w:ilvl w:val="0"/>
          <w:numId w:val="102"/>
        </w:numPr>
        <w:rPr>
          <w:rFonts w:eastAsia="DFKai-SB"/>
          <w:color w:val="000000" w:themeColor="text1"/>
        </w:rPr>
      </w:pPr>
      <w:r w:rsidRPr="009C7F70">
        <w:rPr>
          <w:rFonts w:eastAsia="DFKai-SB"/>
          <w:color w:val="000000" w:themeColor="text1"/>
        </w:rPr>
        <w:t>Lesson Overview</w:t>
      </w:r>
    </w:p>
    <w:p w14:paraId="41A40B30" w14:textId="77777777" w:rsidR="0056353C" w:rsidRPr="009C7F70" w:rsidRDefault="0056353C" w:rsidP="004F2630">
      <w:pPr>
        <w:numPr>
          <w:ilvl w:val="0"/>
          <w:numId w:val="102"/>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"https://curriculum.code.org/csd-18/unit6/6/#level-expando-6-1-sfmd" </w:instrText>
      </w:r>
      <w:r w:rsidRPr="009C7F70">
        <w:rPr>
          <w:rFonts w:eastAsia="DFKai-SB"/>
          <w:color w:val="000000" w:themeColor="text1"/>
        </w:rPr>
        <w:fldChar w:fldCharType="separate"/>
      </w:r>
      <w:r w:rsidRPr="009C7F70">
        <w:rPr>
          <w:rFonts w:eastAsia="DFKai-SB"/>
          <w:color w:val="000000" w:themeColor="text1"/>
        </w:rPr>
        <w:t>Student Overview</w:t>
      </w:r>
    </w:p>
    <w:p w14:paraId="4D4E04A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 </w:instrText>
      </w:r>
      <w:r w:rsidRPr="009C7F70">
        <w:rPr>
          <w:rFonts w:eastAsia="DFKai-SB"/>
          <w:color w:val="000000" w:themeColor="text1"/>
        </w:rPr>
        <w:fldChar w:fldCharType="separate"/>
      </w:r>
      <w:r w:rsidRPr="009C7F70">
        <w:rPr>
          <w:rFonts w:eastAsia="DFKai-SB"/>
          <w:color w:val="000000" w:themeColor="text1"/>
        </w:rPr>
        <w:t>View on Code Studio</w:t>
      </w:r>
    </w:p>
    <w:p w14:paraId="4515812A" w14:textId="77777777" w:rsidR="0056353C" w:rsidRPr="009C7F70" w:rsidRDefault="0056353C" w:rsidP="004F2630">
      <w:pPr>
        <w:numPr>
          <w:ilvl w:val="0"/>
          <w:numId w:val="9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getProperty</w:t>
      </w:r>
    </w:p>
    <w:p w14:paraId="650903D1" w14:textId="77777777" w:rsidR="0056353C" w:rsidRPr="009C7F70" w:rsidRDefault="0056353C" w:rsidP="004F2630">
      <w:pPr>
        <w:numPr>
          <w:ilvl w:val="0"/>
          <w:numId w:val="94"/>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"https://curriculum.code.org/csd-18/unit6/6/#level-expando-6-2-sfmd" </w:instrText>
      </w:r>
      <w:r w:rsidRPr="009C7F70">
        <w:rPr>
          <w:rFonts w:eastAsia="DFKai-SB"/>
          <w:color w:val="000000" w:themeColor="text1"/>
        </w:rPr>
        <w:fldChar w:fldCharType="separate"/>
      </w:r>
      <w:r w:rsidRPr="009C7F70">
        <w:rPr>
          <w:rFonts w:eastAsia="DFKai-SB"/>
          <w:color w:val="000000" w:themeColor="text1"/>
        </w:rPr>
        <w:t>Student Overview</w:t>
      </w:r>
    </w:p>
    <w:p w14:paraId="25E467C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"https://studio.code.org/s/csd6-2018/stage/6/puzzle/2" </w:instrText>
      </w:r>
      <w:r w:rsidRPr="009C7F70">
        <w:rPr>
          <w:rFonts w:eastAsia="DFKai-SB"/>
          <w:color w:val="000000" w:themeColor="text1"/>
        </w:rPr>
        <w:fldChar w:fldCharType="separate"/>
      </w:r>
      <w:r w:rsidRPr="009C7F70">
        <w:rPr>
          <w:rFonts w:eastAsia="DFKai-SB"/>
          <w:color w:val="000000" w:themeColor="text1"/>
        </w:rPr>
        <w:t>View on Code Studio</w:t>
      </w:r>
    </w:p>
    <w:p w14:paraId="466E2AFD" w14:textId="77777777" w:rsidR="0056353C" w:rsidRPr="009C7F70" w:rsidRDefault="0056353C" w:rsidP="004F2630">
      <w:pPr>
        <w:numPr>
          <w:ilvl w:val="0"/>
          <w:numId w:val="8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Getting Properties</w:t>
      </w:r>
    </w:p>
    <w:p w14:paraId="0B7402C1" w14:textId="77777777" w:rsidR="0056353C" w:rsidRPr="009C7F70" w:rsidRDefault="0056353C" w:rsidP="004F2630">
      <w:pPr>
        <w:numPr>
          <w:ilvl w:val="0"/>
          <w:numId w:val="85"/>
        </w:numPr>
        <w:rPr>
          <w:rFonts w:eastAsia="DFKai-SB"/>
          <w:color w:val="000000" w:themeColor="text1"/>
        </w:rPr>
      </w:pPr>
      <w:r w:rsidRPr="009C7F70">
        <w:rPr>
          <w:rFonts w:eastAsia="DFKai-SB"/>
          <w:color w:val="000000" w:themeColor="text1"/>
        </w:rPr>
        <w:t>(click tabs to see student view)</w:t>
      </w:r>
    </w:p>
    <w:p w14:paraId="7C9A6D9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"https://studio.code.org/s/csd6-2018/stage/6/puzzle/3" </w:instrText>
      </w:r>
      <w:r w:rsidRPr="009C7F70">
        <w:rPr>
          <w:rFonts w:eastAsia="DFKai-SB"/>
          <w:color w:val="000000" w:themeColor="text1"/>
        </w:rPr>
        <w:fldChar w:fldCharType="separate"/>
      </w:r>
      <w:r w:rsidRPr="009C7F70">
        <w:rPr>
          <w:rFonts w:eastAsia="DFKai-SB"/>
          <w:color w:val="000000" w:themeColor="text1"/>
        </w:rPr>
        <w:t>View on Code Studio</w:t>
      </w:r>
    </w:p>
    <w:bookmarkStart w:id="273" w:name="_oy89zgc2xom9" w:colFirst="0" w:colLast="0"/>
    <w:bookmarkEnd w:id="273"/>
    <w:p w14:paraId="4B6B44FF"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6D42D050"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373E798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74" w:name="_9be4jb95yu23" w:colFirst="0" w:colLast="0"/>
      <w:bookmarkEnd w:id="274"/>
      <w:r w:rsidRPr="009C7F70">
        <w:rPr>
          <w:rFonts w:eastAsia="DFKai-SB"/>
          <w:b/>
          <w:color w:val="000000" w:themeColor="text1"/>
          <w:sz w:val="46"/>
          <w:szCs w:val="46"/>
        </w:rPr>
        <w:t>Updating Properties</w:t>
      </w:r>
    </w:p>
    <w:p w14:paraId="72CA3D63" w14:textId="77777777" w:rsidR="0056353C" w:rsidRPr="009C7F70" w:rsidRDefault="0056353C" w:rsidP="004F2630">
      <w:pPr>
        <w:rPr>
          <w:rFonts w:eastAsia="DFKai-SB"/>
          <w:color w:val="000000" w:themeColor="text1"/>
        </w:rPr>
      </w:pPr>
      <w:r w:rsidRPr="009C7F70">
        <w:rPr>
          <w:rFonts w:eastAsia="DFKai-SB"/>
          <w:color w:val="000000" w:themeColor="text1"/>
        </w:rPr>
        <w:t>Here's an example of an app that uses both</w:t>
      </w:r>
      <w:hyperlink r:id="rId188">
        <w:r w:rsidRPr="009C7F70">
          <w:rPr>
            <w:rFonts w:eastAsia="DFKai-SB"/>
            <w:color w:val="000000" w:themeColor="text1"/>
          </w:rPr>
          <w:t xml:space="preserve"> </w:t>
        </w:r>
      </w:hyperlink>
      <w:hyperlink r:id="rId189">
        <w:r w:rsidRPr="009C7F70">
          <w:rPr>
            <w:rFonts w:eastAsia="DFKai-SB"/>
            <w:color w:val="000000" w:themeColor="text1"/>
          </w:rPr>
          <w:t>getProperty</w:t>
        </w:r>
      </w:hyperlink>
      <w:r w:rsidRPr="009C7F70">
        <w:rPr>
          <w:rFonts w:eastAsia="DFKai-SB"/>
          <w:color w:val="000000" w:themeColor="text1"/>
        </w:rPr>
        <w:t xml:space="preserve"> and</w:t>
      </w:r>
      <w:hyperlink r:id="rId190">
        <w:r w:rsidRPr="009C7F70">
          <w:rPr>
            <w:rFonts w:eastAsia="DFKai-SB"/>
            <w:color w:val="000000" w:themeColor="text1"/>
          </w:rPr>
          <w:t xml:space="preserve"> </w:t>
        </w:r>
      </w:hyperlink>
      <w:hyperlink r:id="rId191">
        <w:r w:rsidRPr="009C7F70">
          <w:rPr>
            <w:rFonts w:eastAsia="DFKai-SB"/>
            <w:color w:val="000000" w:themeColor="text1"/>
          </w:rPr>
          <w:t>setProperty</w:t>
        </w:r>
      </w:hyperlink>
      <w:r w:rsidRPr="009C7F70">
        <w:rPr>
          <w:rFonts w:eastAsia="DFKai-SB"/>
          <w:color w:val="000000" w:themeColor="text1"/>
        </w:rPr>
        <w:t xml:space="preserve"> to update elements on the screen. Read through the code, and then test it out by filling out the input fields and clicking "Save"</w:t>
      </w:r>
    </w:p>
    <w:p w14:paraId="53A1E205" w14:textId="77777777" w:rsidR="0056353C" w:rsidRPr="009C7F70" w:rsidRDefault="0056353C" w:rsidP="004F2630">
      <w:pPr>
        <w:rPr>
          <w:rFonts w:eastAsia="DFKai-SB"/>
          <w:color w:val="000000" w:themeColor="text1"/>
        </w:rPr>
      </w:pPr>
    </w:p>
    <w:p w14:paraId="0468B8C1" w14:textId="77777777" w:rsidR="0056353C" w:rsidRPr="009C7F70" w:rsidRDefault="0056353C" w:rsidP="004F2630">
      <w:pPr>
        <w:rPr>
          <w:rFonts w:eastAsia="DFKai-SB"/>
          <w:color w:val="000000" w:themeColor="text1"/>
        </w:rPr>
      </w:pPr>
      <w:r w:rsidRPr="009C7F70">
        <w:rPr>
          <w:rFonts w:eastAsia="DFKai-SB"/>
          <w:color w:val="000000" w:themeColor="text1"/>
        </w:rPr>
        <w:t>這裡有一個</w:t>
      </w:r>
      <w:r w:rsidRPr="009C7F70">
        <w:rPr>
          <w:rFonts w:eastAsia="DFKai-SB"/>
          <w:color w:val="000000" w:themeColor="text1"/>
        </w:rPr>
        <w:t xml:space="preserve"> app</w:t>
      </w:r>
      <w:r w:rsidRPr="009C7F70">
        <w:rPr>
          <w:rFonts w:eastAsia="DFKai-SB"/>
          <w:color w:val="000000" w:themeColor="text1"/>
        </w:rPr>
        <w:t>的範例，它同時使用</w:t>
      </w:r>
      <w:r w:rsidRPr="009C7F70">
        <w:rPr>
          <w:rFonts w:eastAsia="DFKai-SB"/>
          <w:color w:val="000000" w:themeColor="text1"/>
        </w:rPr>
        <w:t xml:space="preserve"> getProperty </w:t>
      </w:r>
      <w:r w:rsidRPr="009C7F70">
        <w:rPr>
          <w:rFonts w:eastAsia="DFKai-SB"/>
          <w:color w:val="000000" w:themeColor="text1"/>
        </w:rPr>
        <w:t>和</w:t>
      </w:r>
      <w:r w:rsidRPr="009C7F70">
        <w:rPr>
          <w:rFonts w:eastAsia="DFKai-SB"/>
          <w:color w:val="000000" w:themeColor="text1"/>
        </w:rPr>
        <w:t xml:space="preserve"> setProperty </w:t>
      </w:r>
      <w:r w:rsidRPr="009C7F70">
        <w:rPr>
          <w:rFonts w:eastAsia="DFKai-SB"/>
          <w:color w:val="000000" w:themeColor="text1"/>
        </w:rPr>
        <w:t>來更新畫面上的欄位。仔細閱讀程式碼，然後在畫面上的欄位輸入資料並按下</w:t>
      </w:r>
      <w:r w:rsidRPr="009C7F70">
        <w:rPr>
          <w:rFonts w:eastAsia="DFKai-SB"/>
          <w:color w:val="000000" w:themeColor="text1"/>
        </w:rPr>
        <w:t xml:space="preserve"> Save </w:t>
      </w:r>
      <w:r w:rsidRPr="009C7F70">
        <w:rPr>
          <w:rFonts w:eastAsia="DFKai-SB"/>
          <w:color w:val="000000" w:themeColor="text1"/>
        </w:rPr>
        <w:t>按鈕執行測試。</w:t>
      </w:r>
    </w:p>
    <w:p w14:paraId="40847CE9" w14:textId="77777777" w:rsidR="0056353C" w:rsidRPr="009C7F70" w:rsidRDefault="0056353C" w:rsidP="004F2630">
      <w:pPr>
        <w:rPr>
          <w:rFonts w:eastAsia="DFKai-SB"/>
          <w:color w:val="000000" w:themeColor="text1"/>
        </w:rPr>
      </w:pPr>
    </w:p>
    <w:p w14:paraId="35B8C459" w14:textId="77777777" w:rsidR="0056353C" w:rsidRPr="009C7F70" w:rsidRDefault="0056353C" w:rsidP="004F2630">
      <w:pPr>
        <w:rPr>
          <w:rFonts w:eastAsia="DFKai-SB"/>
          <w:i/>
          <w:color w:val="000000" w:themeColor="text1"/>
        </w:rPr>
      </w:pPr>
      <w:r w:rsidRPr="009C7F70">
        <w:rPr>
          <w:rFonts w:eastAsia="DFKai-SB"/>
          <w:i/>
          <w:color w:val="000000" w:themeColor="text1"/>
        </w:rPr>
        <w:t>Note: you don't need to change any code here, but read through the provided code to see how it works.</w:t>
      </w:r>
    </w:p>
    <w:p w14:paraId="0C514BAC" w14:textId="77777777" w:rsidR="0056353C" w:rsidRPr="009C7F70" w:rsidRDefault="0056353C" w:rsidP="004F2630">
      <w:pPr>
        <w:rPr>
          <w:rFonts w:eastAsia="DFKai-SB"/>
          <w:i/>
          <w:color w:val="000000" w:themeColor="text1"/>
        </w:rPr>
      </w:pPr>
    </w:p>
    <w:p w14:paraId="25D0C7F3" w14:textId="77777777" w:rsidR="0056353C" w:rsidRPr="009C7F70" w:rsidRDefault="0056353C" w:rsidP="004F2630">
      <w:pPr>
        <w:rPr>
          <w:rFonts w:eastAsia="DFKai-SB"/>
          <w:color w:val="000000" w:themeColor="text1"/>
        </w:rPr>
      </w:pPr>
      <w:r w:rsidRPr="009C7F70">
        <w:rPr>
          <w:rFonts w:eastAsia="DFKai-SB"/>
          <w:i/>
          <w:color w:val="000000" w:themeColor="text1"/>
        </w:rPr>
        <w:t>說明</w:t>
      </w:r>
      <w:r w:rsidRPr="009C7F70">
        <w:rPr>
          <w:rFonts w:eastAsia="DFKai-SB"/>
          <w:i/>
          <w:color w:val="000000" w:themeColor="text1"/>
        </w:rPr>
        <w:t xml:space="preserve">: </w:t>
      </w:r>
      <w:r w:rsidRPr="009C7F70">
        <w:rPr>
          <w:rFonts w:eastAsia="DFKai-SB"/>
          <w:i/>
          <w:color w:val="000000" w:themeColor="text1"/>
        </w:rPr>
        <w:t>你不需要更改程式碼</w:t>
      </w:r>
      <w:r w:rsidRPr="009C7F70">
        <w:rPr>
          <w:rFonts w:eastAsia="DFKai-SB"/>
          <w:color w:val="000000" w:themeColor="text1"/>
        </w:rPr>
        <w:t>，</w:t>
      </w:r>
      <w:r w:rsidRPr="009C7F70">
        <w:rPr>
          <w:rFonts w:eastAsia="DFKai-SB"/>
          <w:i/>
          <w:color w:val="000000" w:themeColor="text1"/>
        </w:rPr>
        <w:t>但是請仔細閱讀所提供的程式碼</w:t>
      </w:r>
      <w:r w:rsidRPr="009C7F70">
        <w:rPr>
          <w:rFonts w:eastAsia="DFKai-SB"/>
          <w:color w:val="000000" w:themeColor="text1"/>
        </w:rPr>
        <w:t>，</w:t>
      </w:r>
      <w:r w:rsidRPr="009C7F70">
        <w:rPr>
          <w:rFonts w:eastAsia="DFKai-SB"/>
          <w:i/>
          <w:color w:val="000000" w:themeColor="text1"/>
        </w:rPr>
        <w:t>看看它如何運作</w:t>
      </w:r>
      <w:r w:rsidRPr="009C7F70">
        <w:rPr>
          <w:rFonts w:eastAsia="DFKai-SB"/>
          <w:color w:val="000000" w:themeColor="text1"/>
        </w:rPr>
        <w:t>。</w:t>
      </w:r>
    </w:p>
    <w:p w14:paraId="55936D2C" w14:textId="77777777" w:rsidR="0056353C" w:rsidRPr="009C7F70" w:rsidRDefault="0056353C" w:rsidP="004F2630">
      <w:pPr>
        <w:rPr>
          <w:rFonts w:eastAsia="DFKai-SB"/>
          <w:color w:val="000000" w:themeColor="text1"/>
        </w:rPr>
      </w:pPr>
    </w:p>
    <w:p w14:paraId="13D01E2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"https://studio.code.org/s/csd6-2018/stage/6/puzzle/4" </w:instrText>
      </w:r>
      <w:r w:rsidRPr="009C7F70">
        <w:rPr>
          <w:rFonts w:eastAsia="DFKai-SB"/>
          <w:color w:val="000000" w:themeColor="text1"/>
        </w:rPr>
        <w:fldChar w:fldCharType="separate"/>
      </w:r>
      <w:r w:rsidRPr="009C7F70">
        <w:rPr>
          <w:rFonts w:eastAsia="DFKai-SB"/>
          <w:color w:val="000000" w:themeColor="text1"/>
        </w:rPr>
        <w:t>View on Code Studio</w:t>
      </w:r>
    </w:p>
    <w:bookmarkStart w:id="275" w:name="_rwam8k4abu5v" w:colFirst="0" w:colLast="0"/>
    <w:bookmarkEnd w:id="275"/>
    <w:p w14:paraId="3221B0F6"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518E8B55" w14:textId="77777777" w:rsidR="0056353C" w:rsidRPr="009C7F70" w:rsidRDefault="0056353C" w:rsidP="004F2630">
      <w:pPr>
        <w:rPr>
          <w:rFonts w:eastAsia="DFKai-SB"/>
          <w:color w:val="000000" w:themeColor="text1"/>
        </w:rPr>
      </w:pPr>
    </w:p>
    <w:p w14:paraId="64841E08"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3B811729"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76" w:name="_dx1jy4wy56p2" w:colFirst="0" w:colLast="0"/>
      <w:bookmarkEnd w:id="276"/>
      <w:r w:rsidRPr="009C7F70">
        <w:rPr>
          <w:rFonts w:eastAsia="DFKai-SB"/>
          <w:b/>
          <w:color w:val="000000" w:themeColor="text1"/>
          <w:sz w:val="46"/>
          <w:szCs w:val="46"/>
        </w:rPr>
        <w:t>getProperty and Variables</w:t>
      </w:r>
    </w:p>
    <w:p w14:paraId="62625C34" w14:textId="77777777" w:rsidR="0056353C" w:rsidRPr="009C7F70" w:rsidRDefault="0056353C" w:rsidP="004F2630">
      <w:pPr>
        <w:rPr>
          <w:rFonts w:eastAsia="DFKai-SB"/>
          <w:color w:val="000000" w:themeColor="text1"/>
        </w:rPr>
      </w:pPr>
      <w:r w:rsidRPr="009C7F70">
        <w:rPr>
          <w:rFonts w:eastAsia="DFKai-SB"/>
          <w:color w:val="000000" w:themeColor="text1"/>
        </w:rPr>
        <w:t xml:space="preserve">This program uses the name variable to display the name typed into "name_input" when the Submit button is clicked. It should do the same for </w:t>
      </w:r>
      <w:r w:rsidRPr="009C7F70">
        <w:rPr>
          <w:rFonts w:eastAsia="DFKai-SB"/>
          <w:i/>
          <w:color w:val="000000" w:themeColor="text1"/>
        </w:rPr>
        <w:t>friend_input</w:t>
      </w:r>
      <w:r w:rsidRPr="009C7F70">
        <w:rPr>
          <w:rFonts w:eastAsia="DFKai-SB"/>
          <w:color w:val="000000" w:themeColor="text1"/>
        </w:rPr>
        <w:t xml:space="preserve"> and </w:t>
      </w:r>
      <w:r w:rsidRPr="009C7F70">
        <w:rPr>
          <w:rFonts w:eastAsia="DFKai-SB"/>
          <w:i/>
          <w:color w:val="000000" w:themeColor="text1"/>
        </w:rPr>
        <w:t>friend_output</w:t>
      </w:r>
      <w:r w:rsidRPr="009C7F70">
        <w:rPr>
          <w:rFonts w:eastAsia="DFKai-SB"/>
          <w:color w:val="000000" w:themeColor="text1"/>
        </w:rPr>
        <w:t>, but it's missing a block.</w:t>
      </w:r>
    </w:p>
    <w:p w14:paraId="72782EB3" w14:textId="77777777" w:rsidR="0056353C" w:rsidRPr="009C7F70" w:rsidRDefault="0056353C" w:rsidP="004F2630">
      <w:pPr>
        <w:rPr>
          <w:rFonts w:eastAsia="DFKai-SB"/>
          <w:color w:val="000000" w:themeColor="text1"/>
        </w:rPr>
      </w:pPr>
    </w:p>
    <w:p w14:paraId="07A473E1" w14:textId="77777777" w:rsidR="0056353C" w:rsidRPr="009C7F70" w:rsidRDefault="0056353C" w:rsidP="004F2630">
      <w:pPr>
        <w:rPr>
          <w:rFonts w:eastAsia="DFKai-SB"/>
          <w:color w:val="000000" w:themeColor="text1"/>
        </w:rPr>
      </w:pPr>
      <w:r w:rsidRPr="009C7F70">
        <w:rPr>
          <w:rFonts w:eastAsia="DFKai-SB"/>
          <w:color w:val="000000" w:themeColor="text1"/>
        </w:rPr>
        <w:t>當使用者按下</w:t>
      </w:r>
      <w:r w:rsidRPr="009C7F70">
        <w:rPr>
          <w:rFonts w:eastAsia="DFKai-SB"/>
          <w:color w:val="000000" w:themeColor="text1"/>
        </w:rPr>
        <w:t xml:space="preserve"> Submit </w:t>
      </w:r>
      <w:r w:rsidRPr="009C7F70">
        <w:rPr>
          <w:rFonts w:eastAsia="DFKai-SB"/>
          <w:color w:val="000000" w:themeColor="text1"/>
        </w:rPr>
        <w:t>按鈕時，這支程式使用</w:t>
      </w:r>
      <w:r w:rsidRPr="009C7F70">
        <w:rPr>
          <w:rFonts w:eastAsia="DFKai-SB"/>
          <w:color w:val="000000" w:themeColor="text1"/>
        </w:rPr>
        <w:t xml:space="preserve"> “name” </w:t>
      </w:r>
      <w:r w:rsidRPr="009C7F70">
        <w:rPr>
          <w:rFonts w:eastAsia="DFKai-SB"/>
          <w:color w:val="000000" w:themeColor="text1"/>
        </w:rPr>
        <w:t>變數來顯示使用者輸入到</w:t>
      </w:r>
      <w:r w:rsidRPr="009C7F70">
        <w:rPr>
          <w:rFonts w:eastAsia="DFKai-SB"/>
          <w:color w:val="000000" w:themeColor="text1"/>
        </w:rPr>
        <w:t xml:space="preserve"> “”name_input” </w:t>
      </w:r>
      <w:r w:rsidRPr="009C7F70">
        <w:rPr>
          <w:rFonts w:eastAsia="DFKai-SB"/>
          <w:color w:val="000000" w:themeColor="text1"/>
        </w:rPr>
        <w:t>欄位的名字。你可以用相同的方式處理</w:t>
      </w:r>
      <w:r w:rsidRPr="009C7F70">
        <w:rPr>
          <w:rFonts w:eastAsia="DFKai-SB"/>
          <w:color w:val="000000" w:themeColor="text1"/>
        </w:rPr>
        <w:t xml:space="preserve"> friend_input </w:t>
      </w:r>
      <w:r w:rsidRPr="009C7F70">
        <w:rPr>
          <w:rFonts w:eastAsia="DFKai-SB"/>
          <w:color w:val="000000" w:themeColor="text1"/>
        </w:rPr>
        <w:t>和</w:t>
      </w:r>
      <w:r w:rsidRPr="009C7F70">
        <w:rPr>
          <w:rFonts w:eastAsia="DFKai-SB"/>
          <w:color w:val="000000" w:themeColor="text1"/>
        </w:rPr>
        <w:t xml:space="preserve"> friend_output </w:t>
      </w:r>
      <w:r w:rsidRPr="009C7F70">
        <w:rPr>
          <w:rFonts w:eastAsia="DFKai-SB"/>
          <w:color w:val="000000" w:themeColor="text1"/>
        </w:rPr>
        <w:t>欄位，但是請注意，那裡少了一個區塊。</w:t>
      </w:r>
    </w:p>
    <w:p w14:paraId="4AFE331D"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77" w:name="_9ak6prgaa5j1" w:colFirst="0" w:colLast="0"/>
      <w:bookmarkEnd w:id="277"/>
      <w:r w:rsidRPr="009C7F70">
        <w:rPr>
          <w:rFonts w:eastAsia="DFKai-SB"/>
          <w:b/>
          <w:color w:val="000000" w:themeColor="text1"/>
          <w:sz w:val="46"/>
          <w:szCs w:val="46"/>
        </w:rPr>
        <w:t>Do This</w:t>
      </w:r>
    </w:p>
    <w:p w14:paraId="14FBB81A"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17D28BC0" w14:textId="77777777" w:rsidR="0056353C" w:rsidRPr="009C7F70" w:rsidRDefault="0056353C" w:rsidP="004F2630">
      <w:pPr>
        <w:rPr>
          <w:rFonts w:eastAsia="DFKai-SB"/>
          <w:color w:val="000000" w:themeColor="text1"/>
        </w:rPr>
      </w:pPr>
    </w:p>
    <w:p w14:paraId="0347F11D" w14:textId="77777777" w:rsidR="0056353C" w:rsidRPr="009C7F70" w:rsidRDefault="0056353C" w:rsidP="004F2630">
      <w:pPr>
        <w:numPr>
          <w:ilvl w:val="0"/>
          <w:numId w:val="104"/>
        </w:numPr>
        <w:rPr>
          <w:rFonts w:eastAsia="DFKai-SB"/>
          <w:color w:val="000000" w:themeColor="text1"/>
        </w:rPr>
      </w:pPr>
      <w:r w:rsidRPr="009C7F70">
        <w:rPr>
          <w:rFonts w:eastAsia="DFKai-SB"/>
          <w:color w:val="000000" w:themeColor="text1"/>
        </w:rPr>
        <w:t>Read the code and comments, then run the program to see how it works. (Make sure you type in your name and your friend's name before hitting "Submit".)</w:t>
      </w:r>
    </w:p>
    <w:p w14:paraId="79F98706" w14:textId="77777777" w:rsidR="0056353C" w:rsidRPr="009C7F70" w:rsidRDefault="0056353C" w:rsidP="004F2630">
      <w:pPr>
        <w:numPr>
          <w:ilvl w:val="0"/>
          <w:numId w:val="104"/>
        </w:numPr>
        <w:rPr>
          <w:rFonts w:eastAsia="DFKai-SB"/>
          <w:color w:val="000000" w:themeColor="text1"/>
        </w:rPr>
      </w:pPr>
      <w:r w:rsidRPr="009C7F70">
        <w:rPr>
          <w:rFonts w:eastAsia="DFKai-SB"/>
          <w:color w:val="000000" w:themeColor="text1"/>
        </w:rPr>
        <w:t>Use a</w:t>
      </w:r>
      <w:hyperlink r:id="rId192">
        <w:r w:rsidRPr="009C7F70">
          <w:rPr>
            <w:rFonts w:eastAsia="DFKai-SB"/>
            <w:color w:val="000000" w:themeColor="text1"/>
          </w:rPr>
          <w:t xml:space="preserve"> </w:t>
        </w:r>
      </w:hyperlink>
      <w:hyperlink r:id="rId193">
        <w:r w:rsidRPr="009C7F70">
          <w:rPr>
            <w:rFonts w:eastAsia="DFKai-SB"/>
            <w:color w:val="000000" w:themeColor="text1"/>
          </w:rPr>
          <w:t>getProperty</w:t>
        </w:r>
      </w:hyperlink>
      <w:r w:rsidRPr="009C7F70">
        <w:rPr>
          <w:rFonts w:eastAsia="DFKai-SB"/>
          <w:color w:val="000000" w:themeColor="text1"/>
        </w:rPr>
        <w:t xml:space="preserve"> block to store the text property of </w:t>
      </w:r>
      <w:r w:rsidRPr="009C7F70">
        <w:rPr>
          <w:rFonts w:eastAsia="DFKai-SB"/>
          <w:i/>
          <w:color w:val="000000" w:themeColor="text1"/>
        </w:rPr>
        <w:t>friend_input</w:t>
      </w:r>
      <w:r w:rsidRPr="009C7F70">
        <w:rPr>
          <w:rFonts w:eastAsia="DFKai-SB"/>
          <w:color w:val="000000" w:themeColor="text1"/>
        </w:rPr>
        <w:t xml:space="preserve"> into your the variable "friend_name". (</w:t>
      </w:r>
      <w:hyperlink r:id="rId194" w:anchor="triggercallout=code_triggered">
        <w:r w:rsidRPr="009C7F70">
          <w:rPr>
            <w:rFonts w:eastAsia="DFKai-SB"/>
            <w:color w:val="000000" w:themeColor="text1"/>
          </w:rPr>
          <w:t>Show me where.</w:t>
        </w:r>
      </w:hyperlink>
      <w:r w:rsidRPr="009C7F70">
        <w:rPr>
          <w:rFonts w:eastAsia="DFKai-SB"/>
          <w:color w:val="000000" w:themeColor="text1"/>
        </w:rPr>
        <w:t>)</w:t>
      </w:r>
    </w:p>
    <w:p w14:paraId="74BDF8CD" w14:textId="77777777" w:rsidR="0056353C" w:rsidRPr="009C7F70" w:rsidRDefault="0056353C" w:rsidP="004F2630">
      <w:pPr>
        <w:ind w:left="720"/>
        <w:rPr>
          <w:rFonts w:eastAsia="DFKai-SB"/>
          <w:color w:val="000000" w:themeColor="text1"/>
        </w:rPr>
      </w:pPr>
    </w:p>
    <w:p w14:paraId="36FEB88D" w14:textId="77777777" w:rsidR="0056353C" w:rsidRPr="009C7F70" w:rsidRDefault="0056353C" w:rsidP="004F2630">
      <w:pPr>
        <w:numPr>
          <w:ilvl w:val="0"/>
          <w:numId w:val="104"/>
        </w:numPr>
        <w:rPr>
          <w:rFonts w:eastAsia="DFKai-SB"/>
          <w:color w:val="000000" w:themeColor="text1"/>
        </w:rPr>
      </w:pPr>
      <w:r w:rsidRPr="009C7F70">
        <w:rPr>
          <w:rFonts w:eastAsia="DFKai-SB"/>
          <w:color w:val="000000" w:themeColor="text1"/>
        </w:rPr>
        <w:t>閱讀程式碼和註解，然後執行程式以便瞭解它如何運作。</w:t>
      </w:r>
      <w:r w:rsidRPr="009C7F70">
        <w:rPr>
          <w:rFonts w:eastAsia="DFKai-SB"/>
          <w:color w:val="000000" w:themeColor="text1"/>
        </w:rPr>
        <w:t>(</w:t>
      </w:r>
      <w:r w:rsidRPr="009C7F70">
        <w:rPr>
          <w:rFonts w:eastAsia="DFKai-SB"/>
          <w:color w:val="000000" w:themeColor="text1"/>
        </w:rPr>
        <w:t>在按下</w:t>
      </w:r>
      <w:r w:rsidRPr="009C7F70">
        <w:rPr>
          <w:rFonts w:eastAsia="DFKai-SB"/>
          <w:color w:val="000000" w:themeColor="text1"/>
        </w:rPr>
        <w:t xml:space="preserve"> "Submit" </w:t>
      </w:r>
      <w:r w:rsidRPr="009C7F70">
        <w:rPr>
          <w:rFonts w:eastAsia="DFKai-SB"/>
          <w:color w:val="000000" w:themeColor="text1"/>
        </w:rPr>
        <w:t>之前，你必須輸入你的名字和你朋友的名字</w:t>
      </w:r>
      <w:r w:rsidRPr="009C7F70">
        <w:rPr>
          <w:rFonts w:eastAsia="DFKai-SB"/>
          <w:color w:val="000000" w:themeColor="text1"/>
        </w:rPr>
        <w:t>)</w:t>
      </w:r>
    </w:p>
    <w:p w14:paraId="64FAB83C" w14:textId="77777777" w:rsidR="0056353C" w:rsidRPr="009C7F70" w:rsidRDefault="0056353C" w:rsidP="004F2630">
      <w:pPr>
        <w:numPr>
          <w:ilvl w:val="0"/>
          <w:numId w:val="104"/>
        </w:numPr>
        <w:rPr>
          <w:rFonts w:eastAsia="DFKai-SB"/>
          <w:color w:val="000000" w:themeColor="text1"/>
        </w:rPr>
      </w:pPr>
      <w:r w:rsidRPr="009C7F70">
        <w:rPr>
          <w:rFonts w:eastAsia="DFKai-SB"/>
          <w:color w:val="000000" w:themeColor="text1"/>
        </w:rPr>
        <w:t>使用</w:t>
      </w:r>
      <w:hyperlink r:id="rId195">
        <w:r w:rsidRPr="009C7F70">
          <w:rPr>
            <w:rFonts w:eastAsia="DFKai-SB"/>
            <w:color w:val="000000" w:themeColor="text1"/>
          </w:rPr>
          <w:t>getProperty</w:t>
        </w:r>
      </w:hyperlink>
      <w:r w:rsidRPr="009C7F70">
        <w:rPr>
          <w:rFonts w:eastAsia="DFKai-SB"/>
          <w:color w:val="000000" w:themeColor="text1"/>
        </w:rPr>
        <w:t>區塊將</w:t>
      </w:r>
      <w:r w:rsidRPr="009C7F70">
        <w:rPr>
          <w:rFonts w:eastAsia="DFKai-SB"/>
          <w:i/>
          <w:color w:val="000000" w:themeColor="text1"/>
        </w:rPr>
        <w:t>friend_input</w:t>
      </w:r>
      <w:r w:rsidRPr="009C7F70">
        <w:rPr>
          <w:rFonts w:eastAsia="DFKai-SB"/>
          <w:color w:val="000000" w:themeColor="text1"/>
        </w:rPr>
        <w:t>的文字屬性存放到</w:t>
      </w:r>
      <w:r w:rsidRPr="009C7F70">
        <w:rPr>
          <w:rFonts w:eastAsia="DFKai-SB"/>
          <w:color w:val="000000" w:themeColor="text1"/>
        </w:rPr>
        <w:t xml:space="preserve"> "friend_name"</w:t>
      </w:r>
      <w:r w:rsidRPr="009C7F70">
        <w:rPr>
          <w:rFonts w:eastAsia="DFKai-SB"/>
          <w:color w:val="000000" w:themeColor="text1"/>
        </w:rPr>
        <w:t>變數中。</w:t>
      </w:r>
    </w:p>
    <w:p w14:paraId="017ACCCA" w14:textId="77777777" w:rsidR="0056353C" w:rsidRPr="009C7F70" w:rsidRDefault="0056353C" w:rsidP="004F2630">
      <w:pPr>
        <w:rPr>
          <w:rFonts w:eastAsia="DFKai-SB"/>
          <w:color w:val="000000" w:themeColor="text1"/>
        </w:rPr>
      </w:pPr>
    </w:p>
    <w:p w14:paraId="5F0EFF94"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"https://studio.code.org/s/csd6-2018/stage/6/puzzle/5" </w:instrText>
      </w:r>
      <w:r w:rsidRPr="009C7F70">
        <w:rPr>
          <w:rFonts w:eastAsia="DFKai-SB"/>
          <w:color w:val="000000" w:themeColor="text1"/>
        </w:rPr>
        <w:fldChar w:fldCharType="separate"/>
      </w:r>
      <w:r w:rsidRPr="009C7F70">
        <w:rPr>
          <w:rFonts w:eastAsia="DFKai-SB"/>
          <w:color w:val="000000" w:themeColor="text1"/>
        </w:rPr>
        <w:t>View on Code Studio</w:t>
      </w:r>
    </w:p>
    <w:bookmarkStart w:id="278" w:name="_haszc79hv7t8" w:colFirst="0" w:colLast="0"/>
    <w:bookmarkEnd w:id="278"/>
    <w:p w14:paraId="5D6FB252"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lastRenderedPageBreak/>
        <w:fldChar w:fldCharType="end"/>
      </w:r>
      <w:r w:rsidRPr="009C7F70">
        <w:rPr>
          <w:rFonts w:eastAsia="DFKai-SB"/>
          <w:b/>
          <w:color w:val="000000" w:themeColor="text1"/>
          <w:sz w:val="26"/>
          <w:szCs w:val="26"/>
        </w:rPr>
        <w:t>Student Instructions</w:t>
      </w:r>
    </w:p>
    <w:p w14:paraId="2118EC20"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5427568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79" w:name="_u7du79w3epi5" w:colFirst="0" w:colLast="0"/>
      <w:bookmarkEnd w:id="279"/>
      <w:r w:rsidRPr="009C7F70">
        <w:rPr>
          <w:rFonts w:eastAsia="DFKai-SB"/>
          <w:b/>
          <w:color w:val="000000" w:themeColor="text1"/>
          <w:sz w:val="46"/>
          <w:szCs w:val="46"/>
        </w:rPr>
        <w:t>Dropdowns</w:t>
      </w:r>
    </w:p>
    <w:p w14:paraId="042F36CA" w14:textId="77777777" w:rsidR="0056353C" w:rsidRPr="009C7F70" w:rsidRDefault="0056353C" w:rsidP="004F2630">
      <w:pPr>
        <w:rPr>
          <w:rFonts w:eastAsia="DFKai-SB"/>
          <w:color w:val="000000" w:themeColor="text1"/>
        </w:rPr>
      </w:pPr>
      <w:r w:rsidRPr="009C7F70">
        <w:rPr>
          <w:rFonts w:eastAsia="DFKai-SB"/>
          <w:color w:val="000000" w:themeColor="text1"/>
        </w:rPr>
        <w:t xml:space="preserve">Text Inputs are nice when you want users to be able to enter </w:t>
      </w:r>
      <w:r w:rsidRPr="009C7F70">
        <w:rPr>
          <w:rFonts w:eastAsia="DFKai-SB"/>
          <w:i/>
          <w:color w:val="000000" w:themeColor="text1"/>
        </w:rPr>
        <w:t>anything</w:t>
      </w:r>
      <w:r w:rsidRPr="009C7F70">
        <w:rPr>
          <w:rFonts w:eastAsia="DFKai-SB"/>
          <w:color w:val="000000" w:themeColor="text1"/>
        </w:rPr>
        <w:t xml:space="preserve"> they want, but often you want to restrict them to just a few choices. For example, if you want your user to pick a color, you probably want to make sure they can only choose colors that will actually work.</w:t>
      </w:r>
    </w:p>
    <w:p w14:paraId="22558A46" w14:textId="77777777" w:rsidR="0056353C" w:rsidRPr="009C7F70" w:rsidRDefault="0056353C" w:rsidP="004F2630">
      <w:pPr>
        <w:rPr>
          <w:rFonts w:eastAsia="DFKai-SB"/>
          <w:color w:val="000000" w:themeColor="text1"/>
        </w:rPr>
      </w:pPr>
      <w:r w:rsidRPr="009C7F70">
        <w:rPr>
          <w:rFonts w:eastAsia="DFKai-SB"/>
          <w:color w:val="000000" w:themeColor="text1"/>
        </w:rPr>
        <w:t>The provided dropdown with the ID "color_input" allows a user to choose from a handful of background colors. When the "Set Color" button is clicked, the screen will turn that color.</w:t>
      </w:r>
    </w:p>
    <w:p w14:paraId="46A65D52" w14:textId="77777777" w:rsidR="0056353C" w:rsidRPr="009C7F70" w:rsidRDefault="0056353C" w:rsidP="004F2630">
      <w:pPr>
        <w:rPr>
          <w:rFonts w:eastAsia="DFKai-SB"/>
          <w:color w:val="000000" w:themeColor="text1"/>
        </w:rPr>
      </w:pPr>
    </w:p>
    <w:p w14:paraId="7756EDF9" w14:textId="77777777" w:rsidR="0056353C" w:rsidRPr="009C7F70" w:rsidRDefault="0056353C" w:rsidP="004F2630">
      <w:pPr>
        <w:rPr>
          <w:rFonts w:eastAsia="DFKai-SB"/>
          <w:color w:val="000000" w:themeColor="text1"/>
        </w:rPr>
      </w:pPr>
      <w:r w:rsidRPr="009C7F70">
        <w:rPr>
          <w:rFonts w:eastAsia="DFKai-SB"/>
          <w:color w:val="000000" w:themeColor="text1"/>
        </w:rPr>
        <w:t>當你希望使用者能夠輸入任何他們想要的資訊</w:t>
      </w:r>
      <w:r w:rsidRPr="009C7F70">
        <w:rPr>
          <w:rFonts w:eastAsia="DFKai-SB"/>
          <w:color w:val="000000" w:themeColor="text1"/>
        </w:rPr>
        <w:t xml:space="preserve">, </w:t>
      </w:r>
      <w:r w:rsidRPr="009C7F70">
        <w:rPr>
          <w:rFonts w:eastAsia="DFKai-SB"/>
          <w:color w:val="000000" w:themeColor="text1"/>
        </w:rPr>
        <w:t>文字輸入是很好的方式</w:t>
      </w:r>
      <w:r w:rsidRPr="009C7F70">
        <w:rPr>
          <w:rFonts w:eastAsia="DFKai-SB"/>
          <w:color w:val="000000" w:themeColor="text1"/>
        </w:rPr>
        <w:t xml:space="preserve">. </w:t>
      </w:r>
      <w:r w:rsidRPr="009C7F70">
        <w:rPr>
          <w:rFonts w:eastAsia="DFKai-SB"/>
          <w:color w:val="000000" w:themeColor="text1"/>
        </w:rPr>
        <w:t>但是通常你會限制他們僅使用幾種選擇</w:t>
      </w:r>
      <w:r w:rsidRPr="009C7F70">
        <w:rPr>
          <w:rFonts w:eastAsia="DFKai-SB"/>
          <w:color w:val="000000" w:themeColor="text1"/>
        </w:rPr>
        <w:t xml:space="preserve">. </w:t>
      </w:r>
      <w:r w:rsidRPr="009C7F70">
        <w:rPr>
          <w:rFonts w:eastAsia="DFKai-SB"/>
          <w:color w:val="000000" w:themeColor="text1"/>
        </w:rPr>
        <w:t>舉個例子</w:t>
      </w:r>
      <w:r w:rsidRPr="009C7F70">
        <w:rPr>
          <w:rFonts w:eastAsia="DFKai-SB"/>
          <w:color w:val="000000" w:themeColor="text1"/>
        </w:rPr>
        <w:t xml:space="preserve">, </w:t>
      </w:r>
      <w:r w:rsidRPr="009C7F70">
        <w:rPr>
          <w:rFonts w:eastAsia="DFKai-SB"/>
          <w:color w:val="000000" w:themeColor="text1"/>
        </w:rPr>
        <w:t>如果你希望使用者選一種顏色</w:t>
      </w:r>
      <w:r w:rsidRPr="009C7F70">
        <w:rPr>
          <w:rFonts w:eastAsia="DFKai-SB"/>
          <w:color w:val="000000" w:themeColor="text1"/>
        </w:rPr>
        <w:t xml:space="preserve">, </w:t>
      </w:r>
      <w:r w:rsidRPr="009C7F70">
        <w:rPr>
          <w:rFonts w:eastAsia="DFKai-SB"/>
          <w:color w:val="000000" w:themeColor="text1"/>
        </w:rPr>
        <w:t>你或許希望他們只能選擇少數適當的顏色</w:t>
      </w:r>
      <w:r w:rsidRPr="009C7F70">
        <w:rPr>
          <w:rFonts w:eastAsia="DFKai-SB"/>
          <w:color w:val="000000" w:themeColor="text1"/>
        </w:rPr>
        <w:t xml:space="preserve">. </w:t>
      </w:r>
      <w:r w:rsidRPr="009C7F70">
        <w:rPr>
          <w:rFonts w:eastAsia="DFKai-SB"/>
          <w:color w:val="000000" w:themeColor="text1"/>
        </w:rPr>
        <w:t>在</w:t>
      </w:r>
      <w:r w:rsidRPr="009C7F70">
        <w:rPr>
          <w:rFonts w:eastAsia="DFKai-SB"/>
          <w:color w:val="000000" w:themeColor="text1"/>
        </w:rPr>
        <w:t>"color_input"</w:t>
      </w:r>
      <w:r w:rsidRPr="009C7F70">
        <w:rPr>
          <w:rFonts w:eastAsia="DFKai-SB"/>
          <w:color w:val="000000" w:themeColor="text1"/>
        </w:rPr>
        <w:t>欄位提供下拉式選單</w:t>
      </w:r>
      <w:r w:rsidRPr="009C7F70">
        <w:rPr>
          <w:rFonts w:eastAsia="DFKai-SB"/>
          <w:color w:val="000000" w:themeColor="text1"/>
        </w:rPr>
        <w:t>,</w:t>
      </w:r>
      <w:r w:rsidRPr="009C7F70">
        <w:rPr>
          <w:rFonts w:eastAsia="DFKai-SB"/>
          <w:color w:val="000000" w:themeColor="text1"/>
        </w:rPr>
        <w:t>就能讓使用者選擇少數幾種背景顏色</w:t>
      </w:r>
      <w:r w:rsidRPr="009C7F70">
        <w:rPr>
          <w:rFonts w:eastAsia="DFKai-SB"/>
          <w:color w:val="000000" w:themeColor="text1"/>
        </w:rPr>
        <w:t xml:space="preserve">. </w:t>
      </w:r>
      <w:r w:rsidRPr="009C7F70">
        <w:rPr>
          <w:rFonts w:eastAsia="DFKai-SB"/>
          <w:color w:val="000000" w:themeColor="text1"/>
        </w:rPr>
        <w:t>當</w:t>
      </w:r>
      <w:r w:rsidRPr="009C7F70">
        <w:rPr>
          <w:rFonts w:eastAsia="DFKai-SB"/>
          <w:color w:val="000000" w:themeColor="text1"/>
        </w:rPr>
        <w:t>"Set Color"</w:t>
      </w:r>
      <w:r w:rsidRPr="009C7F70">
        <w:rPr>
          <w:rFonts w:eastAsia="DFKai-SB"/>
          <w:color w:val="000000" w:themeColor="text1"/>
        </w:rPr>
        <w:t>按鍵被點擊</w:t>
      </w:r>
      <w:r w:rsidRPr="009C7F70">
        <w:rPr>
          <w:rFonts w:eastAsia="DFKai-SB"/>
          <w:color w:val="000000" w:themeColor="text1"/>
        </w:rPr>
        <w:t xml:space="preserve">, </w:t>
      </w:r>
      <w:r w:rsidRPr="009C7F70">
        <w:rPr>
          <w:rFonts w:eastAsia="DFKai-SB"/>
          <w:color w:val="000000" w:themeColor="text1"/>
        </w:rPr>
        <w:t>螢幕就會換成新的顏色</w:t>
      </w:r>
      <w:r w:rsidRPr="009C7F70">
        <w:rPr>
          <w:rFonts w:eastAsia="DFKai-SB"/>
          <w:color w:val="000000" w:themeColor="text1"/>
        </w:rPr>
        <w:t>.</w:t>
      </w:r>
    </w:p>
    <w:p w14:paraId="5CF46BD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80" w:name="_9dint5rzp6ab" w:colFirst="0" w:colLast="0"/>
      <w:bookmarkEnd w:id="280"/>
      <w:r w:rsidRPr="009C7F70">
        <w:rPr>
          <w:rFonts w:eastAsia="DFKai-SB"/>
          <w:b/>
          <w:color w:val="000000" w:themeColor="text1"/>
          <w:sz w:val="46"/>
          <w:szCs w:val="46"/>
        </w:rPr>
        <w:t>Do This</w:t>
      </w:r>
    </w:p>
    <w:p w14:paraId="27D9A651"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63CE4665" w14:textId="77777777" w:rsidR="0056353C" w:rsidRPr="009C7F70" w:rsidRDefault="0056353C" w:rsidP="004F2630">
      <w:pPr>
        <w:rPr>
          <w:rFonts w:eastAsia="DFKai-SB"/>
          <w:color w:val="000000" w:themeColor="text1"/>
        </w:rPr>
      </w:pPr>
    </w:p>
    <w:p w14:paraId="7B6F69C7" w14:textId="77777777" w:rsidR="0056353C" w:rsidRPr="009C7F70" w:rsidRDefault="0056353C" w:rsidP="004F2630">
      <w:pPr>
        <w:numPr>
          <w:ilvl w:val="0"/>
          <w:numId w:val="87"/>
        </w:numPr>
        <w:rPr>
          <w:rFonts w:eastAsia="DFKai-SB"/>
          <w:color w:val="000000" w:themeColor="text1"/>
        </w:rPr>
      </w:pPr>
      <w:r w:rsidRPr="009C7F70">
        <w:rPr>
          <w:rFonts w:eastAsia="DFKai-SB"/>
          <w:color w:val="000000" w:themeColor="text1"/>
        </w:rPr>
        <w:t>Inside the event block, create a variable called</w:t>
      </w:r>
      <w:hyperlink r:id="rId196">
        <w:r w:rsidRPr="009C7F70">
          <w:rPr>
            <w:rFonts w:eastAsia="DFKai-SB"/>
            <w:color w:val="000000" w:themeColor="text1"/>
          </w:rPr>
          <w:t xml:space="preserve"> </w:t>
        </w:r>
      </w:hyperlink>
      <w:hyperlink r:id="rId197">
        <w:r w:rsidRPr="009C7F70">
          <w:rPr>
            <w:rFonts w:eastAsia="DFKai-SB"/>
            <w:color w:val="000000" w:themeColor="text1"/>
          </w:rPr>
          <w:t>color</w:t>
        </w:r>
      </w:hyperlink>
      <w:r w:rsidRPr="009C7F70">
        <w:rPr>
          <w:rFonts w:eastAsia="DFKai-SB"/>
          <w:color w:val="000000" w:themeColor="text1"/>
        </w:rPr>
        <w:t xml:space="preserve"> and assign it a value using the</w:t>
      </w:r>
      <w:hyperlink r:id="rId198">
        <w:r w:rsidRPr="009C7F70">
          <w:rPr>
            <w:rFonts w:eastAsia="DFKai-SB"/>
            <w:color w:val="000000" w:themeColor="text1"/>
          </w:rPr>
          <w:t xml:space="preserve"> </w:t>
        </w:r>
      </w:hyperlink>
      <w:hyperlink r:id="rId199">
        <w:r w:rsidRPr="009C7F70">
          <w:rPr>
            <w:rFonts w:eastAsia="DFKai-SB"/>
            <w:color w:val="000000" w:themeColor="text1"/>
          </w:rPr>
          <w:t>getProperty</w:t>
        </w:r>
      </w:hyperlink>
      <w:r w:rsidRPr="009C7F70">
        <w:rPr>
          <w:rFonts w:eastAsia="DFKai-SB"/>
          <w:color w:val="000000" w:themeColor="text1"/>
        </w:rPr>
        <w:t xml:space="preserve"> block.</w:t>
      </w:r>
    </w:p>
    <w:p w14:paraId="7C39F65E" w14:textId="77777777" w:rsidR="0056353C" w:rsidRPr="009C7F70" w:rsidRDefault="0056353C" w:rsidP="004F2630">
      <w:pPr>
        <w:numPr>
          <w:ilvl w:val="0"/>
          <w:numId w:val="87"/>
        </w:numPr>
        <w:rPr>
          <w:rFonts w:eastAsia="DFKai-SB"/>
          <w:color w:val="000000" w:themeColor="text1"/>
        </w:rPr>
      </w:pPr>
      <w:r w:rsidRPr="009C7F70">
        <w:rPr>
          <w:rFonts w:eastAsia="DFKai-SB"/>
          <w:color w:val="000000" w:themeColor="text1"/>
        </w:rPr>
        <w:t>Hint: You'll need to use the "value" property to get the user's choice.</w:t>
      </w:r>
    </w:p>
    <w:p w14:paraId="56AD76BF" w14:textId="77777777" w:rsidR="0056353C" w:rsidRPr="009C7F70" w:rsidRDefault="0056353C" w:rsidP="004F2630">
      <w:pPr>
        <w:numPr>
          <w:ilvl w:val="0"/>
          <w:numId w:val="87"/>
        </w:numPr>
        <w:rPr>
          <w:rFonts w:eastAsia="DFKai-SB"/>
          <w:color w:val="000000" w:themeColor="text1"/>
        </w:rPr>
      </w:pPr>
      <w:r w:rsidRPr="009C7F70">
        <w:rPr>
          <w:rFonts w:eastAsia="DFKai-SB"/>
          <w:color w:val="000000" w:themeColor="text1"/>
        </w:rPr>
        <w:t>Use the</w:t>
      </w:r>
      <w:hyperlink r:id="rId200">
        <w:r w:rsidRPr="009C7F70">
          <w:rPr>
            <w:rFonts w:eastAsia="DFKai-SB"/>
            <w:color w:val="000000" w:themeColor="text1"/>
          </w:rPr>
          <w:t xml:space="preserve"> </w:t>
        </w:r>
      </w:hyperlink>
      <w:hyperlink r:id="rId201">
        <w:r w:rsidRPr="009C7F70">
          <w:rPr>
            <w:rFonts w:eastAsia="DFKai-SB"/>
            <w:color w:val="000000" w:themeColor="text1"/>
          </w:rPr>
          <w:t>setProperty</w:t>
        </w:r>
      </w:hyperlink>
      <w:r w:rsidRPr="009C7F70">
        <w:rPr>
          <w:rFonts w:eastAsia="DFKai-SB"/>
          <w:color w:val="000000" w:themeColor="text1"/>
        </w:rPr>
        <w:t xml:space="preserve"> block to set the "background-color" property of "screen1" to your variable</w:t>
      </w:r>
      <w:hyperlink r:id="rId202">
        <w:r w:rsidRPr="009C7F70">
          <w:rPr>
            <w:rFonts w:eastAsia="DFKai-SB"/>
            <w:color w:val="000000" w:themeColor="text1"/>
          </w:rPr>
          <w:t xml:space="preserve"> </w:t>
        </w:r>
      </w:hyperlink>
      <w:hyperlink r:id="rId203">
        <w:r w:rsidRPr="009C7F70">
          <w:rPr>
            <w:rFonts w:eastAsia="DFKai-SB"/>
            <w:color w:val="000000" w:themeColor="text1"/>
          </w:rPr>
          <w:t>color</w:t>
        </w:r>
      </w:hyperlink>
      <w:r w:rsidRPr="009C7F70">
        <w:rPr>
          <w:rFonts w:eastAsia="DFKai-SB"/>
          <w:color w:val="000000" w:themeColor="text1"/>
        </w:rPr>
        <w:t>.</w:t>
      </w:r>
    </w:p>
    <w:p w14:paraId="57B16E4D" w14:textId="77777777" w:rsidR="0056353C" w:rsidRPr="009C7F70" w:rsidRDefault="0056353C" w:rsidP="004F2630">
      <w:pPr>
        <w:numPr>
          <w:ilvl w:val="0"/>
          <w:numId w:val="87"/>
        </w:numPr>
        <w:rPr>
          <w:rFonts w:eastAsia="DFKai-SB"/>
          <w:color w:val="000000" w:themeColor="text1"/>
        </w:rPr>
      </w:pPr>
      <w:r w:rsidRPr="009C7F70">
        <w:rPr>
          <w:rFonts w:eastAsia="DFKai-SB"/>
          <w:color w:val="000000" w:themeColor="text1"/>
        </w:rPr>
        <w:t>Hint: Make sure you type</w:t>
      </w:r>
      <w:hyperlink r:id="rId204">
        <w:r w:rsidRPr="009C7F70">
          <w:rPr>
            <w:rFonts w:eastAsia="DFKai-SB"/>
            <w:color w:val="000000" w:themeColor="text1"/>
          </w:rPr>
          <w:t xml:space="preserve"> </w:t>
        </w:r>
      </w:hyperlink>
      <w:hyperlink r:id="rId205">
        <w:r w:rsidRPr="009C7F70">
          <w:rPr>
            <w:rFonts w:eastAsia="DFKai-SB"/>
            <w:color w:val="000000" w:themeColor="text1"/>
          </w:rPr>
          <w:t>color</w:t>
        </w:r>
      </w:hyperlink>
      <w:r w:rsidRPr="009C7F70">
        <w:rPr>
          <w:rFonts w:eastAsia="DFKai-SB"/>
          <w:color w:val="000000" w:themeColor="text1"/>
        </w:rPr>
        <w:t xml:space="preserve"> without quotation marks.</w:t>
      </w:r>
    </w:p>
    <w:p w14:paraId="4CE175E9" w14:textId="77777777" w:rsidR="0056353C" w:rsidRPr="009C7F70" w:rsidRDefault="0056353C" w:rsidP="004F2630">
      <w:pPr>
        <w:numPr>
          <w:ilvl w:val="0"/>
          <w:numId w:val="87"/>
        </w:numPr>
        <w:rPr>
          <w:rFonts w:eastAsia="DFKai-SB"/>
          <w:color w:val="000000" w:themeColor="text1"/>
        </w:rPr>
      </w:pPr>
      <w:r w:rsidRPr="009C7F70">
        <w:rPr>
          <w:rFonts w:eastAsia="DFKai-SB"/>
          <w:color w:val="000000" w:themeColor="text1"/>
        </w:rPr>
        <w:t>Test your program by picking a color and clicking "Set Color".</w:t>
      </w:r>
    </w:p>
    <w:p w14:paraId="007541BE" w14:textId="77777777" w:rsidR="0056353C" w:rsidRPr="009C7F70" w:rsidRDefault="0056353C" w:rsidP="004F2630">
      <w:pPr>
        <w:rPr>
          <w:rFonts w:eastAsia="DFKai-SB"/>
          <w:color w:val="000000" w:themeColor="text1"/>
        </w:rPr>
      </w:pPr>
    </w:p>
    <w:p w14:paraId="2D67BE30" w14:textId="77777777" w:rsidR="0056353C" w:rsidRPr="009C7F70" w:rsidRDefault="0056353C" w:rsidP="004F2630">
      <w:pPr>
        <w:numPr>
          <w:ilvl w:val="0"/>
          <w:numId w:val="92"/>
        </w:numPr>
        <w:rPr>
          <w:rFonts w:eastAsia="DFKai-SB"/>
          <w:color w:val="000000" w:themeColor="text1"/>
        </w:rPr>
      </w:pPr>
      <w:r w:rsidRPr="009C7F70">
        <w:rPr>
          <w:rFonts w:eastAsia="DFKai-SB"/>
          <w:color w:val="000000" w:themeColor="text1"/>
        </w:rPr>
        <w:t>在事件區塊中</w:t>
      </w:r>
      <w:r w:rsidRPr="009C7F70">
        <w:rPr>
          <w:rFonts w:eastAsia="DFKai-SB"/>
          <w:color w:val="000000" w:themeColor="text1"/>
        </w:rPr>
        <w:t xml:space="preserve">, </w:t>
      </w:r>
      <w:r w:rsidRPr="009C7F70">
        <w:rPr>
          <w:rFonts w:eastAsia="DFKai-SB"/>
          <w:color w:val="000000" w:themeColor="text1"/>
        </w:rPr>
        <w:t>建立一個新變數叫做</w:t>
      </w:r>
      <w:hyperlink r:id="rId206">
        <w:r w:rsidRPr="009C7F70">
          <w:rPr>
            <w:rFonts w:eastAsia="DFKai-SB"/>
            <w:color w:val="000000" w:themeColor="text1"/>
          </w:rPr>
          <w:t>color</w:t>
        </w:r>
      </w:hyperlink>
      <w:r w:rsidRPr="009C7F70">
        <w:rPr>
          <w:rFonts w:eastAsia="DFKai-SB"/>
          <w:color w:val="000000" w:themeColor="text1"/>
        </w:rPr>
        <w:t xml:space="preserve">, </w:t>
      </w:r>
      <w:r w:rsidRPr="009C7F70">
        <w:rPr>
          <w:rFonts w:eastAsia="DFKai-SB"/>
          <w:color w:val="000000" w:themeColor="text1"/>
        </w:rPr>
        <w:t>然後使用</w:t>
      </w:r>
      <w:hyperlink r:id="rId207">
        <w:r w:rsidRPr="009C7F70">
          <w:rPr>
            <w:rFonts w:eastAsia="DFKai-SB"/>
            <w:color w:val="000000" w:themeColor="text1"/>
          </w:rPr>
          <w:t>getProperty</w:t>
        </w:r>
      </w:hyperlink>
      <w:r w:rsidRPr="009C7F70">
        <w:rPr>
          <w:rFonts w:eastAsia="DFKai-SB"/>
          <w:color w:val="000000" w:themeColor="text1"/>
        </w:rPr>
        <w:t>區塊指定一個值給它</w:t>
      </w:r>
      <w:r w:rsidRPr="009C7F70">
        <w:rPr>
          <w:rFonts w:eastAsia="DFKai-SB"/>
          <w:color w:val="000000" w:themeColor="text1"/>
        </w:rPr>
        <w:t>.</w:t>
      </w:r>
    </w:p>
    <w:p w14:paraId="7FF7F8B3" w14:textId="77777777" w:rsidR="0056353C" w:rsidRPr="009C7F70" w:rsidRDefault="0056353C" w:rsidP="004F2630">
      <w:pPr>
        <w:numPr>
          <w:ilvl w:val="0"/>
          <w:numId w:val="92"/>
        </w:numPr>
        <w:rPr>
          <w:rFonts w:eastAsia="DFKai-SB"/>
          <w:color w:val="000000" w:themeColor="text1"/>
        </w:rPr>
      </w:pPr>
      <w:r w:rsidRPr="009C7F70">
        <w:rPr>
          <w:rFonts w:eastAsia="DFKai-SB"/>
          <w:color w:val="000000" w:themeColor="text1"/>
        </w:rPr>
        <w:t>提示</w:t>
      </w:r>
      <w:r w:rsidRPr="009C7F70">
        <w:rPr>
          <w:rFonts w:eastAsia="DFKai-SB"/>
          <w:color w:val="000000" w:themeColor="text1"/>
        </w:rPr>
        <w:t xml:space="preserve">: </w:t>
      </w:r>
      <w:r w:rsidRPr="009C7F70">
        <w:rPr>
          <w:rFonts w:eastAsia="DFKai-SB"/>
          <w:color w:val="000000" w:themeColor="text1"/>
        </w:rPr>
        <w:t>你將會需要使用</w:t>
      </w:r>
      <w:r w:rsidRPr="009C7F70">
        <w:rPr>
          <w:rFonts w:eastAsia="DFKai-SB"/>
          <w:color w:val="000000" w:themeColor="text1"/>
        </w:rPr>
        <w:t>"value"</w:t>
      </w:r>
      <w:r w:rsidRPr="009C7F70">
        <w:rPr>
          <w:rFonts w:eastAsia="DFKai-SB"/>
          <w:color w:val="000000" w:themeColor="text1"/>
        </w:rPr>
        <w:t>屬性來取得使用者的選擇</w:t>
      </w:r>
      <w:r w:rsidRPr="009C7F70">
        <w:rPr>
          <w:rFonts w:eastAsia="DFKai-SB"/>
          <w:color w:val="000000" w:themeColor="text1"/>
        </w:rPr>
        <w:t>.</w:t>
      </w:r>
    </w:p>
    <w:p w14:paraId="670CD862" w14:textId="77777777" w:rsidR="0056353C" w:rsidRPr="009C7F70" w:rsidRDefault="0056353C" w:rsidP="004F2630">
      <w:pPr>
        <w:numPr>
          <w:ilvl w:val="0"/>
          <w:numId w:val="92"/>
        </w:numPr>
        <w:rPr>
          <w:rFonts w:eastAsia="DFKai-SB"/>
          <w:color w:val="000000" w:themeColor="text1"/>
        </w:rPr>
      </w:pPr>
      <w:r w:rsidRPr="009C7F70">
        <w:rPr>
          <w:rFonts w:eastAsia="DFKai-SB"/>
          <w:color w:val="000000" w:themeColor="text1"/>
        </w:rPr>
        <w:t>使用</w:t>
      </w:r>
      <w:hyperlink r:id="rId208">
        <w:r w:rsidRPr="009C7F70">
          <w:rPr>
            <w:rFonts w:eastAsia="DFKai-SB"/>
            <w:color w:val="000000" w:themeColor="text1"/>
          </w:rPr>
          <w:t>s</w:t>
        </w:r>
      </w:hyperlink>
      <w:hyperlink r:id="rId209">
        <w:r w:rsidRPr="009C7F70">
          <w:rPr>
            <w:rFonts w:eastAsia="DFKai-SB"/>
            <w:color w:val="000000" w:themeColor="text1"/>
          </w:rPr>
          <w:t>etProperty</w:t>
        </w:r>
      </w:hyperlink>
      <w:r w:rsidRPr="009C7F70">
        <w:rPr>
          <w:rFonts w:eastAsia="DFKai-SB"/>
          <w:color w:val="000000" w:themeColor="text1"/>
        </w:rPr>
        <w:t>區塊來設定</w:t>
      </w:r>
      <w:r w:rsidRPr="009C7F70">
        <w:rPr>
          <w:rFonts w:eastAsia="DFKai-SB"/>
          <w:color w:val="000000" w:themeColor="text1"/>
        </w:rPr>
        <w:t>"screen1"</w:t>
      </w:r>
      <w:r w:rsidRPr="009C7F70">
        <w:rPr>
          <w:rFonts w:eastAsia="DFKai-SB"/>
          <w:color w:val="000000" w:themeColor="text1"/>
        </w:rPr>
        <w:t>的</w:t>
      </w:r>
      <w:r w:rsidRPr="009C7F70">
        <w:rPr>
          <w:rFonts w:eastAsia="DFKai-SB"/>
          <w:color w:val="000000" w:themeColor="text1"/>
        </w:rPr>
        <w:t>"background-color"</w:t>
      </w:r>
      <w:r w:rsidRPr="009C7F70">
        <w:rPr>
          <w:rFonts w:eastAsia="DFKai-SB"/>
          <w:color w:val="000000" w:themeColor="text1"/>
        </w:rPr>
        <w:t>屬性到你的變數</w:t>
      </w:r>
      <w:hyperlink r:id="rId210">
        <w:r w:rsidRPr="009C7F70">
          <w:rPr>
            <w:rFonts w:eastAsia="DFKai-SB"/>
            <w:color w:val="000000" w:themeColor="text1"/>
          </w:rPr>
          <w:t>color</w:t>
        </w:r>
      </w:hyperlink>
      <w:r w:rsidRPr="009C7F70">
        <w:rPr>
          <w:rFonts w:eastAsia="DFKai-SB"/>
          <w:color w:val="000000" w:themeColor="text1"/>
        </w:rPr>
        <w:t>中</w:t>
      </w:r>
      <w:r w:rsidRPr="009C7F70">
        <w:rPr>
          <w:rFonts w:eastAsia="DFKai-SB"/>
          <w:color w:val="000000" w:themeColor="text1"/>
        </w:rPr>
        <w:t>.</w:t>
      </w:r>
    </w:p>
    <w:p w14:paraId="72D618AA" w14:textId="77777777" w:rsidR="0056353C" w:rsidRPr="009C7F70" w:rsidRDefault="0056353C" w:rsidP="004F2630">
      <w:pPr>
        <w:numPr>
          <w:ilvl w:val="0"/>
          <w:numId w:val="92"/>
        </w:numPr>
        <w:rPr>
          <w:rFonts w:eastAsia="DFKai-SB"/>
          <w:color w:val="000000" w:themeColor="text1"/>
        </w:rPr>
      </w:pPr>
      <w:r w:rsidRPr="009C7F70">
        <w:rPr>
          <w:rFonts w:eastAsia="DFKai-SB"/>
          <w:color w:val="000000" w:themeColor="text1"/>
        </w:rPr>
        <w:t>提示</w:t>
      </w:r>
      <w:r w:rsidRPr="009C7F70">
        <w:rPr>
          <w:rFonts w:eastAsia="DFKai-SB"/>
          <w:color w:val="000000" w:themeColor="text1"/>
        </w:rPr>
        <w:t xml:space="preserve">: </w:t>
      </w:r>
      <w:r w:rsidRPr="009C7F70">
        <w:rPr>
          <w:rFonts w:eastAsia="DFKai-SB"/>
          <w:color w:val="000000" w:themeColor="text1"/>
        </w:rPr>
        <w:t>確認你輸入</w:t>
      </w:r>
      <w:hyperlink r:id="rId211">
        <w:r w:rsidRPr="009C7F70">
          <w:rPr>
            <w:rFonts w:eastAsia="DFKai-SB"/>
            <w:color w:val="000000" w:themeColor="text1"/>
          </w:rPr>
          <w:t>color</w:t>
        </w:r>
      </w:hyperlink>
      <w:r w:rsidRPr="009C7F70">
        <w:rPr>
          <w:rFonts w:eastAsia="DFKai-SB"/>
          <w:color w:val="000000" w:themeColor="text1"/>
        </w:rPr>
        <w:t>時</w:t>
      </w:r>
      <w:r w:rsidRPr="009C7F70">
        <w:rPr>
          <w:rFonts w:eastAsia="DFKai-SB"/>
          <w:color w:val="000000" w:themeColor="text1"/>
        </w:rPr>
        <w:t xml:space="preserve">, </w:t>
      </w:r>
      <w:r w:rsidRPr="009C7F70">
        <w:rPr>
          <w:rFonts w:eastAsia="DFKai-SB"/>
          <w:color w:val="000000" w:themeColor="text1"/>
        </w:rPr>
        <w:t>不含有引號</w:t>
      </w:r>
      <w:r w:rsidRPr="009C7F70">
        <w:rPr>
          <w:rFonts w:eastAsia="DFKai-SB"/>
          <w:color w:val="000000" w:themeColor="text1"/>
        </w:rPr>
        <w:t>.</w:t>
      </w:r>
    </w:p>
    <w:p w14:paraId="1A7D35A2" w14:textId="77777777" w:rsidR="0056353C" w:rsidRPr="009C7F70" w:rsidRDefault="0056353C" w:rsidP="004F2630">
      <w:pPr>
        <w:numPr>
          <w:ilvl w:val="0"/>
          <w:numId w:val="92"/>
        </w:numPr>
        <w:rPr>
          <w:rFonts w:eastAsia="DFKai-SB"/>
          <w:color w:val="000000" w:themeColor="text1"/>
        </w:rPr>
      </w:pPr>
      <w:r w:rsidRPr="009C7F70">
        <w:rPr>
          <w:rFonts w:eastAsia="DFKai-SB"/>
          <w:color w:val="000000" w:themeColor="text1"/>
        </w:rPr>
        <w:t>挑一個顏色並按下</w:t>
      </w:r>
      <w:r w:rsidRPr="009C7F70">
        <w:rPr>
          <w:rFonts w:eastAsia="DFKai-SB"/>
          <w:color w:val="000000" w:themeColor="text1"/>
        </w:rPr>
        <w:t>”Set Color”</w:t>
      </w:r>
      <w:r w:rsidRPr="009C7F70">
        <w:rPr>
          <w:rFonts w:eastAsia="DFKai-SB"/>
          <w:color w:val="000000" w:themeColor="text1"/>
        </w:rPr>
        <w:t>來測試你的程式</w:t>
      </w:r>
      <w:r w:rsidRPr="009C7F70">
        <w:rPr>
          <w:rFonts w:eastAsia="DFKai-SB"/>
          <w:color w:val="000000" w:themeColor="text1"/>
        </w:rPr>
        <w:t>.</w:t>
      </w:r>
    </w:p>
    <w:p w14:paraId="507F55B4" w14:textId="77777777" w:rsidR="0056353C" w:rsidRPr="009C7F70" w:rsidRDefault="0056353C" w:rsidP="004F2630">
      <w:pPr>
        <w:ind w:left="720"/>
        <w:rPr>
          <w:rFonts w:eastAsia="DFKai-SB"/>
          <w:color w:val="000000" w:themeColor="text1"/>
        </w:rPr>
      </w:pPr>
    </w:p>
    <w:p w14:paraId="4007A9AA"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"https://studio.code.org/s/csd6-2018/stage/6/puzzle/6" </w:instrText>
      </w:r>
      <w:r w:rsidRPr="009C7F70">
        <w:rPr>
          <w:rFonts w:eastAsia="DFKai-SB"/>
          <w:color w:val="000000" w:themeColor="text1"/>
        </w:rPr>
        <w:fldChar w:fldCharType="separate"/>
      </w:r>
      <w:r w:rsidRPr="009C7F70">
        <w:rPr>
          <w:rFonts w:eastAsia="DFKai-SB"/>
          <w:color w:val="000000" w:themeColor="text1"/>
        </w:rPr>
        <w:t>View on Code Studio</w:t>
      </w:r>
    </w:p>
    <w:bookmarkStart w:id="281" w:name="_t27mc9htp95d" w:colFirst="0" w:colLast="0"/>
    <w:bookmarkEnd w:id="281"/>
    <w:p w14:paraId="0104BF58"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E2D4B9E"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1ABAAC2B" w14:textId="77777777" w:rsidR="0056353C" w:rsidRPr="009C7F70" w:rsidRDefault="0056353C" w:rsidP="004F2630">
      <w:pPr>
        <w:rPr>
          <w:rFonts w:eastAsia="DFKai-SB"/>
          <w:color w:val="000000" w:themeColor="text1"/>
        </w:rPr>
      </w:pPr>
      <w:r w:rsidRPr="009C7F70">
        <w:rPr>
          <w:rFonts w:eastAsia="DFKai-SB"/>
          <w:color w:val="000000" w:themeColor="text1"/>
        </w:rPr>
        <w:t>Predict Level (See contained level for markdown)</w:t>
      </w:r>
    </w:p>
    <w:p w14:paraId="066B9C5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82" w:name="_qbtauwz5369d" w:colFirst="0" w:colLast="0"/>
      <w:bookmarkEnd w:id="282"/>
      <w:r w:rsidRPr="009C7F70">
        <w:rPr>
          <w:rFonts w:eastAsia="DFKai-SB"/>
          <w:b/>
          <w:color w:val="000000" w:themeColor="text1"/>
          <w:sz w:val="46"/>
          <w:szCs w:val="46"/>
        </w:rPr>
        <w:lastRenderedPageBreak/>
        <w:t>Using the Circuit Playground</w:t>
      </w:r>
    </w:p>
    <w:p w14:paraId="695985F7" w14:textId="77777777" w:rsidR="0056353C" w:rsidRPr="009C7F70" w:rsidRDefault="0056353C" w:rsidP="004F2630">
      <w:pPr>
        <w:rPr>
          <w:rFonts w:eastAsia="DFKai-SB"/>
          <w:color w:val="000000" w:themeColor="text1"/>
        </w:rPr>
      </w:pPr>
      <w:r w:rsidRPr="009C7F70">
        <w:rPr>
          <w:rFonts w:eastAsia="DFKai-SB"/>
          <w:color w:val="000000" w:themeColor="text1"/>
        </w:rPr>
        <w:t>You can also use getters and setters with the Circuit Playground. For this level, you'll need to plug in your board.</w:t>
      </w:r>
    </w:p>
    <w:p w14:paraId="2A753A72" w14:textId="77777777" w:rsidR="0056353C" w:rsidRPr="009C7F70" w:rsidRDefault="0056353C" w:rsidP="004F2630">
      <w:pPr>
        <w:rPr>
          <w:rFonts w:eastAsia="DFKai-SB"/>
          <w:color w:val="000000" w:themeColor="text1"/>
        </w:rPr>
      </w:pPr>
      <w:r w:rsidRPr="009C7F70">
        <w:rPr>
          <w:rFonts w:eastAsia="DFKai-SB"/>
          <w:color w:val="000000" w:themeColor="text1"/>
        </w:rPr>
        <w:t>Read through the code and predict what the program will do, then hit "Run" to test your prediction.</w:t>
      </w:r>
    </w:p>
    <w:p w14:paraId="6E50042C" w14:textId="77777777" w:rsidR="0056353C" w:rsidRPr="009C7F70" w:rsidRDefault="0056353C" w:rsidP="004F2630">
      <w:pPr>
        <w:rPr>
          <w:rFonts w:eastAsia="DFKai-SB"/>
          <w:color w:val="000000" w:themeColor="text1"/>
        </w:rPr>
      </w:pPr>
    </w:p>
    <w:p w14:paraId="0EBD073F" w14:textId="77777777" w:rsidR="0056353C" w:rsidRPr="009C7F70" w:rsidRDefault="0056353C" w:rsidP="004F2630">
      <w:pPr>
        <w:rPr>
          <w:rFonts w:eastAsia="DFKai-SB"/>
          <w:color w:val="000000" w:themeColor="text1"/>
        </w:rPr>
      </w:pPr>
      <w:r w:rsidRPr="009C7F70">
        <w:rPr>
          <w:rFonts w:eastAsia="DFKai-SB"/>
          <w:color w:val="000000" w:themeColor="text1"/>
        </w:rPr>
        <w:t>你也可以將</w:t>
      </w:r>
      <w:r w:rsidRPr="009C7F70">
        <w:rPr>
          <w:rFonts w:eastAsia="DFKai-SB"/>
          <w:color w:val="000000" w:themeColor="text1"/>
        </w:rPr>
        <w:t>getters</w:t>
      </w:r>
      <w:r w:rsidRPr="009C7F70">
        <w:rPr>
          <w:rFonts w:eastAsia="DFKai-SB"/>
          <w:color w:val="000000" w:themeColor="text1"/>
        </w:rPr>
        <w:t>和</w:t>
      </w:r>
      <w:r w:rsidRPr="009C7F70">
        <w:rPr>
          <w:rFonts w:eastAsia="DFKai-SB"/>
          <w:color w:val="000000" w:themeColor="text1"/>
        </w:rPr>
        <w:t>setters</w:t>
      </w:r>
      <w:r w:rsidRPr="009C7F70">
        <w:rPr>
          <w:rFonts w:eastAsia="DFKai-SB"/>
          <w:color w:val="000000" w:themeColor="text1"/>
        </w:rPr>
        <w:t>用在</w:t>
      </w:r>
      <w:r w:rsidRPr="009C7F70">
        <w:rPr>
          <w:rFonts w:eastAsia="DFKai-SB"/>
          <w:color w:val="000000" w:themeColor="text1"/>
        </w:rPr>
        <w:t>Circuit Playground</w:t>
      </w:r>
      <w:r w:rsidRPr="009C7F70">
        <w:rPr>
          <w:rFonts w:eastAsia="DFKai-SB"/>
          <w:color w:val="000000" w:themeColor="text1"/>
        </w:rPr>
        <w:t>上</w:t>
      </w:r>
      <w:r w:rsidRPr="009C7F70">
        <w:rPr>
          <w:rFonts w:eastAsia="DFKai-SB"/>
          <w:color w:val="000000" w:themeColor="text1"/>
        </w:rPr>
        <w:t xml:space="preserve">. </w:t>
      </w:r>
      <w:r w:rsidRPr="009C7F70">
        <w:rPr>
          <w:rFonts w:eastAsia="DFKai-SB"/>
          <w:color w:val="000000" w:themeColor="text1"/>
        </w:rPr>
        <w:t>現在</w:t>
      </w:r>
      <w:r w:rsidRPr="009C7F70">
        <w:rPr>
          <w:rFonts w:eastAsia="DFKai-SB"/>
          <w:color w:val="000000" w:themeColor="text1"/>
        </w:rPr>
        <w:t>,</w:t>
      </w:r>
      <w:r w:rsidRPr="009C7F70">
        <w:rPr>
          <w:rFonts w:eastAsia="DFKai-SB"/>
          <w:color w:val="000000" w:themeColor="text1"/>
        </w:rPr>
        <w:t>你將會需要插入你的板子</w:t>
      </w:r>
      <w:r w:rsidRPr="009C7F70">
        <w:rPr>
          <w:rFonts w:eastAsia="DFKai-SB"/>
          <w:color w:val="000000" w:themeColor="text1"/>
        </w:rPr>
        <w:t>.</w:t>
      </w:r>
    </w:p>
    <w:p w14:paraId="04CBA7B9" w14:textId="77777777" w:rsidR="0056353C" w:rsidRPr="009C7F70" w:rsidRDefault="0056353C" w:rsidP="004F2630">
      <w:pPr>
        <w:rPr>
          <w:rFonts w:eastAsia="DFKai-SB"/>
          <w:color w:val="000000" w:themeColor="text1"/>
        </w:rPr>
      </w:pPr>
      <w:r w:rsidRPr="009C7F70">
        <w:rPr>
          <w:rFonts w:eastAsia="DFKai-SB"/>
          <w:color w:val="000000" w:themeColor="text1"/>
        </w:rPr>
        <w:t>仔細閱讀程式碼並且預測程式如何運作</w:t>
      </w:r>
      <w:r w:rsidRPr="009C7F70">
        <w:rPr>
          <w:rFonts w:eastAsia="DFKai-SB"/>
          <w:color w:val="000000" w:themeColor="text1"/>
        </w:rPr>
        <w:t xml:space="preserve">, </w:t>
      </w:r>
      <w:r w:rsidRPr="009C7F70">
        <w:rPr>
          <w:rFonts w:eastAsia="DFKai-SB"/>
          <w:color w:val="000000" w:themeColor="text1"/>
        </w:rPr>
        <w:t>然後點擊</w:t>
      </w:r>
      <w:r w:rsidRPr="009C7F70">
        <w:rPr>
          <w:rFonts w:eastAsia="DFKai-SB"/>
          <w:color w:val="000000" w:themeColor="text1"/>
        </w:rPr>
        <w:t xml:space="preserve"> "Run"</w:t>
      </w:r>
      <w:r w:rsidRPr="009C7F70">
        <w:rPr>
          <w:rFonts w:eastAsia="DFKai-SB"/>
          <w:color w:val="000000" w:themeColor="text1"/>
        </w:rPr>
        <w:t>來驗證你的預測</w:t>
      </w:r>
      <w:r w:rsidRPr="009C7F70">
        <w:rPr>
          <w:rFonts w:eastAsia="DFKai-SB"/>
          <w:color w:val="000000" w:themeColor="text1"/>
        </w:rPr>
        <w:t>.</w:t>
      </w:r>
    </w:p>
    <w:p w14:paraId="13EE21A7" w14:textId="77777777" w:rsidR="0056353C" w:rsidRPr="009C7F70" w:rsidRDefault="0056353C" w:rsidP="004F2630">
      <w:pPr>
        <w:rPr>
          <w:rFonts w:eastAsia="DFKai-SB"/>
          <w:color w:val="000000" w:themeColor="text1"/>
        </w:rPr>
      </w:pPr>
    </w:p>
    <w:p w14:paraId="318DB50C"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"https://studio.code.org/s/csd6-2018/stage/6/puzzle/7" </w:instrText>
      </w:r>
      <w:r w:rsidRPr="009C7F70">
        <w:rPr>
          <w:rFonts w:eastAsia="DFKai-SB"/>
          <w:color w:val="000000" w:themeColor="text1"/>
        </w:rPr>
        <w:fldChar w:fldCharType="separate"/>
      </w:r>
      <w:r w:rsidRPr="009C7F70">
        <w:rPr>
          <w:rFonts w:eastAsia="DFKai-SB"/>
          <w:color w:val="000000" w:themeColor="text1"/>
        </w:rPr>
        <w:t>View on Code Studio</w:t>
      </w:r>
    </w:p>
    <w:bookmarkStart w:id="283" w:name="_cpx0pproxcgi" w:colFirst="0" w:colLast="0"/>
    <w:bookmarkEnd w:id="283"/>
    <w:p w14:paraId="24675BBD"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C3714FD"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582CF1A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84" w:name="_s6wyyt5xrw5w" w:colFirst="0" w:colLast="0"/>
      <w:bookmarkEnd w:id="284"/>
      <w:r w:rsidRPr="009C7F70">
        <w:rPr>
          <w:rFonts w:eastAsia="DFKai-SB"/>
          <w:b/>
          <w:color w:val="000000" w:themeColor="text1"/>
          <w:sz w:val="46"/>
          <w:szCs w:val="46"/>
        </w:rPr>
        <w:t>Using the Circuit Playground</w:t>
      </w:r>
    </w:p>
    <w:p w14:paraId="4F3F2893" w14:textId="77777777" w:rsidR="0056353C" w:rsidRPr="009C7F70" w:rsidRDefault="0056353C" w:rsidP="004F2630">
      <w:pPr>
        <w:rPr>
          <w:rFonts w:eastAsia="DFKai-SB"/>
          <w:color w:val="000000" w:themeColor="text1"/>
        </w:rPr>
      </w:pPr>
      <w:r w:rsidRPr="009C7F70">
        <w:rPr>
          <w:rFonts w:eastAsia="DFKai-SB"/>
          <w:color w:val="000000" w:themeColor="text1"/>
        </w:rPr>
        <w:t>Here's the same code you saw in the last level, but this time there's another dropdown menu to control the buzzer. You'll have to add the code to make it work.</w:t>
      </w:r>
    </w:p>
    <w:p w14:paraId="45045CE1" w14:textId="77777777" w:rsidR="0056353C" w:rsidRPr="009C7F70" w:rsidRDefault="0056353C" w:rsidP="004F2630">
      <w:pPr>
        <w:rPr>
          <w:rFonts w:eastAsia="DFKai-SB"/>
          <w:color w:val="000000" w:themeColor="text1"/>
        </w:rPr>
      </w:pPr>
    </w:p>
    <w:p w14:paraId="536BF688" w14:textId="77777777" w:rsidR="0056353C" w:rsidRPr="009C7F70" w:rsidRDefault="0056353C" w:rsidP="004F2630">
      <w:pPr>
        <w:rPr>
          <w:rFonts w:eastAsia="DFKai-SB"/>
          <w:color w:val="000000" w:themeColor="text1"/>
        </w:rPr>
      </w:pPr>
      <w:r w:rsidRPr="009C7F70">
        <w:rPr>
          <w:rFonts w:eastAsia="DFKai-SB"/>
          <w:color w:val="000000" w:themeColor="text1"/>
        </w:rPr>
        <w:t>這裡的程式碼跟你在上個單元看到的一樣</w:t>
      </w:r>
      <w:r w:rsidRPr="009C7F70">
        <w:rPr>
          <w:rFonts w:eastAsia="DFKai-SB"/>
          <w:color w:val="000000" w:themeColor="text1"/>
        </w:rPr>
        <w:t xml:space="preserve">, </w:t>
      </w:r>
      <w:r w:rsidRPr="009C7F70">
        <w:rPr>
          <w:rFonts w:eastAsia="DFKai-SB"/>
          <w:color w:val="000000" w:themeColor="text1"/>
        </w:rPr>
        <w:t>但是這次用另一個下拉式選單來控制蜂鳴器</w:t>
      </w:r>
      <w:r w:rsidRPr="009C7F70">
        <w:rPr>
          <w:rFonts w:eastAsia="DFKai-SB"/>
          <w:color w:val="000000" w:themeColor="text1"/>
        </w:rPr>
        <w:t xml:space="preserve">. </w:t>
      </w:r>
      <w:r w:rsidRPr="009C7F70">
        <w:rPr>
          <w:rFonts w:eastAsia="DFKai-SB"/>
          <w:color w:val="000000" w:themeColor="text1"/>
        </w:rPr>
        <w:t>你將會需要增加程式碼來讓它運作</w:t>
      </w:r>
      <w:r w:rsidRPr="009C7F70">
        <w:rPr>
          <w:rFonts w:eastAsia="DFKai-SB"/>
          <w:color w:val="000000" w:themeColor="text1"/>
        </w:rPr>
        <w:t>.</w:t>
      </w:r>
    </w:p>
    <w:p w14:paraId="6FDDB49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85" w:name="_jbwewpxt52pq" w:colFirst="0" w:colLast="0"/>
      <w:bookmarkEnd w:id="285"/>
      <w:r w:rsidRPr="009C7F70">
        <w:rPr>
          <w:rFonts w:eastAsia="DFKai-SB"/>
          <w:b/>
          <w:color w:val="000000" w:themeColor="text1"/>
          <w:sz w:val="46"/>
          <w:szCs w:val="46"/>
        </w:rPr>
        <w:t>Do This</w:t>
      </w:r>
    </w:p>
    <w:p w14:paraId="2766085B"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105B5C82" w14:textId="77777777" w:rsidR="0056353C" w:rsidRPr="009C7F70" w:rsidRDefault="0056353C" w:rsidP="004F2630">
      <w:pPr>
        <w:rPr>
          <w:rFonts w:eastAsia="DFKai-SB"/>
          <w:color w:val="000000" w:themeColor="text1"/>
        </w:rPr>
      </w:pPr>
    </w:p>
    <w:p w14:paraId="1BF8ABB7" w14:textId="77777777" w:rsidR="0056353C" w:rsidRPr="009C7F70" w:rsidRDefault="0056353C" w:rsidP="004F2630">
      <w:pPr>
        <w:numPr>
          <w:ilvl w:val="0"/>
          <w:numId w:val="107"/>
        </w:numPr>
        <w:rPr>
          <w:rFonts w:eastAsia="DFKai-SB"/>
          <w:color w:val="000000" w:themeColor="text1"/>
        </w:rPr>
      </w:pPr>
      <w:r w:rsidRPr="009C7F70">
        <w:rPr>
          <w:rFonts w:eastAsia="DFKai-SB"/>
          <w:color w:val="000000" w:themeColor="text1"/>
        </w:rPr>
        <w:t xml:space="preserve">Using the LED code as a model, add new code inside the buttonL event that will play a long or short buzz according to the chosen value property of the </w:t>
      </w:r>
      <w:r w:rsidRPr="009C7F70">
        <w:rPr>
          <w:rFonts w:eastAsia="DFKai-SB"/>
          <w:i/>
          <w:color w:val="000000" w:themeColor="text1"/>
        </w:rPr>
        <w:t>buzzer_input</w:t>
      </w:r>
      <w:r w:rsidRPr="009C7F70">
        <w:rPr>
          <w:rFonts w:eastAsia="DFKai-SB"/>
          <w:color w:val="000000" w:themeColor="text1"/>
        </w:rPr>
        <w:t xml:space="preserve"> dropdown menu.</w:t>
      </w:r>
    </w:p>
    <w:p w14:paraId="2DE03FB5" w14:textId="77777777" w:rsidR="0056353C" w:rsidRPr="009C7F70" w:rsidRDefault="0056353C" w:rsidP="004F2630">
      <w:pPr>
        <w:numPr>
          <w:ilvl w:val="0"/>
          <w:numId w:val="107"/>
        </w:numPr>
        <w:rPr>
          <w:rFonts w:eastAsia="DFKai-SB"/>
          <w:color w:val="000000" w:themeColor="text1"/>
        </w:rPr>
      </w:pPr>
      <w:r w:rsidRPr="009C7F70">
        <w:rPr>
          <w:rFonts w:eastAsia="DFKai-SB"/>
          <w:color w:val="000000" w:themeColor="text1"/>
        </w:rPr>
        <w:t>Add new code that will turn the buzzer off when the right button is pressed.</w:t>
      </w:r>
    </w:p>
    <w:p w14:paraId="0EF8CD63" w14:textId="77777777" w:rsidR="0056353C" w:rsidRPr="009C7F70" w:rsidRDefault="0056353C" w:rsidP="004F2630">
      <w:pPr>
        <w:ind w:left="720"/>
        <w:rPr>
          <w:rFonts w:eastAsia="DFKai-SB"/>
          <w:color w:val="000000" w:themeColor="text1"/>
        </w:rPr>
      </w:pPr>
      <w:r w:rsidRPr="009C7F70">
        <w:rPr>
          <w:rFonts w:eastAsia="DFKai-SB"/>
          <w:color w:val="000000" w:themeColor="text1"/>
        </w:rPr>
        <w:t>(Hint: the event is already in the code.)</w:t>
      </w:r>
    </w:p>
    <w:p w14:paraId="79EBFF24" w14:textId="77777777" w:rsidR="0056353C" w:rsidRPr="009C7F70" w:rsidRDefault="0056353C" w:rsidP="004F2630">
      <w:pPr>
        <w:ind w:left="720"/>
        <w:rPr>
          <w:rFonts w:eastAsia="DFKai-SB"/>
          <w:color w:val="000000" w:themeColor="text1"/>
        </w:rPr>
      </w:pPr>
    </w:p>
    <w:p w14:paraId="6DA80069" w14:textId="77777777" w:rsidR="0056353C" w:rsidRPr="009C7F70" w:rsidRDefault="0056353C" w:rsidP="004F2630">
      <w:pPr>
        <w:numPr>
          <w:ilvl w:val="0"/>
          <w:numId w:val="89"/>
        </w:numPr>
        <w:rPr>
          <w:rFonts w:eastAsia="DFKai-SB"/>
          <w:color w:val="000000" w:themeColor="text1"/>
        </w:rPr>
      </w:pPr>
      <w:r w:rsidRPr="009C7F70">
        <w:rPr>
          <w:rFonts w:eastAsia="DFKai-SB"/>
          <w:color w:val="000000" w:themeColor="text1"/>
        </w:rPr>
        <w:t>用</w:t>
      </w:r>
      <w:r w:rsidRPr="009C7F70">
        <w:rPr>
          <w:rFonts w:eastAsia="DFKai-SB"/>
          <w:color w:val="000000" w:themeColor="text1"/>
        </w:rPr>
        <w:t>LED</w:t>
      </w:r>
      <w:r w:rsidRPr="009C7F70">
        <w:rPr>
          <w:rFonts w:eastAsia="DFKai-SB"/>
          <w:color w:val="000000" w:themeColor="text1"/>
        </w:rPr>
        <w:t>程式碼當作範本</w:t>
      </w:r>
      <w:r w:rsidRPr="009C7F70">
        <w:rPr>
          <w:rFonts w:eastAsia="DFKai-SB"/>
          <w:color w:val="000000" w:themeColor="text1"/>
        </w:rPr>
        <w:t xml:space="preserve">, </w:t>
      </w:r>
      <w:r w:rsidRPr="009C7F70">
        <w:rPr>
          <w:rFonts w:eastAsia="DFKai-SB"/>
          <w:color w:val="000000" w:themeColor="text1"/>
        </w:rPr>
        <w:t>新增程式碼到</w:t>
      </w:r>
      <w:r w:rsidRPr="009C7F70">
        <w:rPr>
          <w:rFonts w:eastAsia="DFKai-SB"/>
          <w:color w:val="000000" w:themeColor="text1"/>
        </w:rPr>
        <w:t>buttonL</w:t>
      </w:r>
      <w:r w:rsidRPr="009C7F70">
        <w:rPr>
          <w:rFonts w:eastAsia="DFKai-SB"/>
          <w:color w:val="000000" w:themeColor="text1"/>
        </w:rPr>
        <w:t>事件中</w:t>
      </w:r>
      <w:r w:rsidRPr="009C7F70">
        <w:rPr>
          <w:rFonts w:eastAsia="DFKai-SB"/>
          <w:color w:val="000000" w:themeColor="text1"/>
        </w:rPr>
        <w:t xml:space="preserve">, </w:t>
      </w:r>
      <w:r w:rsidRPr="009C7F70">
        <w:rPr>
          <w:rFonts w:eastAsia="DFKai-SB"/>
          <w:color w:val="000000" w:themeColor="text1"/>
        </w:rPr>
        <w:t>將會讓蜂鳴器依據</w:t>
      </w:r>
      <w:r w:rsidRPr="009C7F70">
        <w:rPr>
          <w:rFonts w:eastAsia="DFKai-SB"/>
          <w:i/>
          <w:color w:val="000000" w:themeColor="text1"/>
        </w:rPr>
        <w:t>buzzer_input</w:t>
      </w:r>
      <w:r w:rsidRPr="009C7F70">
        <w:rPr>
          <w:rFonts w:eastAsia="DFKai-SB"/>
          <w:color w:val="000000" w:themeColor="text1"/>
        </w:rPr>
        <w:t>下拉式選單的</w:t>
      </w:r>
      <w:r w:rsidRPr="009C7F70">
        <w:rPr>
          <w:rFonts w:eastAsia="DFKai-SB"/>
          <w:color w:val="000000" w:themeColor="text1"/>
        </w:rPr>
        <w:t>value</w:t>
      </w:r>
      <w:r w:rsidRPr="009C7F70">
        <w:rPr>
          <w:rFonts w:eastAsia="DFKai-SB"/>
          <w:color w:val="000000" w:themeColor="text1"/>
        </w:rPr>
        <w:t>屬性</w:t>
      </w:r>
      <w:r w:rsidRPr="009C7F70">
        <w:rPr>
          <w:rFonts w:eastAsia="DFKai-SB"/>
          <w:color w:val="000000" w:themeColor="text1"/>
        </w:rPr>
        <w:t xml:space="preserve">, </w:t>
      </w:r>
      <w:r w:rsidRPr="009C7F70">
        <w:rPr>
          <w:rFonts w:eastAsia="DFKai-SB"/>
          <w:color w:val="000000" w:themeColor="text1"/>
        </w:rPr>
        <w:t>發出長或短的嗶聲</w:t>
      </w:r>
      <w:r w:rsidRPr="009C7F70">
        <w:rPr>
          <w:rFonts w:eastAsia="DFKai-SB"/>
          <w:color w:val="000000" w:themeColor="text1"/>
        </w:rPr>
        <w:t xml:space="preserve">. </w:t>
      </w:r>
    </w:p>
    <w:p w14:paraId="6124B18E" w14:textId="77777777" w:rsidR="0056353C" w:rsidRPr="009C7F70" w:rsidRDefault="0056353C" w:rsidP="004F2630">
      <w:pPr>
        <w:numPr>
          <w:ilvl w:val="0"/>
          <w:numId w:val="89"/>
        </w:numPr>
        <w:rPr>
          <w:rFonts w:eastAsia="DFKai-SB"/>
          <w:color w:val="000000" w:themeColor="text1"/>
        </w:rPr>
      </w:pPr>
      <w:r w:rsidRPr="009C7F70">
        <w:rPr>
          <w:rFonts w:eastAsia="DFKai-SB"/>
          <w:color w:val="000000" w:themeColor="text1"/>
        </w:rPr>
        <w:t>新增程式碼讓蜂鳴器在右按鈕被按下時關閉</w:t>
      </w:r>
      <w:r w:rsidRPr="009C7F70">
        <w:rPr>
          <w:rFonts w:eastAsia="DFKai-SB"/>
          <w:color w:val="000000" w:themeColor="text1"/>
        </w:rPr>
        <w:t>.</w:t>
      </w:r>
    </w:p>
    <w:p w14:paraId="57BC86B3"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t>提示</w:t>
      </w:r>
      <w:r w:rsidRPr="009C7F70">
        <w:rPr>
          <w:rFonts w:eastAsia="DFKai-SB"/>
          <w:color w:val="000000" w:themeColor="text1"/>
        </w:rPr>
        <w:t xml:space="preserve">: </w:t>
      </w:r>
      <w:r w:rsidRPr="009C7F70">
        <w:rPr>
          <w:rFonts w:eastAsia="DFKai-SB"/>
          <w:color w:val="000000" w:themeColor="text1"/>
        </w:rPr>
        <w:t>此事件已經在程式碼中了</w:t>
      </w:r>
      <w:r w:rsidRPr="009C7F70">
        <w:rPr>
          <w:rFonts w:eastAsia="DFKai-SB"/>
          <w:color w:val="000000" w:themeColor="text1"/>
        </w:rPr>
        <w:t>.)</w:t>
      </w:r>
    </w:p>
    <w:p w14:paraId="7688735D" w14:textId="77777777" w:rsidR="0056353C" w:rsidRPr="009C7F70" w:rsidRDefault="0056353C" w:rsidP="004F2630">
      <w:pPr>
        <w:numPr>
          <w:ilvl w:val="0"/>
          <w:numId w:val="89"/>
        </w:numPr>
        <w:rPr>
          <w:rFonts w:eastAsia="DFKai-SB"/>
          <w:color w:val="000000" w:themeColor="text1"/>
        </w:rPr>
      </w:pPr>
      <w:r w:rsidRPr="009C7F70">
        <w:rPr>
          <w:rFonts w:eastAsia="DFKai-SB"/>
          <w:color w:val="000000" w:themeColor="text1"/>
        </w:rPr>
        <w:t>Sliders</w:t>
      </w:r>
    </w:p>
    <w:p w14:paraId="49694D0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"https://studio.code.org/s/csd6-2018/stage/6/puzzle/8" </w:instrText>
      </w:r>
      <w:r w:rsidRPr="009C7F70">
        <w:rPr>
          <w:rFonts w:eastAsia="DFKai-SB"/>
          <w:color w:val="000000" w:themeColor="text1"/>
        </w:rPr>
        <w:fldChar w:fldCharType="separate"/>
      </w:r>
      <w:r w:rsidRPr="009C7F70">
        <w:rPr>
          <w:rFonts w:eastAsia="DFKai-SB"/>
          <w:color w:val="000000" w:themeColor="text1"/>
        </w:rPr>
        <w:t>View on Code Studio</w:t>
      </w:r>
    </w:p>
    <w:bookmarkStart w:id="286" w:name="_5nq129w90jrd" w:colFirst="0" w:colLast="0"/>
    <w:bookmarkEnd w:id="286"/>
    <w:p w14:paraId="67BCE201"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lastRenderedPageBreak/>
        <w:fldChar w:fldCharType="end"/>
      </w:r>
      <w:r w:rsidRPr="009C7F70">
        <w:rPr>
          <w:rFonts w:eastAsia="DFKai-SB"/>
          <w:b/>
          <w:color w:val="000000" w:themeColor="text1"/>
          <w:sz w:val="26"/>
          <w:szCs w:val="26"/>
        </w:rPr>
        <w:t>Student Instructions</w:t>
      </w:r>
    </w:p>
    <w:p w14:paraId="54371FBF"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61C9C4FE"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87" w:name="_k78agsmehppd" w:colFirst="0" w:colLast="0"/>
      <w:bookmarkEnd w:id="287"/>
      <w:r w:rsidRPr="009C7F70">
        <w:rPr>
          <w:rFonts w:eastAsia="DFKai-SB"/>
          <w:b/>
          <w:color w:val="000000" w:themeColor="text1"/>
          <w:sz w:val="46"/>
          <w:szCs w:val="46"/>
        </w:rPr>
        <w:t>Sliders</w:t>
      </w:r>
    </w:p>
    <w:p w14:paraId="14971F9D" w14:textId="77777777" w:rsidR="0056353C" w:rsidRPr="009C7F70" w:rsidRDefault="0056353C" w:rsidP="004F2630">
      <w:pPr>
        <w:rPr>
          <w:rFonts w:eastAsia="DFKai-SB"/>
          <w:color w:val="000000" w:themeColor="text1"/>
        </w:rPr>
      </w:pPr>
      <w:r w:rsidRPr="009C7F70">
        <w:rPr>
          <w:rFonts w:eastAsia="DFKai-SB"/>
          <w:color w:val="000000" w:themeColor="text1"/>
        </w:rPr>
        <w:t>Last time, your users were only able to choose between a short and long buzz. To give the user control over the exact duration of the buzzer, you'll want to use a slider.</w:t>
      </w:r>
    </w:p>
    <w:p w14:paraId="04A48DA0" w14:textId="77777777" w:rsidR="0056353C" w:rsidRPr="009C7F70" w:rsidRDefault="0056353C" w:rsidP="004F2630">
      <w:pPr>
        <w:rPr>
          <w:rFonts w:eastAsia="DFKai-SB"/>
          <w:color w:val="000000" w:themeColor="text1"/>
        </w:rPr>
      </w:pPr>
      <w:r w:rsidRPr="009C7F70">
        <w:rPr>
          <w:rFonts w:eastAsia="DFKai-SB"/>
          <w:color w:val="000000" w:themeColor="text1"/>
        </w:rPr>
        <w:t>This slider lets users choose a value between 100 and 1000 for the duration of the buzz, but there's something not quite right about how it's working.</w:t>
      </w:r>
    </w:p>
    <w:p w14:paraId="37D9E075" w14:textId="77777777" w:rsidR="0056353C" w:rsidRPr="009C7F70" w:rsidRDefault="0056353C" w:rsidP="004F2630">
      <w:pPr>
        <w:rPr>
          <w:rFonts w:eastAsia="DFKai-SB"/>
          <w:color w:val="000000" w:themeColor="text1"/>
        </w:rPr>
      </w:pPr>
    </w:p>
    <w:p w14:paraId="3C84BE39" w14:textId="77777777" w:rsidR="0056353C" w:rsidRPr="009C7F70" w:rsidRDefault="0056353C" w:rsidP="004F2630">
      <w:pPr>
        <w:rPr>
          <w:rFonts w:eastAsia="DFKai-SB"/>
          <w:color w:val="000000" w:themeColor="text1"/>
        </w:rPr>
      </w:pPr>
      <w:r w:rsidRPr="009C7F70">
        <w:rPr>
          <w:rFonts w:eastAsia="DFKai-SB"/>
          <w:color w:val="000000" w:themeColor="text1"/>
        </w:rPr>
        <w:t>上一次使用者只能讓蜂鳴器發出長或短的嗶聲</w:t>
      </w:r>
      <w:r w:rsidRPr="009C7F70">
        <w:rPr>
          <w:rFonts w:eastAsia="DFKai-SB"/>
          <w:color w:val="000000" w:themeColor="text1"/>
        </w:rPr>
        <w:t xml:space="preserve">. </w:t>
      </w:r>
      <w:r w:rsidRPr="009C7F70">
        <w:rPr>
          <w:rFonts w:eastAsia="DFKai-SB"/>
          <w:color w:val="000000" w:themeColor="text1"/>
        </w:rPr>
        <w:t>如果要讓使用者能精確地控制發聲時間長短</w:t>
      </w:r>
      <w:r w:rsidRPr="009C7F70">
        <w:rPr>
          <w:rFonts w:eastAsia="DFKai-SB"/>
          <w:color w:val="000000" w:themeColor="text1"/>
        </w:rPr>
        <w:t xml:space="preserve">, </w:t>
      </w:r>
      <w:r w:rsidRPr="009C7F70">
        <w:rPr>
          <w:rFonts w:eastAsia="DFKai-SB"/>
          <w:color w:val="000000" w:themeColor="text1"/>
        </w:rPr>
        <w:t>你將需要使用到</w:t>
      </w:r>
      <w:r w:rsidRPr="009C7F70">
        <w:rPr>
          <w:rFonts w:eastAsia="DFKai-SB"/>
          <w:color w:val="000000" w:themeColor="text1"/>
        </w:rPr>
        <w:t>slider</w:t>
      </w:r>
      <w:r w:rsidRPr="009C7F70">
        <w:rPr>
          <w:rFonts w:eastAsia="DFKai-SB"/>
          <w:color w:val="000000" w:themeColor="text1"/>
        </w:rPr>
        <w:t>元件</w:t>
      </w:r>
      <w:r w:rsidRPr="009C7F70">
        <w:rPr>
          <w:rFonts w:eastAsia="DFKai-SB"/>
          <w:color w:val="000000" w:themeColor="text1"/>
        </w:rPr>
        <w:t xml:space="preserve">. </w:t>
      </w:r>
    </w:p>
    <w:p w14:paraId="4B8262C1" w14:textId="1CCDE3AE" w:rsidR="0056353C" w:rsidRPr="009C7F70" w:rsidRDefault="0056353C" w:rsidP="004F2630">
      <w:pPr>
        <w:rPr>
          <w:rFonts w:eastAsia="DFKai-SB"/>
          <w:color w:val="000000" w:themeColor="text1"/>
        </w:rPr>
      </w:pPr>
      <w:r w:rsidRPr="009C7F70">
        <w:rPr>
          <w:rFonts w:eastAsia="DFKai-SB"/>
          <w:color w:val="000000" w:themeColor="text1"/>
        </w:rPr>
        <w:t>Slider</w:t>
      </w:r>
      <w:r w:rsidRPr="009C7F70">
        <w:rPr>
          <w:rFonts w:eastAsia="DFKai-SB"/>
          <w:color w:val="000000" w:themeColor="text1"/>
        </w:rPr>
        <w:t>讓使用者將蜂鳴器的發聲時間長短設定為</w:t>
      </w:r>
      <w:r w:rsidRPr="009C7F70">
        <w:rPr>
          <w:rFonts w:eastAsia="DFKai-SB"/>
          <w:color w:val="000000" w:themeColor="text1"/>
        </w:rPr>
        <w:t>100</w:t>
      </w:r>
      <w:r w:rsidRPr="009C7F70">
        <w:rPr>
          <w:rFonts w:eastAsia="DFKai-SB"/>
          <w:color w:val="000000" w:themeColor="text1"/>
        </w:rPr>
        <w:t>到</w:t>
      </w:r>
      <w:r w:rsidRPr="009C7F70">
        <w:rPr>
          <w:rFonts w:eastAsia="DFKai-SB"/>
          <w:color w:val="000000" w:themeColor="text1"/>
        </w:rPr>
        <w:t>1000</w:t>
      </w:r>
      <w:r w:rsidRPr="009C7F70">
        <w:rPr>
          <w:rFonts w:eastAsia="DFKai-SB"/>
          <w:color w:val="000000" w:themeColor="text1"/>
        </w:rPr>
        <w:t>之間</w:t>
      </w:r>
      <w:r w:rsidRPr="009C7F70">
        <w:rPr>
          <w:rFonts w:eastAsia="DFKai-SB"/>
          <w:color w:val="000000" w:themeColor="text1"/>
        </w:rPr>
        <w:t xml:space="preserve">, </w:t>
      </w:r>
      <w:r w:rsidR="002759E8">
        <w:rPr>
          <w:rFonts w:eastAsia="DFKai-SB"/>
          <w:color w:val="000000" w:themeColor="text1"/>
        </w:rPr>
        <w:t>但</w:t>
      </w:r>
      <w:r w:rsidRPr="009C7F70">
        <w:rPr>
          <w:rFonts w:eastAsia="DFKai-SB"/>
          <w:color w:val="000000" w:themeColor="text1"/>
        </w:rPr>
        <w:t>有些東西不太正確</w:t>
      </w:r>
      <w:r w:rsidR="002759E8">
        <w:rPr>
          <w:rFonts w:eastAsia="DFKai-SB" w:hint="eastAsia"/>
          <w:color w:val="000000" w:themeColor="text1"/>
        </w:rPr>
        <w:t>因此</w:t>
      </w:r>
      <w:r w:rsidRPr="009C7F70">
        <w:rPr>
          <w:rFonts w:eastAsia="DFKai-SB"/>
          <w:color w:val="000000" w:themeColor="text1"/>
        </w:rPr>
        <w:t>這隻程式無法正確運作</w:t>
      </w:r>
      <w:r w:rsidRPr="009C7F70">
        <w:rPr>
          <w:rFonts w:eastAsia="DFKai-SB"/>
          <w:color w:val="000000" w:themeColor="text1"/>
        </w:rPr>
        <w:t>.</w:t>
      </w:r>
    </w:p>
    <w:p w14:paraId="64135BFB"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88" w:name="_3iglzgia2j3" w:colFirst="0" w:colLast="0"/>
      <w:bookmarkEnd w:id="288"/>
      <w:r w:rsidRPr="009C7F70">
        <w:rPr>
          <w:rFonts w:eastAsia="DFKai-SB"/>
          <w:b/>
          <w:color w:val="000000" w:themeColor="text1"/>
          <w:sz w:val="46"/>
          <w:szCs w:val="46"/>
        </w:rPr>
        <w:t>Do This</w:t>
      </w:r>
    </w:p>
    <w:p w14:paraId="55BC8C2A"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3D5A1B3F" w14:textId="77777777" w:rsidR="0056353C" w:rsidRPr="009C7F70" w:rsidRDefault="0056353C" w:rsidP="004F2630">
      <w:pPr>
        <w:rPr>
          <w:rFonts w:eastAsia="DFKai-SB"/>
          <w:color w:val="000000" w:themeColor="text1"/>
        </w:rPr>
      </w:pPr>
    </w:p>
    <w:p w14:paraId="44D4209F" w14:textId="77777777" w:rsidR="0056353C" w:rsidRPr="009C7F70" w:rsidRDefault="0056353C" w:rsidP="004F2630">
      <w:pPr>
        <w:numPr>
          <w:ilvl w:val="0"/>
          <w:numId w:val="98"/>
        </w:numPr>
        <w:rPr>
          <w:rFonts w:eastAsia="DFKai-SB"/>
          <w:color w:val="000000" w:themeColor="text1"/>
        </w:rPr>
      </w:pPr>
      <w:r w:rsidRPr="009C7F70">
        <w:rPr>
          <w:rFonts w:eastAsia="DFKai-SB"/>
          <w:color w:val="000000" w:themeColor="text1"/>
        </w:rPr>
        <w:t>Look over the code and find the bug that's keeping the duration from being set correctly.</w:t>
      </w:r>
    </w:p>
    <w:p w14:paraId="18F43A59" w14:textId="77777777" w:rsidR="0056353C" w:rsidRPr="009C7F70" w:rsidRDefault="0056353C" w:rsidP="004F2630">
      <w:pPr>
        <w:numPr>
          <w:ilvl w:val="1"/>
          <w:numId w:val="98"/>
        </w:numPr>
        <w:rPr>
          <w:rFonts w:eastAsia="DFKai-SB"/>
          <w:color w:val="000000" w:themeColor="text1"/>
        </w:rPr>
      </w:pPr>
      <w:r w:rsidRPr="009C7F70">
        <w:rPr>
          <w:rFonts w:eastAsia="DFKai-SB"/>
          <w:color w:val="000000" w:themeColor="text1"/>
        </w:rPr>
        <w:t>(Hint: Hover over the yellow triangles for clues as to what might be wrong with the code.)</w:t>
      </w:r>
    </w:p>
    <w:p w14:paraId="6C6F1FDA" w14:textId="77777777" w:rsidR="0056353C" w:rsidRPr="009C7F70" w:rsidRDefault="0056353C" w:rsidP="004F2630">
      <w:pPr>
        <w:numPr>
          <w:ilvl w:val="0"/>
          <w:numId w:val="98"/>
        </w:numPr>
        <w:rPr>
          <w:rFonts w:eastAsia="DFKai-SB"/>
          <w:color w:val="000000" w:themeColor="text1"/>
        </w:rPr>
      </w:pPr>
      <w:r w:rsidRPr="009C7F70">
        <w:rPr>
          <w:rFonts w:eastAsia="DFKai-SB"/>
          <w:color w:val="000000" w:themeColor="text1"/>
        </w:rPr>
        <w:t>仔細閱讀程式碼</w:t>
      </w:r>
      <w:r w:rsidRPr="009C7F70">
        <w:rPr>
          <w:rFonts w:eastAsia="DFKai-SB"/>
          <w:color w:val="000000" w:themeColor="text1"/>
        </w:rPr>
        <w:t>,</w:t>
      </w:r>
      <w:r w:rsidRPr="009C7F70">
        <w:rPr>
          <w:rFonts w:eastAsia="DFKai-SB"/>
          <w:color w:val="000000" w:themeColor="text1"/>
        </w:rPr>
        <w:t>找出讓發聲時間控制不正確的原因</w:t>
      </w:r>
      <w:r w:rsidRPr="009C7F70">
        <w:rPr>
          <w:rFonts w:eastAsia="DFKai-SB"/>
          <w:color w:val="000000" w:themeColor="text1"/>
        </w:rPr>
        <w:t>.</w:t>
      </w:r>
    </w:p>
    <w:p w14:paraId="7E25DEE2" w14:textId="77777777" w:rsidR="0056353C" w:rsidRPr="009C7F70" w:rsidRDefault="0056353C" w:rsidP="004F2630">
      <w:pPr>
        <w:ind w:left="720"/>
        <w:rPr>
          <w:rFonts w:eastAsia="DFKai-SB"/>
          <w:color w:val="000000" w:themeColor="text1"/>
        </w:rPr>
      </w:pPr>
      <w:r w:rsidRPr="009C7F70">
        <w:rPr>
          <w:rFonts w:eastAsia="DFKai-SB"/>
          <w:color w:val="000000" w:themeColor="text1"/>
        </w:rPr>
        <w:t>(</w:t>
      </w:r>
      <w:r w:rsidRPr="009C7F70">
        <w:rPr>
          <w:rFonts w:eastAsia="DFKai-SB"/>
          <w:color w:val="000000" w:themeColor="text1"/>
        </w:rPr>
        <w:t>提示</w:t>
      </w:r>
      <w:r w:rsidRPr="009C7F70">
        <w:rPr>
          <w:rFonts w:eastAsia="DFKai-SB"/>
          <w:color w:val="000000" w:themeColor="text1"/>
        </w:rPr>
        <w:t xml:space="preserve">: </w:t>
      </w:r>
      <w:r w:rsidRPr="009C7F70">
        <w:rPr>
          <w:rFonts w:eastAsia="DFKai-SB"/>
          <w:color w:val="000000" w:themeColor="text1"/>
        </w:rPr>
        <w:t>將滑鼠游標停留在黃色三角形</w:t>
      </w:r>
      <w:r w:rsidRPr="009C7F70">
        <w:rPr>
          <w:rFonts w:eastAsia="DFKai-SB"/>
          <w:color w:val="000000" w:themeColor="text1"/>
        </w:rPr>
        <w:t xml:space="preserve">, </w:t>
      </w:r>
      <w:r w:rsidRPr="009C7F70">
        <w:rPr>
          <w:rFonts w:eastAsia="DFKai-SB"/>
          <w:color w:val="000000" w:themeColor="text1"/>
        </w:rPr>
        <w:t>那裏會有程式碼可能出錯的線索</w:t>
      </w:r>
      <w:r w:rsidRPr="009C7F70">
        <w:rPr>
          <w:rFonts w:eastAsia="DFKai-SB"/>
          <w:color w:val="000000" w:themeColor="text1"/>
        </w:rPr>
        <w:t>)</w:t>
      </w:r>
    </w:p>
    <w:p w14:paraId="0DE48B8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"https://studio.code.org/s/csd6-2018/stage/6/puzzle/9" </w:instrText>
      </w:r>
      <w:r w:rsidRPr="009C7F70">
        <w:rPr>
          <w:rFonts w:eastAsia="DFKai-SB"/>
          <w:color w:val="000000" w:themeColor="text1"/>
        </w:rPr>
        <w:fldChar w:fldCharType="separate"/>
      </w:r>
      <w:r w:rsidRPr="009C7F70">
        <w:rPr>
          <w:rFonts w:eastAsia="DFKai-SB"/>
          <w:color w:val="000000" w:themeColor="text1"/>
        </w:rPr>
        <w:t>View on Code Studio</w:t>
      </w:r>
    </w:p>
    <w:bookmarkStart w:id="289" w:name="_oqjhrxn9bnls" w:colFirst="0" w:colLast="0"/>
    <w:bookmarkEnd w:id="289"/>
    <w:p w14:paraId="13C869AC"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0A8A997E"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0" w:name="_6avxgjz4nuw5" w:colFirst="0" w:colLast="0"/>
      <w:bookmarkEnd w:id="290"/>
      <w:r w:rsidRPr="009C7F70">
        <w:rPr>
          <w:rFonts w:eastAsia="DFKai-SB"/>
          <w:b/>
          <w:color w:val="000000" w:themeColor="text1"/>
          <w:sz w:val="46"/>
          <w:szCs w:val="46"/>
        </w:rPr>
        <w:t>Frequency</w:t>
      </w:r>
    </w:p>
    <w:p w14:paraId="022F3E7C" w14:textId="77777777" w:rsidR="0056353C" w:rsidRPr="009C7F70" w:rsidRDefault="0056353C" w:rsidP="004F2630">
      <w:pPr>
        <w:rPr>
          <w:rFonts w:eastAsia="DFKai-SB"/>
          <w:color w:val="000000" w:themeColor="text1"/>
        </w:rPr>
      </w:pPr>
      <w:r w:rsidRPr="009C7F70">
        <w:rPr>
          <w:rFonts w:eastAsia="DFKai-SB"/>
          <w:color w:val="000000" w:themeColor="text1"/>
        </w:rPr>
        <w:t>This buzzer controller has been expanded to control frequency as well, but the code isn't finished yet.</w:t>
      </w:r>
    </w:p>
    <w:p w14:paraId="697CC800" w14:textId="77777777" w:rsidR="0056353C" w:rsidRPr="009C7F70" w:rsidRDefault="0056353C" w:rsidP="004F2630">
      <w:pPr>
        <w:rPr>
          <w:rFonts w:eastAsia="DFKai-SB"/>
          <w:color w:val="000000" w:themeColor="text1"/>
        </w:rPr>
      </w:pPr>
    </w:p>
    <w:p w14:paraId="7311A79A" w14:textId="77777777" w:rsidR="0056353C" w:rsidRPr="009C7F70" w:rsidRDefault="0056353C" w:rsidP="004F2630">
      <w:pPr>
        <w:rPr>
          <w:rFonts w:eastAsia="DFKai-SB"/>
          <w:color w:val="000000" w:themeColor="text1"/>
        </w:rPr>
      </w:pPr>
      <w:r w:rsidRPr="009C7F70">
        <w:rPr>
          <w:rFonts w:eastAsia="DFKai-SB"/>
          <w:color w:val="000000" w:themeColor="text1"/>
        </w:rPr>
        <w:t>蜂鳴控制器也已經被用來控制頻率</w:t>
      </w:r>
      <w:r w:rsidRPr="009C7F70">
        <w:rPr>
          <w:rFonts w:eastAsia="DFKai-SB"/>
          <w:color w:val="000000" w:themeColor="text1"/>
        </w:rPr>
        <w:t xml:space="preserve">, </w:t>
      </w:r>
      <w:r w:rsidRPr="009C7F70">
        <w:rPr>
          <w:rFonts w:eastAsia="DFKai-SB"/>
          <w:color w:val="000000" w:themeColor="text1"/>
        </w:rPr>
        <w:t>但程式碼還沒完成</w:t>
      </w:r>
      <w:r w:rsidRPr="009C7F70">
        <w:rPr>
          <w:rFonts w:eastAsia="DFKai-SB"/>
          <w:color w:val="000000" w:themeColor="text1"/>
        </w:rPr>
        <w:t>.</w:t>
      </w:r>
    </w:p>
    <w:p w14:paraId="0757BC9B"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1" w:name="_xbr66z2m3e3r" w:colFirst="0" w:colLast="0"/>
      <w:bookmarkEnd w:id="291"/>
      <w:r w:rsidRPr="009C7F70">
        <w:rPr>
          <w:rFonts w:eastAsia="DFKai-SB"/>
          <w:b/>
          <w:color w:val="000000" w:themeColor="text1"/>
          <w:sz w:val="46"/>
          <w:szCs w:val="46"/>
        </w:rPr>
        <w:t>Do This</w:t>
      </w:r>
    </w:p>
    <w:p w14:paraId="4BEB2AF3"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動手做</w:t>
      </w:r>
    </w:p>
    <w:p w14:paraId="17DB7F4D" w14:textId="77777777" w:rsidR="0056353C" w:rsidRPr="009C7F70" w:rsidRDefault="0056353C" w:rsidP="004F2630">
      <w:pPr>
        <w:rPr>
          <w:rFonts w:eastAsia="DFKai-SB"/>
          <w:color w:val="000000" w:themeColor="text1"/>
        </w:rPr>
      </w:pPr>
    </w:p>
    <w:p w14:paraId="5AAF6A56" w14:textId="77777777" w:rsidR="0056353C" w:rsidRPr="009C7F70" w:rsidRDefault="0056353C" w:rsidP="004F2630">
      <w:pPr>
        <w:numPr>
          <w:ilvl w:val="0"/>
          <w:numId w:val="100"/>
        </w:numPr>
        <w:rPr>
          <w:rFonts w:eastAsia="DFKai-SB"/>
          <w:color w:val="000000" w:themeColor="text1"/>
        </w:rPr>
      </w:pPr>
      <w:r w:rsidRPr="009C7F70">
        <w:rPr>
          <w:rFonts w:eastAsia="DFKai-SB"/>
          <w:color w:val="000000" w:themeColor="text1"/>
        </w:rPr>
        <w:t xml:space="preserve">Using the duration variable as a model, create a frequency variable that gets the value from the </w:t>
      </w:r>
      <w:r w:rsidRPr="009C7F70">
        <w:rPr>
          <w:rFonts w:eastAsia="DFKai-SB"/>
          <w:i/>
          <w:color w:val="000000" w:themeColor="text1"/>
        </w:rPr>
        <w:t>frequency</w:t>
      </w:r>
      <w:r w:rsidRPr="009C7F70">
        <w:rPr>
          <w:rFonts w:eastAsia="DFKai-SB"/>
          <w:color w:val="000000" w:themeColor="text1"/>
        </w:rPr>
        <w:t xml:space="preserve"> slider.</w:t>
      </w:r>
    </w:p>
    <w:p w14:paraId="168F5C62" w14:textId="77777777" w:rsidR="0056353C" w:rsidRPr="009C7F70" w:rsidRDefault="0056353C" w:rsidP="004F2630">
      <w:pPr>
        <w:numPr>
          <w:ilvl w:val="0"/>
          <w:numId w:val="100"/>
        </w:numPr>
        <w:rPr>
          <w:rFonts w:eastAsia="DFKai-SB"/>
          <w:color w:val="000000" w:themeColor="text1"/>
        </w:rPr>
      </w:pPr>
      <w:r w:rsidRPr="009C7F70">
        <w:rPr>
          <w:rFonts w:eastAsia="DFKai-SB"/>
          <w:color w:val="000000" w:themeColor="text1"/>
        </w:rPr>
        <w:t>Modify the line of code that makes the buzzer sound so that it uses the frequency variable rather than the default frequency of 500.</w:t>
      </w:r>
    </w:p>
    <w:p w14:paraId="14D7C7BD" w14:textId="77777777" w:rsidR="0056353C" w:rsidRPr="009C7F70" w:rsidRDefault="0056353C" w:rsidP="004F2630">
      <w:pPr>
        <w:numPr>
          <w:ilvl w:val="0"/>
          <w:numId w:val="100"/>
        </w:numPr>
        <w:rPr>
          <w:rFonts w:eastAsia="DFKai-SB"/>
          <w:color w:val="000000" w:themeColor="text1"/>
        </w:rPr>
      </w:pPr>
      <w:r w:rsidRPr="009C7F70">
        <w:rPr>
          <w:rFonts w:eastAsia="DFKai-SB"/>
          <w:color w:val="000000" w:themeColor="text1"/>
        </w:rPr>
        <w:t>Run your code, then change the frequency and the duration to hear the difference in the buzzer. (Don't forget to hit the button after you make a change!)</w:t>
      </w:r>
    </w:p>
    <w:p w14:paraId="3516509D" w14:textId="77777777" w:rsidR="0056353C" w:rsidRPr="009C7F70" w:rsidRDefault="0056353C" w:rsidP="004F2630">
      <w:pPr>
        <w:rPr>
          <w:rFonts w:eastAsia="DFKai-SB"/>
          <w:color w:val="000000" w:themeColor="text1"/>
        </w:rPr>
      </w:pPr>
    </w:p>
    <w:p w14:paraId="341F5E4B" w14:textId="77777777" w:rsidR="0056353C" w:rsidRPr="009C7F70" w:rsidRDefault="0056353C" w:rsidP="004F2630">
      <w:pPr>
        <w:numPr>
          <w:ilvl w:val="0"/>
          <w:numId w:val="105"/>
        </w:numPr>
        <w:rPr>
          <w:rFonts w:eastAsia="DFKai-SB"/>
          <w:color w:val="000000" w:themeColor="text1"/>
        </w:rPr>
      </w:pPr>
      <w:r w:rsidRPr="009C7F70">
        <w:rPr>
          <w:rFonts w:eastAsia="DFKai-SB"/>
          <w:color w:val="000000" w:themeColor="text1"/>
        </w:rPr>
        <w:t>用</w:t>
      </w:r>
      <w:r w:rsidRPr="009C7F70">
        <w:rPr>
          <w:rFonts w:eastAsia="DFKai-SB"/>
          <w:color w:val="000000" w:themeColor="text1"/>
        </w:rPr>
        <w:t>duration</w:t>
      </w:r>
      <w:r w:rsidRPr="009C7F70">
        <w:rPr>
          <w:rFonts w:eastAsia="DFKai-SB"/>
          <w:color w:val="000000" w:themeColor="text1"/>
        </w:rPr>
        <w:t>變數當作範本</w:t>
      </w:r>
      <w:r w:rsidRPr="009C7F70">
        <w:rPr>
          <w:rFonts w:eastAsia="DFKai-SB"/>
          <w:color w:val="000000" w:themeColor="text1"/>
        </w:rPr>
        <w:t>,</w:t>
      </w:r>
      <w:r w:rsidRPr="009C7F70">
        <w:rPr>
          <w:rFonts w:eastAsia="DFKai-SB"/>
          <w:color w:val="000000" w:themeColor="text1"/>
        </w:rPr>
        <w:t>建立一個</w:t>
      </w:r>
      <w:r w:rsidRPr="009C7F70">
        <w:rPr>
          <w:rFonts w:eastAsia="DFKai-SB"/>
          <w:color w:val="000000" w:themeColor="text1"/>
        </w:rPr>
        <w:t>frequency</w:t>
      </w:r>
      <w:r w:rsidRPr="009C7F70">
        <w:rPr>
          <w:rFonts w:eastAsia="DFKai-SB"/>
          <w:color w:val="000000" w:themeColor="text1"/>
        </w:rPr>
        <w:t>變數</w:t>
      </w:r>
      <w:r w:rsidRPr="009C7F70">
        <w:rPr>
          <w:rFonts w:eastAsia="DFKai-SB"/>
          <w:color w:val="000000" w:themeColor="text1"/>
        </w:rPr>
        <w:t>,</w:t>
      </w:r>
      <w:r w:rsidRPr="009C7F70">
        <w:rPr>
          <w:rFonts w:eastAsia="DFKai-SB"/>
          <w:color w:val="000000" w:themeColor="text1"/>
        </w:rPr>
        <w:t>從</w:t>
      </w:r>
      <w:r w:rsidRPr="009C7F70">
        <w:rPr>
          <w:rFonts w:eastAsia="DFKai-SB"/>
          <w:i/>
          <w:color w:val="000000" w:themeColor="text1"/>
        </w:rPr>
        <w:t>frequency slider</w:t>
      </w:r>
      <w:r w:rsidRPr="009C7F70">
        <w:rPr>
          <w:rFonts w:eastAsia="DFKai-SB"/>
          <w:color w:val="000000" w:themeColor="text1"/>
        </w:rPr>
        <w:t>取得設定值</w:t>
      </w:r>
      <w:r w:rsidRPr="009C7F70">
        <w:rPr>
          <w:rFonts w:eastAsia="DFKai-SB"/>
          <w:color w:val="000000" w:themeColor="text1"/>
        </w:rPr>
        <w:t>.</w:t>
      </w:r>
    </w:p>
    <w:p w14:paraId="3271331F" w14:textId="77777777" w:rsidR="0056353C" w:rsidRPr="009C7F70" w:rsidRDefault="0056353C" w:rsidP="004F2630">
      <w:pPr>
        <w:numPr>
          <w:ilvl w:val="0"/>
          <w:numId w:val="105"/>
        </w:numPr>
        <w:rPr>
          <w:rFonts w:eastAsia="DFKai-SB"/>
          <w:color w:val="000000" w:themeColor="text1"/>
        </w:rPr>
      </w:pPr>
      <w:r w:rsidRPr="009C7F70">
        <w:rPr>
          <w:rFonts w:eastAsia="DFKai-SB"/>
          <w:color w:val="000000" w:themeColor="text1"/>
        </w:rPr>
        <w:t>修改那行讓蜂鳴器發聲的程式碼</w:t>
      </w:r>
      <w:r w:rsidRPr="009C7F70">
        <w:rPr>
          <w:rFonts w:eastAsia="DFKai-SB"/>
          <w:color w:val="000000" w:themeColor="text1"/>
        </w:rPr>
        <w:t xml:space="preserve">, </w:t>
      </w:r>
      <w:r w:rsidRPr="009C7F70">
        <w:rPr>
          <w:rFonts w:eastAsia="DFKai-SB"/>
          <w:color w:val="000000" w:themeColor="text1"/>
        </w:rPr>
        <w:t>讓它用</w:t>
      </w:r>
      <w:r w:rsidRPr="009C7F70">
        <w:rPr>
          <w:rFonts w:eastAsia="DFKai-SB"/>
          <w:color w:val="000000" w:themeColor="text1"/>
        </w:rPr>
        <w:t>frequency</w:t>
      </w:r>
      <w:r w:rsidRPr="009C7F70">
        <w:rPr>
          <w:rFonts w:eastAsia="DFKai-SB"/>
          <w:color w:val="000000" w:themeColor="text1"/>
        </w:rPr>
        <w:t>變數的值而非預設的頻率值</w:t>
      </w:r>
      <w:r w:rsidRPr="009C7F70">
        <w:rPr>
          <w:rFonts w:eastAsia="DFKai-SB"/>
          <w:color w:val="000000" w:themeColor="text1"/>
        </w:rPr>
        <w:t>500.</w:t>
      </w:r>
    </w:p>
    <w:p w14:paraId="3BC2F7DD" w14:textId="77777777" w:rsidR="0056353C" w:rsidRPr="009C7F70" w:rsidRDefault="0056353C" w:rsidP="004F2630">
      <w:pPr>
        <w:numPr>
          <w:ilvl w:val="0"/>
          <w:numId w:val="105"/>
        </w:numPr>
        <w:rPr>
          <w:rFonts w:eastAsia="DFKai-SB"/>
          <w:color w:val="000000" w:themeColor="text1"/>
        </w:rPr>
      </w:pPr>
      <w:r w:rsidRPr="009C7F70">
        <w:rPr>
          <w:rFonts w:eastAsia="DFKai-SB"/>
          <w:color w:val="000000" w:themeColor="text1"/>
        </w:rPr>
        <w:t>執行你的程式碼</w:t>
      </w:r>
      <w:r w:rsidRPr="009C7F70">
        <w:rPr>
          <w:rFonts w:eastAsia="DFKai-SB"/>
          <w:color w:val="000000" w:themeColor="text1"/>
        </w:rPr>
        <w:t xml:space="preserve">, </w:t>
      </w:r>
      <w:r w:rsidRPr="009C7F70">
        <w:rPr>
          <w:rFonts w:eastAsia="DFKai-SB"/>
          <w:color w:val="000000" w:themeColor="text1"/>
        </w:rPr>
        <w:t>然後變更發聲頻率和時間長度</w:t>
      </w:r>
      <w:r w:rsidRPr="009C7F70">
        <w:rPr>
          <w:rFonts w:eastAsia="DFKai-SB"/>
          <w:color w:val="000000" w:themeColor="text1"/>
        </w:rPr>
        <w:t xml:space="preserve">, </w:t>
      </w:r>
      <w:r w:rsidRPr="009C7F70">
        <w:rPr>
          <w:rFonts w:eastAsia="DFKai-SB"/>
          <w:color w:val="000000" w:themeColor="text1"/>
        </w:rPr>
        <w:t>聽聽看蜂鳴器發出的聲音有什麼不同</w:t>
      </w:r>
      <w:r w:rsidRPr="009C7F70">
        <w:rPr>
          <w:rFonts w:eastAsia="DFKai-SB"/>
          <w:color w:val="000000" w:themeColor="text1"/>
        </w:rPr>
        <w:t>. (</w:t>
      </w:r>
      <w:r w:rsidRPr="009C7F70">
        <w:rPr>
          <w:rFonts w:eastAsia="DFKai-SB"/>
          <w:color w:val="000000" w:themeColor="text1"/>
        </w:rPr>
        <w:t>不要忘記變更後要點擊</w:t>
      </w:r>
      <w:r w:rsidRPr="009C7F70">
        <w:rPr>
          <w:rFonts w:eastAsia="DFKai-SB"/>
          <w:color w:val="000000" w:themeColor="text1"/>
        </w:rPr>
        <w:t>"Run"</w:t>
      </w:r>
      <w:r w:rsidRPr="009C7F70">
        <w:rPr>
          <w:rFonts w:eastAsia="DFKai-SB"/>
          <w:color w:val="000000" w:themeColor="text1"/>
        </w:rPr>
        <w:t>按鈕</w:t>
      </w:r>
      <w:r w:rsidRPr="009C7F70">
        <w:rPr>
          <w:rFonts w:eastAsia="DFKai-SB"/>
          <w:color w:val="000000" w:themeColor="text1"/>
        </w:rPr>
        <w:t>)</w:t>
      </w:r>
    </w:p>
    <w:p w14:paraId="41ABBDB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"https://studio.code.org/s/csd6-2018/stage/6/puzzle/10" </w:instrText>
      </w:r>
      <w:r w:rsidRPr="009C7F70">
        <w:rPr>
          <w:rFonts w:eastAsia="DFKai-SB"/>
          <w:color w:val="000000" w:themeColor="text1"/>
        </w:rPr>
        <w:fldChar w:fldCharType="separate"/>
      </w:r>
      <w:r w:rsidRPr="009C7F70">
        <w:rPr>
          <w:rFonts w:eastAsia="DFKai-SB"/>
          <w:color w:val="000000" w:themeColor="text1"/>
        </w:rPr>
        <w:t>View on Code Studio</w:t>
      </w:r>
    </w:p>
    <w:bookmarkStart w:id="292" w:name="_v8s3kl5b4663" w:colFirst="0" w:colLast="0"/>
    <w:bookmarkEnd w:id="292"/>
    <w:p w14:paraId="7498F20F"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A8B2395"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36E0E7F7" w14:textId="77777777" w:rsidR="0056353C" w:rsidRPr="009C7F70" w:rsidRDefault="0056353C" w:rsidP="004F2630">
      <w:pPr>
        <w:rPr>
          <w:rFonts w:eastAsia="DFKai-SB"/>
          <w:color w:val="000000" w:themeColor="text1"/>
        </w:rPr>
      </w:pPr>
      <w:r w:rsidRPr="009C7F70">
        <w:rPr>
          <w:rFonts w:eastAsia="DFKai-SB"/>
          <w:color w:val="000000" w:themeColor="text1"/>
        </w:rPr>
        <w:t>Predict Level</w:t>
      </w:r>
    </w:p>
    <w:p w14:paraId="6D2FCA9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3" w:name="_vyvkop8rt8t0" w:colFirst="0" w:colLast="0"/>
      <w:bookmarkEnd w:id="293"/>
      <w:r w:rsidRPr="009C7F70">
        <w:rPr>
          <w:rFonts w:eastAsia="DFKai-SB"/>
          <w:b/>
          <w:color w:val="000000" w:themeColor="text1"/>
          <w:sz w:val="46"/>
          <w:szCs w:val="46"/>
        </w:rPr>
        <w:t>Interval</w:t>
      </w:r>
    </w:p>
    <w:p w14:paraId="5D7BF738" w14:textId="77777777" w:rsidR="0056353C" w:rsidRPr="009C7F70" w:rsidRDefault="0056353C" w:rsidP="004F2630">
      <w:pPr>
        <w:rPr>
          <w:rFonts w:eastAsia="DFKai-SB"/>
          <w:color w:val="000000" w:themeColor="text1"/>
        </w:rPr>
      </w:pPr>
      <w:r w:rsidRPr="009C7F70">
        <w:rPr>
          <w:rFonts w:eastAsia="DFKai-SB"/>
          <w:color w:val="000000" w:themeColor="text1"/>
        </w:rPr>
        <w:t>時間間隔</w:t>
      </w:r>
    </w:p>
    <w:p w14:paraId="77C7FCA0" w14:textId="77777777" w:rsidR="0056353C" w:rsidRPr="009C7F70" w:rsidRDefault="0056353C" w:rsidP="004F2630">
      <w:pPr>
        <w:rPr>
          <w:rFonts w:eastAsia="DFKai-SB"/>
          <w:color w:val="000000" w:themeColor="text1"/>
        </w:rPr>
      </w:pPr>
      <w:r w:rsidRPr="009C7F70">
        <w:rPr>
          <w:rFonts w:eastAsia="DFKai-SB"/>
          <w:color w:val="000000" w:themeColor="text1"/>
        </w:rPr>
        <w:t>Now we're using the slider to affect the behavior of the LED. Just as we could change the values for the frequency and duration of the buzzer, we can change the value for the blink or pulse interval of the LED.</w:t>
      </w:r>
    </w:p>
    <w:p w14:paraId="4E338BCC" w14:textId="77777777" w:rsidR="0056353C" w:rsidRPr="009C7F70" w:rsidRDefault="0056353C" w:rsidP="004F2630">
      <w:pPr>
        <w:rPr>
          <w:rFonts w:eastAsia="DFKai-SB"/>
          <w:color w:val="000000" w:themeColor="text1"/>
        </w:rPr>
      </w:pPr>
    </w:p>
    <w:p w14:paraId="2A86ECC0" w14:textId="77777777" w:rsidR="0056353C" w:rsidRPr="009C7F70" w:rsidRDefault="0056353C" w:rsidP="004F2630">
      <w:pPr>
        <w:rPr>
          <w:rFonts w:eastAsia="DFKai-SB"/>
          <w:color w:val="000000" w:themeColor="text1"/>
        </w:rPr>
      </w:pPr>
      <w:r w:rsidRPr="009C7F70">
        <w:rPr>
          <w:rFonts w:eastAsia="DFKai-SB"/>
          <w:color w:val="000000" w:themeColor="text1"/>
        </w:rPr>
        <w:t>現在我們使用</w:t>
      </w:r>
      <w:r w:rsidRPr="009C7F70">
        <w:rPr>
          <w:rFonts w:eastAsia="DFKai-SB"/>
          <w:color w:val="000000" w:themeColor="text1"/>
        </w:rPr>
        <w:t>slider</w:t>
      </w:r>
      <w:r w:rsidRPr="009C7F70">
        <w:rPr>
          <w:rFonts w:eastAsia="DFKai-SB"/>
          <w:color w:val="000000" w:themeColor="text1"/>
        </w:rPr>
        <w:t>來影響</w:t>
      </w:r>
      <w:r w:rsidRPr="009C7F70">
        <w:rPr>
          <w:rFonts w:eastAsia="DFKai-SB"/>
          <w:color w:val="000000" w:themeColor="text1"/>
        </w:rPr>
        <w:t>LED</w:t>
      </w:r>
      <w:r w:rsidRPr="009C7F70">
        <w:rPr>
          <w:rFonts w:eastAsia="DFKai-SB"/>
          <w:color w:val="000000" w:themeColor="text1"/>
        </w:rPr>
        <w:t>的行為模式</w:t>
      </w:r>
      <w:r w:rsidRPr="009C7F70">
        <w:rPr>
          <w:rFonts w:eastAsia="DFKai-SB"/>
          <w:color w:val="000000" w:themeColor="text1"/>
        </w:rPr>
        <w:t xml:space="preserve">. </w:t>
      </w:r>
      <w:r w:rsidRPr="009C7F70">
        <w:rPr>
          <w:rFonts w:eastAsia="DFKai-SB"/>
          <w:color w:val="000000" w:themeColor="text1"/>
        </w:rPr>
        <w:t>就像是我們能變更蜂鳴器的發聲頻率和時間長度一樣</w:t>
      </w:r>
      <w:r w:rsidRPr="009C7F70">
        <w:rPr>
          <w:rFonts w:eastAsia="DFKai-SB"/>
          <w:color w:val="000000" w:themeColor="text1"/>
        </w:rPr>
        <w:t xml:space="preserve">, </w:t>
      </w:r>
      <w:r w:rsidRPr="009C7F70">
        <w:rPr>
          <w:rFonts w:eastAsia="DFKai-SB"/>
          <w:color w:val="000000" w:themeColor="text1"/>
        </w:rPr>
        <w:t>我們可以控制</w:t>
      </w:r>
      <w:r w:rsidRPr="009C7F70">
        <w:rPr>
          <w:rFonts w:eastAsia="DFKai-SB"/>
          <w:color w:val="000000" w:themeColor="text1"/>
        </w:rPr>
        <w:t>LED</w:t>
      </w:r>
      <w:r w:rsidRPr="009C7F70">
        <w:rPr>
          <w:rFonts w:eastAsia="DFKai-SB"/>
          <w:color w:val="000000" w:themeColor="text1"/>
        </w:rPr>
        <w:t>的閃爍頻率和燈亮的時間</w:t>
      </w:r>
      <w:r w:rsidRPr="009C7F70">
        <w:rPr>
          <w:rFonts w:eastAsia="DFKai-SB"/>
          <w:color w:val="000000" w:themeColor="text1"/>
        </w:rPr>
        <w:t>.</w:t>
      </w:r>
    </w:p>
    <w:p w14:paraId="15353AD9"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4" w:name="_r59zmtrsvxox" w:colFirst="0" w:colLast="0"/>
      <w:bookmarkEnd w:id="294"/>
      <w:r w:rsidRPr="009C7F70">
        <w:rPr>
          <w:rFonts w:eastAsia="DFKai-SB"/>
          <w:b/>
          <w:color w:val="000000" w:themeColor="text1"/>
          <w:sz w:val="46"/>
          <w:szCs w:val="46"/>
        </w:rPr>
        <w:t>Do This</w:t>
      </w:r>
    </w:p>
    <w:p w14:paraId="361F5A0B"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6BCE2F36" w14:textId="77777777" w:rsidR="0056353C" w:rsidRPr="009C7F70" w:rsidRDefault="0056353C" w:rsidP="004F2630">
      <w:pPr>
        <w:rPr>
          <w:rFonts w:eastAsia="DFKai-SB"/>
          <w:color w:val="000000" w:themeColor="text1"/>
        </w:rPr>
      </w:pPr>
    </w:p>
    <w:p w14:paraId="5FF614F0" w14:textId="77777777" w:rsidR="0056353C" w:rsidRPr="009C7F70" w:rsidRDefault="0056353C" w:rsidP="004F2630">
      <w:pPr>
        <w:numPr>
          <w:ilvl w:val="0"/>
          <w:numId w:val="86"/>
        </w:numPr>
        <w:rPr>
          <w:rFonts w:eastAsia="DFKai-SB"/>
          <w:color w:val="000000" w:themeColor="text1"/>
        </w:rPr>
      </w:pPr>
      <w:r w:rsidRPr="009C7F70">
        <w:rPr>
          <w:rFonts w:eastAsia="DFKai-SB"/>
          <w:color w:val="000000" w:themeColor="text1"/>
        </w:rPr>
        <w:t>Read the code and predict what the program will do, then hit "Run" to test your prediction.</w:t>
      </w:r>
    </w:p>
    <w:p w14:paraId="7E8E31CC" w14:textId="77777777" w:rsidR="0056353C" w:rsidRPr="009C7F70" w:rsidRDefault="0056353C" w:rsidP="004F2630">
      <w:pPr>
        <w:rPr>
          <w:rFonts w:eastAsia="DFKai-SB"/>
          <w:color w:val="000000" w:themeColor="text1"/>
        </w:rPr>
      </w:pPr>
    </w:p>
    <w:p w14:paraId="30194D8E" w14:textId="77777777" w:rsidR="0056353C" w:rsidRPr="009C7F70" w:rsidRDefault="0056353C" w:rsidP="004F2630">
      <w:pPr>
        <w:numPr>
          <w:ilvl w:val="0"/>
          <w:numId w:val="90"/>
        </w:numPr>
        <w:rPr>
          <w:rFonts w:eastAsia="DFKai-SB"/>
          <w:color w:val="000000" w:themeColor="text1"/>
        </w:rPr>
      </w:pPr>
      <w:r w:rsidRPr="009C7F70">
        <w:rPr>
          <w:rFonts w:eastAsia="DFKai-SB"/>
          <w:color w:val="000000" w:themeColor="text1"/>
        </w:rPr>
        <w:t>仔細閱讀程式碼</w:t>
      </w:r>
      <w:r w:rsidRPr="009C7F70">
        <w:rPr>
          <w:rFonts w:eastAsia="DFKai-SB"/>
          <w:color w:val="000000" w:themeColor="text1"/>
        </w:rPr>
        <w:t xml:space="preserve">, </w:t>
      </w:r>
      <w:r w:rsidRPr="009C7F70">
        <w:rPr>
          <w:rFonts w:eastAsia="DFKai-SB"/>
          <w:color w:val="000000" w:themeColor="text1"/>
        </w:rPr>
        <w:t>並且預測程式會如何運作</w:t>
      </w:r>
      <w:r w:rsidRPr="009C7F70">
        <w:rPr>
          <w:rFonts w:eastAsia="DFKai-SB"/>
          <w:color w:val="000000" w:themeColor="text1"/>
        </w:rPr>
        <w:t xml:space="preserve">, </w:t>
      </w:r>
      <w:r w:rsidRPr="009C7F70">
        <w:rPr>
          <w:rFonts w:eastAsia="DFKai-SB"/>
          <w:color w:val="000000" w:themeColor="text1"/>
        </w:rPr>
        <w:t>然後點擊</w:t>
      </w:r>
      <w:r w:rsidRPr="009C7F70">
        <w:rPr>
          <w:rFonts w:eastAsia="DFKai-SB"/>
          <w:color w:val="000000" w:themeColor="text1"/>
        </w:rPr>
        <w:t>"Run"</w:t>
      </w:r>
      <w:r w:rsidRPr="009C7F70">
        <w:rPr>
          <w:rFonts w:eastAsia="DFKai-SB"/>
          <w:color w:val="000000" w:themeColor="text1"/>
        </w:rPr>
        <w:t>來驗證你的預測</w:t>
      </w:r>
      <w:r w:rsidRPr="009C7F70">
        <w:rPr>
          <w:rFonts w:eastAsia="DFKai-SB"/>
          <w:color w:val="000000" w:themeColor="text1"/>
        </w:rPr>
        <w:t>.</w:t>
      </w:r>
    </w:p>
    <w:p w14:paraId="55C11089" w14:textId="77777777" w:rsidR="0056353C" w:rsidRPr="009C7F70" w:rsidRDefault="0056353C" w:rsidP="004F2630">
      <w:pPr>
        <w:ind w:left="720"/>
        <w:rPr>
          <w:rFonts w:eastAsia="DFKai-SB"/>
          <w:color w:val="000000" w:themeColor="text1"/>
        </w:rPr>
      </w:pPr>
    </w:p>
    <w:p w14:paraId="6AA42A57" w14:textId="77777777" w:rsidR="0056353C" w:rsidRPr="009C7F70" w:rsidRDefault="0056353C" w:rsidP="004F2630">
      <w:pPr>
        <w:numPr>
          <w:ilvl w:val="0"/>
          <w:numId w:val="90"/>
        </w:numPr>
        <w:rPr>
          <w:rFonts w:eastAsia="DFKai-SB"/>
          <w:color w:val="000000" w:themeColor="text1"/>
        </w:rPr>
      </w:pPr>
      <w:r w:rsidRPr="009C7F70">
        <w:rPr>
          <w:rFonts w:eastAsia="DFKai-SB"/>
          <w:color w:val="000000" w:themeColor="text1"/>
        </w:rPr>
        <w:t>Event Types</w:t>
      </w:r>
    </w:p>
    <w:p w14:paraId="36F92BE4" w14:textId="77777777" w:rsidR="0056353C" w:rsidRPr="009C7F70" w:rsidRDefault="0056353C" w:rsidP="004F2630">
      <w:pPr>
        <w:numPr>
          <w:ilvl w:val="0"/>
          <w:numId w:val="90"/>
        </w:numPr>
        <w:rPr>
          <w:rFonts w:eastAsia="DFKai-SB"/>
          <w:color w:val="000000" w:themeColor="text1"/>
        </w:rPr>
      </w:pPr>
      <w:r w:rsidRPr="009C7F70">
        <w:rPr>
          <w:rFonts w:eastAsia="DFKai-SB"/>
          <w:color w:val="000000" w:themeColor="text1"/>
        </w:rPr>
        <w:lastRenderedPageBreak/>
        <w:fldChar w:fldCharType="begin"/>
      </w:r>
      <w:r w:rsidRPr="009C7F70">
        <w:rPr>
          <w:rFonts w:eastAsia="DFKai-SB"/>
          <w:color w:val="000000" w:themeColor="text1"/>
        </w:rPr>
        <w:instrText xml:space="preserve"> HYPERLINK "https://curriculum.code.org/csd-18/unit6/6/#level-expando-6-11-sfmd" </w:instrText>
      </w:r>
      <w:r w:rsidRPr="009C7F70">
        <w:rPr>
          <w:rFonts w:eastAsia="DFKai-SB"/>
          <w:color w:val="000000" w:themeColor="text1"/>
        </w:rPr>
        <w:fldChar w:fldCharType="separate"/>
      </w:r>
      <w:r w:rsidRPr="009C7F70">
        <w:rPr>
          <w:rFonts w:eastAsia="DFKai-SB"/>
          <w:color w:val="000000" w:themeColor="text1"/>
        </w:rPr>
        <w:t>Student Overview</w:t>
      </w:r>
    </w:p>
    <w:p w14:paraId="10158CF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2759E8">
        <w:rPr>
          <w:rFonts w:eastAsia="DFKai-SB"/>
          <w:color w:val="000000" w:themeColor="text1"/>
        </w:rPr>
        <w:fldChar w:fldCharType="begin"/>
      </w:r>
      <w:r w:rsidRPr="009C7F70">
        <w:rPr>
          <w:rFonts w:eastAsia="DFKai-SB"/>
          <w:color w:val="000000" w:themeColor="text1"/>
        </w:rPr>
        <w:instrText xml:space="preserve"> HYPERLINK "https://studio.code.org/s/csd6-2018/stage/6/puzzle/11" </w:instrText>
      </w:r>
      <w:r w:rsidRPr="002759E8">
        <w:rPr>
          <w:rFonts w:eastAsia="DFKai-SB"/>
          <w:color w:val="000000" w:themeColor="text1"/>
        </w:rPr>
        <w:fldChar w:fldCharType="separate"/>
      </w:r>
      <w:r w:rsidRPr="009C7F70">
        <w:rPr>
          <w:rFonts w:eastAsia="DFKai-SB"/>
          <w:color w:val="000000" w:themeColor="text1"/>
        </w:rPr>
        <w:t>View on Code Studio</w:t>
      </w:r>
    </w:p>
    <w:p w14:paraId="1DC6DDAA" w14:textId="75E715CF" w:rsidR="0056353C" w:rsidRPr="002759E8" w:rsidRDefault="0056353C" w:rsidP="002759E8">
      <w:pPr>
        <w:numPr>
          <w:ilvl w:val="0"/>
          <w:numId w:val="91"/>
        </w:numPr>
        <w:rPr>
          <w:rFonts w:eastAsia="DFKai-SB"/>
          <w:color w:val="000000" w:themeColor="text1"/>
        </w:rPr>
      </w:pPr>
      <w:r w:rsidRPr="002759E8">
        <w:rPr>
          <w:rFonts w:eastAsia="DFKai-SB"/>
          <w:color w:val="000000" w:themeColor="text1"/>
        </w:rPr>
        <w:fldChar w:fldCharType="end"/>
      </w:r>
      <w:r w:rsidRPr="002759E8">
        <w:rPr>
          <w:rFonts w:eastAsia="DFKai-SB"/>
          <w:color w:val="000000" w:themeColor="text1"/>
        </w:rPr>
        <w:t>Change</w:t>
      </w:r>
    </w:p>
    <w:p w14:paraId="7132853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"https://studio.code.org/s/csd6-2018/stage/6/puzzle/12" </w:instrText>
      </w:r>
      <w:r w:rsidRPr="009C7F70">
        <w:rPr>
          <w:rFonts w:eastAsia="DFKai-SB"/>
          <w:color w:val="000000" w:themeColor="text1"/>
        </w:rPr>
        <w:fldChar w:fldCharType="separate"/>
      </w:r>
      <w:r w:rsidRPr="009C7F70">
        <w:rPr>
          <w:rFonts w:eastAsia="DFKai-SB"/>
          <w:color w:val="000000" w:themeColor="text1"/>
        </w:rPr>
        <w:t>View on Code Studio</w:t>
      </w:r>
    </w:p>
    <w:bookmarkStart w:id="295" w:name="_b9s5lyi459uf" w:colFirst="0" w:colLast="0"/>
    <w:bookmarkEnd w:id="295"/>
    <w:p w14:paraId="3A2D939B"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01846845"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4FA0D31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6" w:name="_q1vg1ua2m4uu" w:colFirst="0" w:colLast="0"/>
      <w:bookmarkEnd w:id="296"/>
      <w:r w:rsidRPr="009C7F70">
        <w:rPr>
          <w:rFonts w:eastAsia="DFKai-SB"/>
          <w:b/>
          <w:color w:val="000000" w:themeColor="text1"/>
          <w:sz w:val="46"/>
          <w:szCs w:val="46"/>
        </w:rPr>
        <w:t>Change</w:t>
      </w:r>
    </w:p>
    <w:p w14:paraId="67CE0F43" w14:textId="77777777" w:rsidR="0056353C" w:rsidRPr="009C7F70" w:rsidRDefault="0056353C" w:rsidP="004F2630">
      <w:pPr>
        <w:rPr>
          <w:rFonts w:eastAsia="DFKai-SB"/>
          <w:color w:val="000000" w:themeColor="text1"/>
        </w:rPr>
      </w:pPr>
      <w:r w:rsidRPr="009C7F70">
        <w:rPr>
          <w:rFonts w:eastAsia="DFKai-SB"/>
          <w:color w:val="000000" w:themeColor="text1"/>
        </w:rPr>
        <w:t>改變</w:t>
      </w:r>
    </w:p>
    <w:p w14:paraId="672C6BB5" w14:textId="77777777" w:rsidR="0056353C" w:rsidRPr="009C7F70" w:rsidRDefault="0056353C" w:rsidP="004F2630">
      <w:pPr>
        <w:rPr>
          <w:rFonts w:eastAsia="DFKai-SB"/>
          <w:color w:val="000000" w:themeColor="text1"/>
        </w:rPr>
      </w:pPr>
    </w:p>
    <w:p w14:paraId="2E2CEDF3" w14:textId="77777777" w:rsidR="0056353C" w:rsidRPr="009C7F70" w:rsidRDefault="0056353C" w:rsidP="004F2630">
      <w:pPr>
        <w:rPr>
          <w:rFonts w:eastAsia="DFKai-SB"/>
          <w:color w:val="000000" w:themeColor="text1"/>
        </w:rPr>
      </w:pPr>
      <w:r w:rsidRPr="009C7F70">
        <w:rPr>
          <w:rFonts w:eastAsia="DFKai-SB"/>
          <w:color w:val="000000" w:themeColor="text1"/>
        </w:rPr>
        <w:t>In the last level, the program only got the interval value from the slider when you pressed the left button. Sometimes, though, you'll want to change the interval of the LED as soon as the user chooses a new value. For that, you'll need the "change" event.</w:t>
      </w:r>
    </w:p>
    <w:p w14:paraId="0CB14C09" w14:textId="77777777" w:rsidR="0056353C" w:rsidRPr="009C7F70" w:rsidRDefault="0056353C" w:rsidP="004F2630">
      <w:pPr>
        <w:rPr>
          <w:rFonts w:eastAsia="DFKai-SB"/>
          <w:color w:val="000000" w:themeColor="text1"/>
        </w:rPr>
      </w:pPr>
    </w:p>
    <w:p w14:paraId="08BEB70F" w14:textId="77777777" w:rsidR="0056353C" w:rsidRPr="009C7F70" w:rsidRDefault="0056353C" w:rsidP="004F2630">
      <w:pPr>
        <w:rPr>
          <w:rFonts w:eastAsia="DFKai-SB"/>
          <w:color w:val="000000" w:themeColor="text1"/>
        </w:rPr>
      </w:pPr>
      <w:r w:rsidRPr="009C7F70">
        <w:rPr>
          <w:rFonts w:eastAsia="DFKai-SB"/>
          <w:color w:val="000000" w:themeColor="text1"/>
        </w:rPr>
        <w:t>在上一堂課，當你按下左按鈕時程式才會從</w:t>
      </w:r>
      <w:r w:rsidRPr="009C7F70">
        <w:rPr>
          <w:rFonts w:eastAsia="DFKai-SB"/>
          <w:color w:val="000000" w:themeColor="text1"/>
        </w:rPr>
        <w:t xml:space="preserve"> slider </w:t>
      </w:r>
      <w:r w:rsidRPr="009C7F70">
        <w:rPr>
          <w:rFonts w:eastAsia="DFKai-SB"/>
          <w:color w:val="000000" w:themeColor="text1"/>
        </w:rPr>
        <w:t>取得時間間隔值。不過，有時候你可能想在使用者一調整</w:t>
      </w:r>
      <w:r w:rsidRPr="009C7F70">
        <w:rPr>
          <w:rFonts w:eastAsia="DFKai-SB"/>
          <w:color w:val="000000" w:themeColor="text1"/>
        </w:rPr>
        <w:t xml:space="preserve"> slider </w:t>
      </w:r>
      <w:r w:rsidRPr="009C7F70">
        <w:rPr>
          <w:rFonts w:eastAsia="DFKai-SB"/>
          <w:color w:val="000000" w:themeColor="text1"/>
        </w:rPr>
        <w:t>的時候就改變</w:t>
      </w:r>
      <w:r w:rsidRPr="009C7F70">
        <w:rPr>
          <w:rFonts w:eastAsia="DFKai-SB"/>
          <w:color w:val="000000" w:themeColor="text1"/>
        </w:rPr>
        <w:t xml:space="preserve"> LED </w:t>
      </w:r>
      <w:r w:rsidRPr="009C7F70">
        <w:rPr>
          <w:rFonts w:eastAsia="DFKai-SB"/>
          <w:color w:val="000000" w:themeColor="text1"/>
        </w:rPr>
        <w:t>的時間間隔值，這時候你就得靠</w:t>
      </w:r>
      <w:r w:rsidRPr="009C7F70">
        <w:rPr>
          <w:rFonts w:eastAsia="DFKai-SB"/>
          <w:color w:val="000000" w:themeColor="text1"/>
        </w:rPr>
        <w:t xml:space="preserve"> change </w:t>
      </w:r>
      <w:r w:rsidRPr="009C7F70">
        <w:rPr>
          <w:rFonts w:eastAsia="DFKai-SB"/>
          <w:color w:val="000000" w:themeColor="text1"/>
        </w:rPr>
        <w:t>事件才能辦到。</w:t>
      </w:r>
    </w:p>
    <w:p w14:paraId="1781805C"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7" w:name="_hu3qtjwt3xhn" w:colFirst="0" w:colLast="0"/>
      <w:bookmarkEnd w:id="297"/>
      <w:r w:rsidRPr="009C7F70">
        <w:rPr>
          <w:rFonts w:eastAsia="DFKai-SB"/>
          <w:b/>
          <w:color w:val="000000" w:themeColor="text1"/>
          <w:sz w:val="46"/>
          <w:szCs w:val="46"/>
        </w:rPr>
        <w:t>Do This</w:t>
      </w:r>
    </w:p>
    <w:p w14:paraId="5E260EF4"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7518960E" w14:textId="77777777" w:rsidR="0056353C" w:rsidRPr="009C7F70" w:rsidRDefault="0056353C" w:rsidP="004F2630">
      <w:pPr>
        <w:rPr>
          <w:rFonts w:eastAsia="DFKai-SB"/>
          <w:color w:val="000000" w:themeColor="text1"/>
        </w:rPr>
      </w:pPr>
    </w:p>
    <w:p w14:paraId="4B419B1C" w14:textId="77777777" w:rsidR="0056353C" w:rsidRPr="009C7F70" w:rsidRDefault="0056353C" w:rsidP="004F2630">
      <w:pPr>
        <w:numPr>
          <w:ilvl w:val="0"/>
          <w:numId w:val="103"/>
        </w:numPr>
        <w:rPr>
          <w:rFonts w:eastAsia="DFKai-SB"/>
          <w:color w:val="000000" w:themeColor="text1"/>
        </w:rPr>
      </w:pPr>
      <w:r w:rsidRPr="009C7F70">
        <w:rPr>
          <w:rFonts w:eastAsia="DFKai-SB"/>
          <w:color w:val="000000" w:themeColor="text1"/>
        </w:rPr>
        <w:t>Look at the first event block in the program and find where it says "change".</w:t>
      </w:r>
    </w:p>
    <w:p w14:paraId="2EE85D1C" w14:textId="77777777" w:rsidR="0056353C" w:rsidRPr="009C7F70" w:rsidRDefault="0056353C" w:rsidP="004F2630">
      <w:pPr>
        <w:numPr>
          <w:ilvl w:val="0"/>
          <w:numId w:val="103"/>
        </w:numPr>
        <w:rPr>
          <w:rFonts w:eastAsia="DFKai-SB"/>
          <w:color w:val="000000" w:themeColor="text1"/>
        </w:rPr>
      </w:pPr>
      <w:r w:rsidRPr="009C7F70">
        <w:rPr>
          <w:rFonts w:eastAsia="DFKai-SB"/>
          <w:color w:val="000000" w:themeColor="text1"/>
        </w:rPr>
        <w:t>Inside the event block, get the interval value from the slider and use it to make the LED blink at that new rate.</w:t>
      </w:r>
    </w:p>
    <w:p w14:paraId="2348D025" w14:textId="77777777" w:rsidR="0056353C" w:rsidRPr="009C7F70" w:rsidRDefault="0056353C" w:rsidP="004F2630">
      <w:pPr>
        <w:numPr>
          <w:ilvl w:val="0"/>
          <w:numId w:val="103"/>
        </w:numPr>
        <w:rPr>
          <w:rFonts w:eastAsia="DFKai-SB"/>
          <w:color w:val="000000" w:themeColor="text1"/>
        </w:rPr>
      </w:pPr>
      <w:r w:rsidRPr="009C7F70">
        <w:rPr>
          <w:rFonts w:eastAsia="DFKai-SB"/>
          <w:color w:val="000000" w:themeColor="text1"/>
        </w:rPr>
        <w:t>Run your program, moving the slider to see whether the LED speed changes automatically.</w:t>
      </w:r>
    </w:p>
    <w:p w14:paraId="3B65CE2B" w14:textId="77777777" w:rsidR="0056353C" w:rsidRPr="009C7F70" w:rsidRDefault="0056353C" w:rsidP="004F2630">
      <w:pPr>
        <w:rPr>
          <w:rFonts w:eastAsia="DFKai-SB"/>
          <w:color w:val="000000" w:themeColor="text1"/>
        </w:rPr>
      </w:pPr>
    </w:p>
    <w:p w14:paraId="4BA32056" w14:textId="77777777" w:rsidR="0056353C" w:rsidRPr="009C7F70" w:rsidRDefault="0056353C" w:rsidP="004F2630">
      <w:pPr>
        <w:numPr>
          <w:ilvl w:val="0"/>
          <w:numId w:val="103"/>
        </w:numPr>
        <w:rPr>
          <w:rFonts w:eastAsia="DFKai-SB"/>
          <w:color w:val="000000" w:themeColor="text1"/>
        </w:rPr>
      </w:pPr>
      <w:r w:rsidRPr="009C7F70">
        <w:rPr>
          <w:rFonts w:eastAsia="DFKai-SB"/>
          <w:color w:val="000000" w:themeColor="text1"/>
        </w:rPr>
        <w:t>看一下程式中的第一個事件區塊，找到顯示</w:t>
      </w:r>
      <w:r w:rsidRPr="009C7F70">
        <w:rPr>
          <w:rFonts w:eastAsia="DFKai-SB"/>
          <w:color w:val="000000" w:themeColor="text1"/>
        </w:rPr>
        <w:t xml:space="preserve"> change </w:t>
      </w:r>
      <w:r w:rsidRPr="009C7F70">
        <w:rPr>
          <w:rFonts w:eastAsia="DFKai-SB"/>
          <w:color w:val="000000" w:themeColor="text1"/>
        </w:rPr>
        <w:t>的地方。</w:t>
      </w:r>
    </w:p>
    <w:p w14:paraId="4C1C5F7A" w14:textId="77777777" w:rsidR="0056353C" w:rsidRPr="009C7F70" w:rsidRDefault="0056353C" w:rsidP="004F2630">
      <w:pPr>
        <w:numPr>
          <w:ilvl w:val="0"/>
          <w:numId w:val="103"/>
        </w:numPr>
        <w:rPr>
          <w:rFonts w:eastAsia="DFKai-SB"/>
          <w:color w:val="000000" w:themeColor="text1"/>
        </w:rPr>
      </w:pPr>
      <w:r w:rsidRPr="009C7F70">
        <w:rPr>
          <w:rFonts w:eastAsia="DFKai-SB"/>
          <w:color w:val="000000" w:themeColor="text1"/>
        </w:rPr>
        <w:t>在事件區塊內，取得</w:t>
      </w:r>
      <w:r w:rsidRPr="009C7F70">
        <w:rPr>
          <w:rFonts w:eastAsia="DFKai-SB"/>
          <w:color w:val="000000" w:themeColor="text1"/>
        </w:rPr>
        <w:t xml:space="preserve"> slider </w:t>
      </w:r>
      <w:r w:rsidRPr="009C7F70">
        <w:rPr>
          <w:rFonts w:eastAsia="DFKai-SB"/>
          <w:color w:val="000000" w:themeColor="text1"/>
        </w:rPr>
        <w:t>的時間間隔值，並且讓</w:t>
      </w:r>
      <w:r w:rsidRPr="009C7F70">
        <w:rPr>
          <w:rFonts w:eastAsia="DFKai-SB"/>
          <w:color w:val="000000" w:themeColor="text1"/>
        </w:rPr>
        <w:t xml:space="preserve"> LED </w:t>
      </w:r>
      <w:r w:rsidRPr="009C7F70">
        <w:rPr>
          <w:rFonts w:eastAsia="DFKai-SB"/>
          <w:color w:val="000000" w:themeColor="text1"/>
        </w:rPr>
        <w:t>以新的時間間隔值持續閃爍。</w:t>
      </w:r>
    </w:p>
    <w:p w14:paraId="7787BC29" w14:textId="77777777" w:rsidR="0056353C" w:rsidRPr="009C7F70" w:rsidRDefault="0056353C" w:rsidP="004F2630">
      <w:pPr>
        <w:numPr>
          <w:ilvl w:val="0"/>
          <w:numId w:val="103"/>
        </w:numPr>
        <w:rPr>
          <w:rFonts w:eastAsia="DFKai-SB"/>
          <w:color w:val="000000" w:themeColor="text1"/>
        </w:rPr>
      </w:pPr>
      <w:r w:rsidRPr="009C7F70">
        <w:rPr>
          <w:rFonts w:eastAsia="DFKai-SB"/>
          <w:color w:val="000000" w:themeColor="text1"/>
        </w:rPr>
        <w:t>執行程式後試著移動</w:t>
      </w:r>
      <w:r w:rsidRPr="009C7F70">
        <w:rPr>
          <w:rFonts w:eastAsia="DFKai-SB"/>
          <w:color w:val="000000" w:themeColor="text1"/>
        </w:rPr>
        <w:t xml:space="preserve"> Slider</w:t>
      </w:r>
      <w:r w:rsidRPr="009C7F70">
        <w:rPr>
          <w:rFonts w:eastAsia="DFKai-SB"/>
          <w:color w:val="000000" w:themeColor="text1"/>
        </w:rPr>
        <w:t>，看看</w:t>
      </w:r>
      <w:r w:rsidRPr="009C7F70">
        <w:rPr>
          <w:rFonts w:eastAsia="DFKai-SB"/>
          <w:color w:val="000000" w:themeColor="text1"/>
        </w:rPr>
        <w:t xml:space="preserve"> LED </w:t>
      </w:r>
      <w:r w:rsidRPr="009C7F70">
        <w:rPr>
          <w:rFonts w:eastAsia="DFKai-SB"/>
          <w:color w:val="000000" w:themeColor="text1"/>
        </w:rPr>
        <w:t>閃爍的速度是否跟著改變。</w:t>
      </w:r>
    </w:p>
    <w:p w14:paraId="2D4A5FDD" w14:textId="77777777" w:rsidR="0056353C" w:rsidRPr="009C7F70" w:rsidRDefault="0056353C" w:rsidP="004F2630">
      <w:pPr>
        <w:rPr>
          <w:rFonts w:eastAsia="DFKai-SB"/>
          <w:color w:val="000000" w:themeColor="text1"/>
        </w:rPr>
      </w:pPr>
    </w:p>
    <w:p w14:paraId="194C7B94"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"https://studio.code.org/s/csd6-2018/stage/6/puzzle/13" </w:instrText>
      </w:r>
      <w:r w:rsidRPr="009C7F70">
        <w:rPr>
          <w:rFonts w:eastAsia="DFKai-SB"/>
          <w:color w:val="000000" w:themeColor="text1"/>
        </w:rPr>
        <w:fldChar w:fldCharType="separate"/>
      </w:r>
      <w:r w:rsidRPr="009C7F70">
        <w:rPr>
          <w:rFonts w:eastAsia="DFKai-SB"/>
          <w:color w:val="000000" w:themeColor="text1"/>
        </w:rPr>
        <w:t>View on Code Studio</w:t>
      </w:r>
    </w:p>
    <w:bookmarkStart w:id="298" w:name="_m1sih6kt3mm2" w:colFirst="0" w:colLast="0"/>
    <w:bookmarkEnd w:id="298"/>
    <w:p w14:paraId="262D8B86"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3C4E5458"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2406847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299" w:name="_tu9a144qfq52" w:colFirst="0" w:colLast="0"/>
      <w:bookmarkEnd w:id="299"/>
      <w:r w:rsidRPr="009C7F70">
        <w:rPr>
          <w:rFonts w:eastAsia="DFKai-SB"/>
          <w:b/>
          <w:color w:val="000000" w:themeColor="text1"/>
          <w:sz w:val="46"/>
          <w:szCs w:val="46"/>
        </w:rPr>
        <w:lastRenderedPageBreak/>
        <w:t>Change</w:t>
      </w:r>
    </w:p>
    <w:p w14:paraId="2913C00A" w14:textId="77777777" w:rsidR="0056353C" w:rsidRPr="009C7F70" w:rsidRDefault="0056353C" w:rsidP="004F2630">
      <w:pPr>
        <w:rPr>
          <w:rFonts w:eastAsia="DFKai-SB"/>
          <w:color w:val="000000" w:themeColor="text1"/>
        </w:rPr>
      </w:pPr>
      <w:r w:rsidRPr="009C7F70">
        <w:rPr>
          <w:rFonts w:eastAsia="DFKai-SB"/>
          <w:color w:val="000000" w:themeColor="text1"/>
        </w:rPr>
        <w:t>改變</w:t>
      </w:r>
    </w:p>
    <w:p w14:paraId="75BB0311" w14:textId="77777777" w:rsidR="0056353C" w:rsidRPr="009C7F70" w:rsidRDefault="0056353C" w:rsidP="004F2630">
      <w:pPr>
        <w:rPr>
          <w:rFonts w:eastAsia="DFKai-SB"/>
          <w:color w:val="000000" w:themeColor="text1"/>
        </w:rPr>
      </w:pPr>
    </w:p>
    <w:p w14:paraId="22718F4D" w14:textId="77777777" w:rsidR="0056353C" w:rsidRPr="009C7F70" w:rsidRDefault="0056353C" w:rsidP="004F2630">
      <w:pPr>
        <w:rPr>
          <w:rFonts w:eastAsia="DFKai-SB"/>
          <w:color w:val="000000" w:themeColor="text1"/>
        </w:rPr>
      </w:pPr>
      <w:r w:rsidRPr="009C7F70">
        <w:rPr>
          <w:rFonts w:eastAsia="DFKai-SB"/>
          <w:color w:val="000000" w:themeColor="text1"/>
        </w:rPr>
        <w:t>This program has events that detect three different changes: the toggle switch, the interval slider, and the duration slider. Because there are so many different things that cause the LED and buzzer to reset, it uses functions to organize the code.</w:t>
      </w:r>
    </w:p>
    <w:p w14:paraId="799334A4" w14:textId="77777777" w:rsidR="0056353C" w:rsidRPr="009C7F70" w:rsidRDefault="0056353C" w:rsidP="004F2630">
      <w:pPr>
        <w:rPr>
          <w:rFonts w:eastAsia="DFKai-SB"/>
          <w:color w:val="000000" w:themeColor="text1"/>
        </w:rPr>
      </w:pPr>
    </w:p>
    <w:p w14:paraId="1F577636" w14:textId="77777777" w:rsidR="0056353C" w:rsidRPr="009C7F70" w:rsidRDefault="0056353C" w:rsidP="004F2630">
      <w:pPr>
        <w:rPr>
          <w:rFonts w:eastAsia="DFKai-SB"/>
          <w:color w:val="000000" w:themeColor="text1"/>
        </w:rPr>
      </w:pPr>
      <w:r w:rsidRPr="009C7F70">
        <w:rPr>
          <w:rFonts w:eastAsia="DFKai-SB"/>
          <w:color w:val="000000" w:themeColor="text1"/>
        </w:rPr>
        <w:t>這隻程式用事件偵測三種不同的改變，包括切換開關以及用</w:t>
      </w:r>
      <w:r w:rsidRPr="009C7F70">
        <w:rPr>
          <w:rFonts w:eastAsia="DFKai-SB"/>
          <w:color w:val="000000" w:themeColor="text1"/>
        </w:rPr>
        <w:t>Slider</w:t>
      </w:r>
      <w:r w:rsidRPr="009C7F70">
        <w:rPr>
          <w:rFonts w:eastAsia="DFKai-SB"/>
          <w:color w:val="000000" w:themeColor="text1"/>
        </w:rPr>
        <w:t>調整時間間隔和時間長度。因為有許多不同的情況會導致</w:t>
      </w:r>
      <w:r w:rsidRPr="009C7F70">
        <w:rPr>
          <w:rFonts w:eastAsia="DFKai-SB"/>
          <w:color w:val="000000" w:themeColor="text1"/>
        </w:rPr>
        <w:t>LED</w:t>
      </w:r>
      <w:r w:rsidRPr="009C7F70">
        <w:rPr>
          <w:rFonts w:eastAsia="DFKai-SB"/>
          <w:color w:val="000000" w:themeColor="text1"/>
        </w:rPr>
        <w:t>和蜂鳴器被重置，所以這隻程式用函式來組織相關的程式碼。</w:t>
      </w:r>
    </w:p>
    <w:p w14:paraId="795EA83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0" w:name="_45uwzo2ot16" w:colFirst="0" w:colLast="0"/>
      <w:bookmarkEnd w:id="300"/>
      <w:r w:rsidRPr="009C7F70">
        <w:rPr>
          <w:rFonts w:eastAsia="DFKai-SB"/>
          <w:b/>
          <w:color w:val="000000" w:themeColor="text1"/>
          <w:sz w:val="46"/>
          <w:szCs w:val="46"/>
        </w:rPr>
        <w:t>Do This</w:t>
      </w:r>
    </w:p>
    <w:p w14:paraId="3F6750F1"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7999122D" w14:textId="77777777" w:rsidR="0056353C" w:rsidRPr="009C7F70" w:rsidRDefault="0056353C" w:rsidP="004F2630">
      <w:pPr>
        <w:rPr>
          <w:rFonts w:eastAsia="DFKai-SB"/>
          <w:color w:val="000000" w:themeColor="text1"/>
        </w:rPr>
      </w:pPr>
    </w:p>
    <w:p w14:paraId="005B4662" w14:textId="77777777" w:rsidR="0056353C" w:rsidRPr="009C7F70" w:rsidRDefault="0056353C" w:rsidP="004F2630">
      <w:pPr>
        <w:numPr>
          <w:ilvl w:val="0"/>
          <w:numId w:val="108"/>
        </w:numPr>
        <w:rPr>
          <w:rFonts w:eastAsia="DFKai-SB"/>
          <w:color w:val="000000" w:themeColor="text1"/>
        </w:rPr>
      </w:pPr>
      <w:r w:rsidRPr="009C7F70">
        <w:rPr>
          <w:rFonts w:eastAsia="DFKai-SB"/>
          <w:color w:val="000000" w:themeColor="text1"/>
        </w:rPr>
        <w:t>Read the updateLED function to see what it does.</w:t>
      </w:r>
    </w:p>
    <w:p w14:paraId="48A7BECB" w14:textId="77777777" w:rsidR="0056353C" w:rsidRPr="009C7F70" w:rsidRDefault="0056353C" w:rsidP="004F2630">
      <w:pPr>
        <w:numPr>
          <w:ilvl w:val="0"/>
          <w:numId w:val="108"/>
        </w:numPr>
        <w:rPr>
          <w:rFonts w:eastAsia="DFKai-SB"/>
          <w:color w:val="000000" w:themeColor="text1"/>
        </w:rPr>
      </w:pPr>
      <w:r w:rsidRPr="009C7F70">
        <w:rPr>
          <w:rFonts w:eastAsia="DFKai-SB"/>
          <w:color w:val="000000" w:themeColor="text1"/>
        </w:rPr>
        <w:t>Add code to updateBuzzer to make the buzzer only turn on when the toggle switch is open.</w:t>
      </w:r>
    </w:p>
    <w:p w14:paraId="664F5D7E" w14:textId="77777777" w:rsidR="0056353C" w:rsidRPr="009C7F70" w:rsidRDefault="0056353C" w:rsidP="004F2630">
      <w:pPr>
        <w:ind w:left="720"/>
        <w:rPr>
          <w:rFonts w:eastAsia="DFKai-SB"/>
          <w:color w:val="000000" w:themeColor="text1"/>
        </w:rPr>
      </w:pPr>
    </w:p>
    <w:p w14:paraId="0DC29AA5" w14:textId="77777777" w:rsidR="0056353C" w:rsidRPr="009C7F70" w:rsidRDefault="0056353C" w:rsidP="004F2630">
      <w:pPr>
        <w:numPr>
          <w:ilvl w:val="0"/>
          <w:numId w:val="108"/>
        </w:numPr>
        <w:rPr>
          <w:rFonts w:eastAsia="DFKai-SB"/>
          <w:color w:val="000000" w:themeColor="text1"/>
        </w:rPr>
      </w:pPr>
      <w:r w:rsidRPr="009C7F70">
        <w:rPr>
          <w:rFonts w:eastAsia="DFKai-SB"/>
          <w:color w:val="000000" w:themeColor="text1"/>
        </w:rPr>
        <w:t>閱讀</w:t>
      </w:r>
      <w:r w:rsidRPr="009C7F70">
        <w:rPr>
          <w:rFonts w:eastAsia="DFKai-SB"/>
          <w:color w:val="000000" w:themeColor="text1"/>
        </w:rPr>
        <w:t xml:space="preserve"> updateLED </w:t>
      </w:r>
      <w:r w:rsidRPr="009C7F70">
        <w:rPr>
          <w:rFonts w:eastAsia="DFKai-SB"/>
          <w:color w:val="000000" w:themeColor="text1"/>
        </w:rPr>
        <w:t>函式以便了解它的功能。</w:t>
      </w:r>
    </w:p>
    <w:p w14:paraId="7DB366AF" w14:textId="77777777" w:rsidR="0056353C" w:rsidRPr="009C7F70" w:rsidRDefault="0056353C" w:rsidP="004F2630">
      <w:pPr>
        <w:numPr>
          <w:ilvl w:val="0"/>
          <w:numId w:val="108"/>
        </w:numPr>
        <w:rPr>
          <w:rFonts w:eastAsia="DFKai-SB"/>
          <w:color w:val="000000" w:themeColor="text1"/>
        </w:rPr>
      </w:pPr>
      <w:r w:rsidRPr="009C7F70">
        <w:rPr>
          <w:rFonts w:eastAsia="DFKai-SB"/>
          <w:color w:val="000000" w:themeColor="text1"/>
        </w:rPr>
        <w:t>在</w:t>
      </w:r>
      <w:r w:rsidRPr="009C7F70">
        <w:rPr>
          <w:rFonts w:eastAsia="DFKai-SB"/>
          <w:color w:val="000000" w:themeColor="text1"/>
        </w:rPr>
        <w:t xml:space="preserve"> updateBuzzer </w:t>
      </w:r>
      <w:r w:rsidRPr="009C7F70">
        <w:rPr>
          <w:rFonts w:eastAsia="DFKai-SB"/>
          <w:color w:val="000000" w:themeColor="text1"/>
        </w:rPr>
        <w:t>函式加入程式碼，使得蜂鳴器只有在切換開關是開啟狀態時，才會被打開。</w:t>
      </w:r>
    </w:p>
    <w:p w14:paraId="667730FF" w14:textId="77777777" w:rsidR="0056353C" w:rsidRPr="009C7F70" w:rsidRDefault="0056353C" w:rsidP="004F2630">
      <w:pPr>
        <w:rPr>
          <w:rFonts w:eastAsia="DFKai-SB"/>
          <w:color w:val="000000" w:themeColor="text1"/>
        </w:rPr>
      </w:pPr>
    </w:p>
    <w:p w14:paraId="059F965C"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"https://studio.code.org/s/csd6-2018/stage/6/puzzle/14" </w:instrText>
      </w:r>
      <w:r w:rsidRPr="009C7F70">
        <w:rPr>
          <w:rFonts w:eastAsia="DFKai-SB"/>
          <w:color w:val="000000" w:themeColor="text1"/>
        </w:rPr>
        <w:fldChar w:fldCharType="separate"/>
      </w:r>
      <w:r w:rsidRPr="009C7F70">
        <w:rPr>
          <w:rFonts w:eastAsia="DFKai-SB"/>
          <w:color w:val="000000" w:themeColor="text1"/>
        </w:rPr>
        <w:t>View on Code Studio</w:t>
      </w:r>
    </w:p>
    <w:bookmarkStart w:id="301" w:name="_kzd09mo0cgrq" w:colFirst="0" w:colLast="0"/>
    <w:bookmarkEnd w:id="301"/>
    <w:p w14:paraId="5657F43A"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074146BE"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6E438930"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2" w:name="_kw0sgoh8womn" w:colFirst="0" w:colLast="0"/>
      <w:bookmarkEnd w:id="302"/>
      <w:r w:rsidRPr="009C7F70">
        <w:rPr>
          <w:rFonts w:eastAsia="DFKai-SB"/>
          <w:b/>
          <w:color w:val="000000" w:themeColor="text1"/>
          <w:sz w:val="46"/>
          <w:szCs w:val="46"/>
        </w:rPr>
        <w:t>LED and Buzzer Controller</w:t>
      </w:r>
    </w:p>
    <w:p w14:paraId="2FF2F00C" w14:textId="77777777" w:rsidR="0056353C" w:rsidRPr="009C7F70" w:rsidRDefault="0056353C" w:rsidP="004F2630">
      <w:pPr>
        <w:rPr>
          <w:rFonts w:eastAsia="DFKai-SB"/>
          <w:color w:val="000000" w:themeColor="text1"/>
        </w:rPr>
      </w:pPr>
      <w:r w:rsidRPr="009C7F70">
        <w:rPr>
          <w:rFonts w:eastAsia="DFKai-SB"/>
          <w:color w:val="000000" w:themeColor="text1"/>
        </w:rPr>
        <w:t>LED</w:t>
      </w:r>
      <w:r w:rsidRPr="009C7F70">
        <w:rPr>
          <w:rFonts w:eastAsia="DFKai-SB"/>
          <w:color w:val="000000" w:themeColor="text1"/>
        </w:rPr>
        <w:t>與蜂鳴器控制器</w:t>
      </w:r>
    </w:p>
    <w:p w14:paraId="15EFCEB5" w14:textId="77777777" w:rsidR="0056353C" w:rsidRPr="009C7F70" w:rsidRDefault="0056353C" w:rsidP="004F2630">
      <w:pPr>
        <w:rPr>
          <w:rFonts w:eastAsia="DFKai-SB"/>
          <w:color w:val="000000" w:themeColor="text1"/>
        </w:rPr>
      </w:pPr>
    </w:p>
    <w:p w14:paraId="2BD9C122" w14:textId="77777777" w:rsidR="0056353C" w:rsidRPr="009C7F70" w:rsidRDefault="0056353C" w:rsidP="004F2630">
      <w:pPr>
        <w:rPr>
          <w:rFonts w:eastAsia="DFKai-SB"/>
          <w:color w:val="000000" w:themeColor="text1"/>
        </w:rPr>
      </w:pPr>
      <w:r w:rsidRPr="009C7F70">
        <w:rPr>
          <w:rFonts w:eastAsia="DFKai-SB"/>
          <w:color w:val="000000" w:themeColor="text1"/>
        </w:rPr>
        <w:t>This program operates the LED and the buzzer, but it has some problems.</w:t>
      </w:r>
    </w:p>
    <w:p w14:paraId="5BD304D9" w14:textId="77777777" w:rsidR="0056353C" w:rsidRPr="009C7F70" w:rsidRDefault="0056353C" w:rsidP="004F2630">
      <w:pPr>
        <w:rPr>
          <w:rFonts w:eastAsia="DFKai-SB"/>
          <w:color w:val="000000" w:themeColor="text1"/>
        </w:rPr>
      </w:pPr>
    </w:p>
    <w:p w14:paraId="496DEE52"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這隻程式讓</w:t>
      </w:r>
      <w:r w:rsidRPr="009C7F70">
        <w:rPr>
          <w:rFonts w:eastAsia="DFKai-SB"/>
          <w:color w:val="000000" w:themeColor="text1"/>
        </w:rPr>
        <w:t xml:space="preserve"> LED </w:t>
      </w:r>
      <w:r w:rsidRPr="009C7F70">
        <w:rPr>
          <w:rFonts w:eastAsia="DFKai-SB"/>
          <w:color w:val="000000" w:themeColor="text1"/>
        </w:rPr>
        <w:t>和蜂鳴器運作，不過它有點問題。</w:t>
      </w:r>
    </w:p>
    <w:p w14:paraId="195C9270"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3" w:name="_xi1qer3nuxrb" w:colFirst="0" w:colLast="0"/>
      <w:bookmarkEnd w:id="303"/>
      <w:r w:rsidRPr="009C7F70">
        <w:rPr>
          <w:rFonts w:eastAsia="DFKai-SB"/>
          <w:b/>
          <w:color w:val="000000" w:themeColor="text1"/>
          <w:sz w:val="46"/>
          <w:szCs w:val="46"/>
        </w:rPr>
        <w:lastRenderedPageBreak/>
        <w:t>Do This</w:t>
      </w:r>
    </w:p>
    <w:p w14:paraId="0F6A9394"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06AC53C9" w14:textId="77777777" w:rsidR="0056353C" w:rsidRPr="009C7F70" w:rsidRDefault="0056353C" w:rsidP="004F2630">
      <w:pPr>
        <w:rPr>
          <w:rFonts w:eastAsia="DFKai-SB"/>
          <w:color w:val="000000" w:themeColor="text1"/>
        </w:rPr>
      </w:pPr>
    </w:p>
    <w:p w14:paraId="1C16F048" w14:textId="77777777" w:rsidR="0056353C" w:rsidRPr="009C7F70" w:rsidRDefault="0056353C" w:rsidP="004F2630">
      <w:pPr>
        <w:numPr>
          <w:ilvl w:val="0"/>
          <w:numId w:val="95"/>
        </w:numPr>
        <w:rPr>
          <w:rFonts w:eastAsia="DFKai-SB"/>
          <w:color w:val="000000" w:themeColor="text1"/>
        </w:rPr>
      </w:pPr>
      <w:r w:rsidRPr="009C7F70">
        <w:rPr>
          <w:rFonts w:eastAsia="DFKai-SB"/>
          <w:color w:val="000000" w:themeColor="text1"/>
        </w:rPr>
        <w:t>Read the program to understand how it is supposed to work.</w:t>
      </w:r>
    </w:p>
    <w:p w14:paraId="370CBEB7" w14:textId="77777777" w:rsidR="0056353C" w:rsidRPr="009C7F70" w:rsidRDefault="0056353C" w:rsidP="004F2630">
      <w:pPr>
        <w:numPr>
          <w:ilvl w:val="0"/>
          <w:numId w:val="95"/>
        </w:numPr>
        <w:rPr>
          <w:rFonts w:eastAsia="DFKai-SB"/>
          <w:color w:val="000000" w:themeColor="text1"/>
        </w:rPr>
      </w:pPr>
      <w:r w:rsidRPr="009C7F70">
        <w:rPr>
          <w:rFonts w:eastAsia="DFKai-SB"/>
          <w:color w:val="000000" w:themeColor="text1"/>
        </w:rPr>
        <w:t>Find and correct the bugs so that the program works properly.</w:t>
      </w:r>
    </w:p>
    <w:p w14:paraId="3311AC8B" w14:textId="022498E4" w:rsidR="0056353C" w:rsidRPr="00677428" w:rsidRDefault="0056353C" w:rsidP="00677428">
      <w:pPr>
        <w:numPr>
          <w:ilvl w:val="0"/>
          <w:numId w:val="106"/>
        </w:numPr>
        <w:rPr>
          <w:rFonts w:eastAsia="DFKai-SB"/>
          <w:color w:val="000000" w:themeColor="text1"/>
        </w:rPr>
      </w:pPr>
      <w:r w:rsidRPr="009C7F70">
        <w:rPr>
          <w:rFonts w:eastAsia="DFKai-SB"/>
          <w:color w:val="000000" w:themeColor="text1"/>
        </w:rPr>
        <w:t>Motorcycle</w:t>
      </w:r>
    </w:p>
    <w:p w14:paraId="4815107C" w14:textId="77777777" w:rsidR="0056353C" w:rsidRPr="009C7F70" w:rsidRDefault="0056353C" w:rsidP="004F2630">
      <w:pPr>
        <w:numPr>
          <w:ilvl w:val="0"/>
          <w:numId w:val="95"/>
        </w:numPr>
        <w:rPr>
          <w:rFonts w:eastAsia="DFKai-SB"/>
          <w:color w:val="000000" w:themeColor="text1"/>
        </w:rPr>
      </w:pPr>
      <w:r w:rsidRPr="009C7F70">
        <w:rPr>
          <w:rFonts w:eastAsia="DFKai-SB"/>
          <w:color w:val="000000" w:themeColor="text1"/>
        </w:rPr>
        <w:t>閱讀程式以便了解它應當如何運作。</w:t>
      </w:r>
    </w:p>
    <w:p w14:paraId="6B264387" w14:textId="77777777" w:rsidR="0056353C" w:rsidRPr="009C7F70" w:rsidRDefault="0056353C" w:rsidP="004F2630">
      <w:pPr>
        <w:numPr>
          <w:ilvl w:val="0"/>
          <w:numId w:val="95"/>
        </w:numPr>
        <w:rPr>
          <w:rFonts w:eastAsia="DFKai-SB"/>
          <w:color w:val="000000" w:themeColor="text1"/>
        </w:rPr>
      </w:pPr>
      <w:r w:rsidRPr="009C7F70">
        <w:rPr>
          <w:rFonts w:eastAsia="DFKai-SB"/>
          <w:color w:val="000000" w:themeColor="text1"/>
        </w:rPr>
        <w:t>找出程式中的錯誤並加以更正，讓程式能夠正確地執行。</w:t>
      </w:r>
    </w:p>
    <w:p w14:paraId="35F9941F" w14:textId="77777777" w:rsidR="0056353C" w:rsidRPr="009C7F70" w:rsidRDefault="0056353C" w:rsidP="004F2630">
      <w:pPr>
        <w:ind w:left="720"/>
        <w:rPr>
          <w:rFonts w:eastAsia="DFKai-SB"/>
          <w:color w:val="000000" w:themeColor="text1"/>
        </w:rPr>
      </w:pPr>
    </w:p>
    <w:p w14:paraId="42B42953"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"https://studio.code.org/s/csd6-2018/stage/6/puzzle/15" </w:instrText>
      </w:r>
      <w:r w:rsidRPr="009C7F70">
        <w:rPr>
          <w:rFonts w:eastAsia="DFKai-SB"/>
          <w:color w:val="000000" w:themeColor="text1"/>
        </w:rPr>
        <w:fldChar w:fldCharType="separate"/>
      </w:r>
      <w:r w:rsidRPr="009C7F70">
        <w:rPr>
          <w:rFonts w:eastAsia="DFKai-SB"/>
          <w:color w:val="000000" w:themeColor="text1"/>
        </w:rPr>
        <w:t>View on Code Studio</w:t>
      </w:r>
    </w:p>
    <w:bookmarkStart w:id="304" w:name="_4dw6tbjou2p8" w:colFirst="0" w:colLast="0"/>
    <w:bookmarkEnd w:id="304"/>
    <w:p w14:paraId="14A23A9C"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EAF23E7"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1001155C"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5" w:name="_ig9l08ol34v0" w:colFirst="0" w:colLast="0"/>
      <w:bookmarkEnd w:id="305"/>
      <w:r w:rsidRPr="009C7F70">
        <w:rPr>
          <w:rFonts w:eastAsia="DFKai-SB"/>
          <w:b/>
          <w:color w:val="000000" w:themeColor="text1"/>
          <w:sz w:val="46"/>
          <w:szCs w:val="46"/>
        </w:rPr>
        <w:t>Movement with Properties</w:t>
      </w:r>
    </w:p>
    <w:p w14:paraId="149D25FE" w14:textId="77777777" w:rsidR="0056353C" w:rsidRPr="009C7F70" w:rsidRDefault="0056353C" w:rsidP="004F2630">
      <w:pPr>
        <w:rPr>
          <w:rFonts w:eastAsia="DFKai-SB"/>
          <w:color w:val="000000" w:themeColor="text1"/>
        </w:rPr>
      </w:pPr>
      <w:r w:rsidRPr="009C7F70">
        <w:rPr>
          <w:rFonts w:eastAsia="DFKai-SB"/>
          <w:color w:val="000000" w:themeColor="text1"/>
        </w:rPr>
        <w:t>利用屬性來移動</w:t>
      </w:r>
    </w:p>
    <w:p w14:paraId="6BC74442" w14:textId="77777777" w:rsidR="0056353C" w:rsidRPr="009C7F70" w:rsidRDefault="0056353C" w:rsidP="004F2630">
      <w:pPr>
        <w:rPr>
          <w:rFonts w:eastAsia="DFKai-SB"/>
          <w:color w:val="000000" w:themeColor="text1"/>
        </w:rPr>
      </w:pPr>
    </w:p>
    <w:p w14:paraId="569280A6" w14:textId="77777777" w:rsidR="0056353C" w:rsidRPr="009C7F70" w:rsidRDefault="0056353C" w:rsidP="004F2630">
      <w:pPr>
        <w:rPr>
          <w:rFonts w:eastAsia="DFKai-SB"/>
          <w:color w:val="000000" w:themeColor="text1"/>
        </w:rPr>
      </w:pPr>
      <w:r w:rsidRPr="009C7F70">
        <w:rPr>
          <w:rFonts w:eastAsia="DFKai-SB"/>
          <w:color w:val="000000" w:themeColor="text1"/>
        </w:rPr>
        <w:t>Earlier we used</w:t>
      </w:r>
      <w:hyperlink r:id="rId212">
        <w:r w:rsidRPr="009C7F70">
          <w:rPr>
            <w:rFonts w:eastAsia="DFKai-SB"/>
            <w:color w:val="000000" w:themeColor="text1"/>
          </w:rPr>
          <w:t xml:space="preserve"> </w:t>
        </w:r>
      </w:hyperlink>
      <w:hyperlink r:id="rId213">
        <w:r w:rsidRPr="009C7F70">
          <w:rPr>
            <w:rFonts w:eastAsia="DFKai-SB"/>
            <w:color w:val="000000" w:themeColor="text1"/>
          </w:rPr>
          <w:t>setProperty</w:t>
        </w:r>
      </w:hyperlink>
      <w:r w:rsidRPr="009C7F70">
        <w:rPr>
          <w:rFonts w:eastAsia="DFKai-SB"/>
          <w:color w:val="000000" w:themeColor="text1"/>
        </w:rPr>
        <w:t xml:space="preserve"> to change the x and y position of elements on the screen, but we could only move them to either a single specific location, or a random location. By using</w:t>
      </w:r>
      <w:hyperlink r:id="rId214">
        <w:r w:rsidRPr="009C7F70">
          <w:rPr>
            <w:rFonts w:eastAsia="DFKai-SB"/>
            <w:color w:val="000000" w:themeColor="text1"/>
          </w:rPr>
          <w:t xml:space="preserve"> </w:t>
        </w:r>
      </w:hyperlink>
      <w:hyperlink r:id="rId215">
        <w:r w:rsidRPr="009C7F70">
          <w:rPr>
            <w:rFonts w:eastAsia="DFKai-SB"/>
            <w:color w:val="000000" w:themeColor="text1"/>
          </w:rPr>
          <w:t>getProperty</w:t>
        </w:r>
      </w:hyperlink>
      <w:r w:rsidRPr="009C7F70">
        <w:rPr>
          <w:rFonts w:eastAsia="DFKai-SB"/>
          <w:color w:val="000000" w:themeColor="text1"/>
        </w:rPr>
        <w:t xml:space="preserve"> to find out an element's current position, we can use the </w:t>
      </w:r>
      <w:r w:rsidRPr="009C7F70">
        <w:rPr>
          <w:rFonts w:eastAsia="DFKai-SB"/>
          <w:b/>
          <w:color w:val="000000" w:themeColor="text1"/>
        </w:rPr>
        <w:t>counter pattern</w:t>
      </w:r>
      <w:r w:rsidRPr="009C7F70">
        <w:rPr>
          <w:rFonts w:eastAsia="DFKai-SB"/>
          <w:color w:val="000000" w:themeColor="text1"/>
        </w:rPr>
        <w:t xml:space="preserve"> from Unit 3 to update that position.</w:t>
      </w:r>
    </w:p>
    <w:p w14:paraId="4D5E5711" w14:textId="77777777" w:rsidR="0056353C" w:rsidRPr="009C7F70" w:rsidRDefault="0056353C" w:rsidP="004F2630">
      <w:pPr>
        <w:rPr>
          <w:rFonts w:eastAsia="DFKai-SB"/>
          <w:color w:val="000000" w:themeColor="text1"/>
        </w:rPr>
      </w:pPr>
    </w:p>
    <w:p w14:paraId="373EFD32" w14:textId="77777777" w:rsidR="0056353C" w:rsidRPr="009C7F70" w:rsidRDefault="0056353C" w:rsidP="004F2630">
      <w:pPr>
        <w:rPr>
          <w:rFonts w:eastAsia="DFKai-SB"/>
          <w:color w:val="000000" w:themeColor="text1"/>
        </w:rPr>
      </w:pPr>
      <w:r w:rsidRPr="009C7F70">
        <w:rPr>
          <w:rFonts w:eastAsia="DFKai-SB"/>
          <w:color w:val="000000" w:themeColor="text1"/>
        </w:rPr>
        <w:t>之前我們用</w:t>
      </w:r>
      <w:r w:rsidRPr="009C7F70">
        <w:rPr>
          <w:rFonts w:eastAsia="DFKai-SB"/>
          <w:color w:val="000000" w:themeColor="text1"/>
        </w:rPr>
        <w:t xml:space="preserve"> setProperty </w:t>
      </w:r>
      <w:r w:rsidRPr="009C7F70">
        <w:rPr>
          <w:rFonts w:eastAsia="DFKai-SB"/>
          <w:color w:val="000000" w:themeColor="text1"/>
        </w:rPr>
        <w:t>改變了元件在螢幕上的</w:t>
      </w:r>
      <w:r w:rsidRPr="009C7F70">
        <w:rPr>
          <w:rFonts w:eastAsia="DFKai-SB"/>
          <w:color w:val="000000" w:themeColor="text1"/>
        </w:rPr>
        <w:t xml:space="preserve"> X </w:t>
      </w:r>
      <w:r w:rsidRPr="009C7F70">
        <w:rPr>
          <w:rFonts w:eastAsia="DFKai-SB"/>
          <w:color w:val="000000" w:themeColor="text1"/>
        </w:rPr>
        <w:t>和</w:t>
      </w:r>
      <w:r w:rsidRPr="009C7F70">
        <w:rPr>
          <w:rFonts w:eastAsia="DFKai-SB"/>
          <w:color w:val="000000" w:themeColor="text1"/>
        </w:rPr>
        <w:t xml:space="preserve"> Y </w:t>
      </w:r>
      <w:r w:rsidRPr="009C7F70">
        <w:rPr>
          <w:rFonts w:eastAsia="DFKai-SB"/>
          <w:color w:val="000000" w:themeColor="text1"/>
        </w:rPr>
        <w:t>位置，不過我們只能把它們移到單一特定的位置或是隨機的位置。藉由使用</w:t>
      </w:r>
      <w:r w:rsidRPr="009C7F70">
        <w:rPr>
          <w:rFonts w:eastAsia="DFKai-SB"/>
          <w:color w:val="000000" w:themeColor="text1"/>
        </w:rPr>
        <w:t xml:space="preserve"> getProperty </w:t>
      </w:r>
      <w:r w:rsidRPr="009C7F70">
        <w:rPr>
          <w:rFonts w:eastAsia="DFKai-SB"/>
          <w:color w:val="000000" w:themeColor="text1"/>
        </w:rPr>
        <w:t>找出元件目前的位置，我們可以用第三單元介紹的計數器來更新位置。</w:t>
      </w:r>
      <w:r w:rsidRPr="009C7F70">
        <w:rPr>
          <w:rFonts w:eastAsia="DFKai-SB"/>
          <w:color w:val="000000" w:themeColor="text1"/>
        </w:rPr>
        <w:t xml:space="preserve"> </w:t>
      </w:r>
    </w:p>
    <w:p w14:paraId="06842EB9"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6" w:name="_93c9dtcin9n3" w:colFirst="0" w:colLast="0"/>
      <w:bookmarkEnd w:id="306"/>
      <w:r w:rsidRPr="009C7F70">
        <w:rPr>
          <w:rFonts w:eastAsia="DFKai-SB"/>
          <w:b/>
          <w:color w:val="000000" w:themeColor="text1"/>
          <w:sz w:val="46"/>
          <w:szCs w:val="46"/>
        </w:rPr>
        <w:t>Do This</w:t>
      </w:r>
    </w:p>
    <w:p w14:paraId="18013498"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014B6657" w14:textId="77777777" w:rsidR="0056353C" w:rsidRPr="009C7F70" w:rsidRDefault="0056353C" w:rsidP="004F2630">
      <w:pPr>
        <w:rPr>
          <w:rFonts w:eastAsia="DFKai-SB"/>
          <w:color w:val="000000" w:themeColor="text1"/>
        </w:rPr>
      </w:pPr>
    </w:p>
    <w:p w14:paraId="44A1D725" w14:textId="77777777" w:rsidR="0056353C" w:rsidRPr="009C7F70" w:rsidRDefault="0056353C" w:rsidP="004F2630">
      <w:pPr>
        <w:numPr>
          <w:ilvl w:val="0"/>
          <w:numId w:val="101"/>
        </w:numPr>
        <w:rPr>
          <w:rFonts w:eastAsia="DFKai-SB"/>
          <w:color w:val="000000" w:themeColor="text1"/>
        </w:rPr>
      </w:pPr>
      <w:r w:rsidRPr="009C7F70">
        <w:rPr>
          <w:rFonts w:eastAsia="DFKai-SB"/>
          <w:color w:val="000000" w:themeColor="text1"/>
        </w:rPr>
        <w:t>Read the program and discuss with your partner how the left button makes the motorcycle go up.</w:t>
      </w:r>
    </w:p>
    <w:p w14:paraId="0FC7817C" w14:textId="77777777" w:rsidR="0056353C" w:rsidRPr="009C7F70" w:rsidRDefault="0056353C" w:rsidP="004F2630">
      <w:pPr>
        <w:numPr>
          <w:ilvl w:val="0"/>
          <w:numId w:val="101"/>
        </w:numPr>
        <w:rPr>
          <w:rFonts w:eastAsia="DFKai-SB"/>
          <w:color w:val="000000" w:themeColor="text1"/>
        </w:rPr>
      </w:pPr>
      <w:r w:rsidRPr="009C7F70">
        <w:rPr>
          <w:rFonts w:eastAsia="DFKai-SB"/>
          <w:color w:val="000000" w:themeColor="text1"/>
        </w:rPr>
        <w:t>Using the working left button as an example, program the right button to make the motorcycle go down.</w:t>
      </w:r>
    </w:p>
    <w:p w14:paraId="73BF2538" w14:textId="77777777" w:rsidR="0056353C" w:rsidRPr="009C7F70" w:rsidRDefault="0056353C" w:rsidP="004F2630">
      <w:pPr>
        <w:ind w:left="720"/>
        <w:rPr>
          <w:rFonts w:eastAsia="DFKai-SB"/>
          <w:color w:val="000000" w:themeColor="text1"/>
        </w:rPr>
      </w:pPr>
    </w:p>
    <w:p w14:paraId="0703D7DF" w14:textId="77777777" w:rsidR="0056353C" w:rsidRPr="009C7F70" w:rsidRDefault="0056353C" w:rsidP="004F2630">
      <w:pPr>
        <w:numPr>
          <w:ilvl w:val="0"/>
          <w:numId w:val="101"/>
        </w:numPr>
        <w:rPr>
          <w:rFonts w:eastAsia="DFKai-SB"/>
          <w:color w:val="000000" w:themeColor="text1"/>
        </w:rPr>
      </w:pPr>
      <w:r w:rsidRPr="009C7F70">
        <w:rPr>
          <w:rFonts w:eastAsia="DFKai-SB"/>
          <w:color w:val="000000" w:themeColor="text1"/>
        </w:rPr>
        <w:t>閱讀程式並與你的夥伴討論，怎麼利用左邊按鈕讓摩托車向上移動。</w:t>
      </w:r>
    </w:p>
    <w:p w14:paraId="397D49AC" w14:textId="77777777" w:rsidR="0056353C" w:rsidRPr="009C7F70" w:rsidRDefault="0056353C" w:rsidP="004F2630">
      <w:pPr>
        <w:numPr>
          <w:ilvl w:val="0"/>
          <w:numId w:val="101"/>
        </w:numPr>
        <w:rPr>
          <w:rFonts w:eastAsia="DFKai-SB"/>
          <w:color w:val="000000" w:themeColor="text1"/>
        </w:rPr>
      </w:pPr>
      <w:r w:rsidRPr="009C7F70">
        <w:rPr>
          <w:rFonts w:eastAsia="DFKai-SB"/>
          <w:color w:val="000000" w:themeColor="text1"/>
        </w:rPr>
        <w:t>以上述的左邊按鈕控制程式當作範例，用程式控制右邊按鈕，讓摩托車向下移動。</w:t>
      </w:r>
    </w:p>
    <w:p w14:paraId="16802627"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fldChar w:fldCharType="begin"/>
      </w:r>
      <w:r w:rsidRPr="009C7F70">
        <w:rPr>
          <w:rFonts w:eastAsia="DFKai-SB"/>
          <w:color w:val="000000" w:themeColor="text1"/>
        </w:rPr>
        <w:instrText xml:space="preserve"> HYPERLINK "https://studio.code.org/s/csd6-2018/stage/6/puzzle/16" </w:instrText>
      </w:r>
      <w:r w:rsidRPr="009C7F70">
        <w:rPr>
          <w:rFonts w:eastAsia="DFKai-SB"/>
          <w:color w:val="000000" w:themeColor="text1"/>
        </w:rPr>
        <w:fldChar w:fldCharType="separate"/>
      </w:r>
      <w:r w:rsidRPr="009C7F70">
        <w:rPr>
          <w:rFonts w:eastAsia="DFKai-SB"/>
          <w:color w:val="000000" w:themeColor="text1"/>
        </w:rPr>
        <w:t>View on Code Studio</w:t>
      </w:r>
    </w:p>
    <w:bookmarkStart w:id="307" w:name="_m52qykva2te8" w:colFirst="0" w:colLast="0"/>
    <w:bookmarkEnd w:id="307"/>
    <w:p w14:paraId="4D445167"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50F3AED7"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2F874074"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8" w:name="_tzg2kkg4i9c6" w:colFirst="0" w:colLast="0"/>
      <w:bookmarkEnd w:id="308"/>
      <w:r w:rsidRPr="009C7F70">
        <w:rPr>
          <w:rFonts w:eastAsia="DFKai-SB"/>
          <w:b/>
          <w:color w:val="000000" w:themeColor="text1"/>
          <w:sz w:val="46"/>
          <w:szCs w:val="46"/>
        </w:rPr>
        <w:t>Add Your Own Elements</w:t>
      </w:r>
    </w:p>
    <w:p w14:paraId="72C06D84" w14:textId="77777777" w:rsidR="0056353C" w:rsidRPr="009C7F70" w:rsidRDefault="0056353C" w:rsidP="004F2630">
      <w:pPr>
        <w:rPr>
          <w:rFonts w:eastAsia="DFKai-SB"/>
          <w:color w:val="000000" w:themeColor="text1"/>
        </w:rPr>
      </w:pPr>
      <w:r w:rsidRPr="009C7F70">
        <w:rPr>
          <w:rFonts w:eastAsia="DFKai-SB"/>
          <w:color w:val="000000" w:themeColor="text1"/>
        </w:rPr>
        <w:t>加入你自己的元件</w:t>
      </w:r>
    </w:p>
    <w:p w14:paraId="5B3656D0" w14:textId="77777777" w:rsidR="0056353C" w:rsidRPr="009C7F70" w:rsidRDefault="0056353C" w:rsidP="004F2630">
      <w:pPr>
        <w:rPr>
          <w:rFonts w:eastAsia="DFKai-SB"/>
          <w:color w:val="000000" w:themeColor="text1"/>
        </w:rPr>
      </w:pPr>
    </w:p>
    <w:p w14:paraId="4EAD5F20" w14:textId="77777777" w:rsidR="0056353C" w:rsidRPr="009C7F70" w:rsidRDefault="0056353C" w:rsidP="004F2630">
      <w:pPr>
        <w:rPr>
          <w:rFonts w:eastAsia="DFKai-SB"/>
          <w:color w:val="000000" w:themeColor="text1"/>
        </w:rPr>
      </w:pPr>
      <w:r w:rsidRPr="009C7F70">
        <w:rPr>
          <w:rFonts w:eastAsia="DFKai-SB"/>
          <w:color w:val="000000" w:themeColor="text1"/>
        </w:rPr>
        <w:t>Now it's time to add some elements of your own. The motorcycle should be able to move up and down right now, but how can you control its speed?</w:t>
      </w:r>
    </w:p>
    <w:p w14:paraId="6C27283D" w14:textId="77777777" w:rsidR="0056353C" w:rsidRPr="009C7F70" w:rsidRDefault="0056353C" w:rsidP="004F2630">
      <w:pPr>
        <w:rPr>
          <w:rFonts w:eastAsia="DFKai-SB"/>
          <w:color w:val="000000" w:themeColor="text1"/>
        </w:rPr>
      </w:pPr>
    </w:p>
    <w:p w14:paraId="353F8F4B" w14:textId="77777777" w:rsidR="0056353C" w:rsidRPr="009C7F70" w:rsidRDefault="0056353C" w:rsidP="004F2630">
      <w:pPr>
        <w:rPr>
          <w:rFonts w:eastAsia="DFKai-SB"/>
          <w:color w:val="000000" w:themeColor="text1"/>
        </w:rPr>
      </w:pPr>
      <w:r w:rsidRPr="009C7F70">
        <w:rPr>
          <w:rFonts w:eastAsia="DFKai-SB"/>
          <w:color w:val="000000" w:themeColor="text1"/>
        </w:rPr>
        <w:t>現在是時候加入一些你自己的元件了。目前摩托車能夠向上與向下移動，不過你要怎麼控制它的速度呢</w:t>
      </w:r>
      <w:r w:rsidRPr="009C7F70">
        <w:rPr>
          <w:rFonts w:eastAsia="DFKai-SB"/>
          <w:color w:val="000000" w:themeColor="text1"/>
        </w:rPr>
        <w:t>?</w:t>
      </w:r>
    </w:p>
    <w:p w14:paraId="6268EFB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09" w:name="_j2w5g7dx4ayt" w:colFirst="0" w:colLast="0"/>
      <w:bookmarkEnd w:id="309"/>
      <w:r w:rsidRPr="009C7F70">
        <w:rPr>
          <w:rFonts w:eastAsia="DFKai-SB"/>
          <w:b/>
          <w:color w:val="000000" w:themeColor="text1"/>
          <w:sz w:val="46"/>
          <w:szCs w:val="46"/>
        </w:rPr>
        <w:t>Do This</w:t>
      </w:r>
    </w:p>
    <w:p w14:paraId="6EC0ED2F" w14:textId="77777777" w:rsidR="0056353C" w:rsidRPr="009C7F70" w:rsidRDefault="0056353C" w:rsidP="004F2630">
      <w:pPr>
        <w:rPr>
          <w:rFonts w:eastAsia="DFKai-SB"/>
          <w:color w:val="000000" w:themeColor="text1"/>
        </w:rPr>
      </w:pPr>
      <w:r w:rsidRPr="009C7F70">
        <w:rPr>
          <w:rFonts w:eastAsia="DFKai-SB"/>
          <w:color w:val="000000" w:themeColor="text1"/>
        </w:rPr>
        <w:t>動手做</w:t>
      </w:r>
    </w:p>
    <w:p w14:paraId="7A581CA1" w14:textId="77777777" w:rsidR="0056353C" w:rsidRPr="009C7F70" w:rsidRDefault="0056353C" w:rsidP="004F2630">
      <w:pPr>
        <w:rPr>
          <w:rFonts w:eastAsia="DFKai-SB"/>
          <w:color w:val="000000" w:themeColor="text1"/>
        </w:rPr>
      </w:pPr>
    </w:p>
    <w:p w14:paraId="214F56BC"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Add a slider in design mode.</w:t>
      </w:r>
    </w:p>
    <w:p w14:paraId="7BBF22B7"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Make sure you set the min and max values of the slider in design mode.</w:t>
      </w:r>
    </w:p>
    <w:p w14:paraId="6EA3BE10"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Create an event that will trigger when the slider value is changed.</w:t>
      </w:r>
    </w:p>
    <w:p w14:paraId="1ABF681F"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Add code to get the slider value and store it into the</w:t>
      </w:r>
      <w:hyperlink r:id="rId216">
        <w:r w:rsidRPr="009C7F70">
          <w:rPr>
            <w:rFonts w:eastAsia="DFKai-SB"/>
            <w:color w:val="000000" w:themeColor="text1"/>
          </w:rPr>
          <w:t xml:space="preserve"> </w:t>
        </w:r>
      </w:hyperlink>
      <w:hyperlink r:id="rId217">
        <w:r w:rsidRPr="009C7F70">
          <w:rPr>
            <w:rFonts w:eastAsia="DFKai-SB"/>
            <w:color w:val="000000" w:themeColor="text1"/>
          </w:rPr>
          <w:t>speed</w:t>
        </w:r>
      </w:hyperlink>
      <w:r w:rsidRPr="009C7F70">
        <w:rPr>
          <w:rFonts w:eastAsia="DFKai-SB"/>
          <w:color w:val="000000" w:themeColor="text1"/>
        </w:rPr>
        <w:t xml:space="preserve"> variable when the event is triggered.</w:t>
      </w:r>
    </w:p>
    <w:p w14:paraId="3C0A2DED" w14:textId="77777777" w:rsidR="0056353C" w:rsidRPr="009C7F70" w:rsidRDefault="0056353C" w:rsidP="004F2630">
      <w:pPr>
        <w:numPr>
          <w:ilvl w:val="0"/>
          <w:numId w:val="88"/>
        </w:numPr>
        <w:rPr>
          <w:rFonts w:eastAsia="DFKai-SB"/>
          <w:color w:val="000000" w:themeColor="text1"/>
        </w:rPr>
      </w:pPr>
      <w:r w:rsidRPr="009C7F70">
        <w:rPr>
          <w:rFonts w:eastAsia="DFKai-SB"/>
          <w:color w:val="000000" w:themeColor="text1"/>
        </w:rPr>
        <w:t>Levels</w:t>
      </w:r>
    </w:p>
    <w:p w14:paraId="6D90AD91" w14:textId="77777777" w:rsidR="0056353C" w:rsidRPr="009C7F70" w:rsidRDefault="0056353C" w:rsidP="004F2630">
      <w:pPr>
        <w:numPr>
          <w:ilvl w:val="0"/>
          <w:numId w:val="88"/>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"https://curriculum.code.org/csd-18/unit6/6/#level-expando-6-17" </w:instrText>
      </w:r>
      <w:r w:rsidRPr="009C7F70">
        <w:rPr>
          <w:rFonts w:eastAsia="DFKai-SB"/>
          <w:color w:val="000000" w:themeColor="text1"/>
        </w:rPr>
        <w:fldChar w:fldCharType="separate"/>
      </w:r>
      <w:r w:rsidRPr="009C7F70">
        <w:rPr>
          <w:rFonts w:eastAsia="DFKai-SB"/>
          <w:color w:val="000000" w:themeColor="text1"/>
        </w:rPr>
        <w:t>Extra</w:t>
      </w:r>
    </w:p>
    <w:p w14:paraId="625F9706" w14:textId="77777777" w:rsidR="0056353C" w:rsidRPr="009C7F70" w:rsidRDefault="0056353C" w:rsidP="004F2630">
      <w:pPr>
        <w:numPr>
          <w:ilvl w:val="0"/>
          <w:numId w:val="88"/>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(click tabs to see student view)</w:t>
      </w:r>
    </w:p>
    <w:p w14:paraId="0831AB0F" w14:textId="77777777" w:rsidR="0056353C" w:rsidRPr="009C7F70" w:rsidRDefault="0056353C" w:rsidP="004F2630">
      <w:pPr>
        <w:rPr>
          <w:rFonts w:eastAsia="DFKai-SB"/>
          <w:color w:val="000000" w:themeColor="text1"/>
        </w:rPr>
      </w:pPr>
    </w:p>
    <w:p w14:paraId="747C04CF"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在設計模式下加入一個</w:t>
      </w:r>
      <w:r w:rsidRPr="009C7F70">
        <w:rPr>
          <w:rFonts w:eastAsia="DFKai-SB"/>
          <w:color w:val="000000" w:themeColor="text1"/>
        </w:rPr>
        <w:t xml:space="preserve"> slider</w:t>
      </w:r>
      <w:r w:rsidRPr="009C7F70">
        <w:rPr>
          <w:rFonts w:eastAsia="DFKai-SB"/>
          <w:color w:val="000000" w:themeColor="text1"/>
        </w:rPr>
        <w:t>。</w:t>
      </w:r>
    </w:p>
    <w:p w14:paraId="54D17967"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確認你在設計模式中設定了</w:t>
      </w:r>
      <w:r w:rsidRPr="009C7F70">
        <w:rPr>
          <w:rFonts w:eastAsia="DFKai-SB"/>
          <w:color w:val="000000" w:themeColor="text1"/>
        </w:rPr>
        <w:t xml:space="preserve"> slider </w:t>
      </w:r>
      <w:r w:rsidRPr="009C7F70">
        <w:rPr>
          <w:rFonts w:eastAsia="DFKai-SB"/>
          <w:color w:val="000000" w:themeColor="text1"/>
        </w:rPr>
        <w:t>的最小值與最大值。</w:t>
      </w:r>
    </w:p>
    <w:p w14:paraId="032B362B"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建立一個事件，當</w:t>
      </w:r>
      <w:r w:rsidRPr="009C7F70">
        <w:rPr>
          <w:rFonts w:eastAsia="DFKai-SB"/>
          <w:color w:val="000000" w:themeColor="text1"/>
        </w:rPr>
        <w:t xml:space="preserve"> slider </w:t>
      </w:r>
      <w:r w:rsidRPr="009C7F70">
        <w:rPr>
          <w:rFonts w:eastAsia="DFKai-SB"/>
          <w:color w:val="000000" w:themeColor="text1"/>
        </w:rPr>
        <w:t>的設定值改變時，這個事件會被觸發。</w:t>
      </w:r>
    </w:p>
    <w:p w14:paraId="2BC9C99E" w14:textId="77777777" w:rsidR="0056353C" w:rsidRPr="009C7F70" w:rsidRDefault="0056353C" w:rsidP="004F2630">
      <w:pPr>
        <w:numPr>
          <w:ilvl w:val="0"/>
          <w:numId w:val="84"/>
        </w:numPr>
        <w:rPr>
          <w:rFonts w:eastAsia="DFKai-SB"/>
          <w:color w:val="000000" w:themeColor="text1"/>
        </w:rPr>
      </w:pPr>
      <w:r w:rsidRPr="009C7F70">
        <w:rPr>
          <w:rFonts w:eastAsia="DFKai-SB"/>
          <w:color w:val="000000" w:themeColor="text1"/>
        </w:rPr>
        <w:t>加入程式碼以便取得</w:t>
      </w:r>
      <w:r w:rsidRPr="009C7F70">
        <w:rPr>
          <w:rFonts w:eastAsia="DFKai-SB"/>
          <w:color w:val="000000" w:themeColor="text1"/>
        </w:rPr>
        <w:t xml:space="preserve"> slider </w:t>
      </w:r>
      <w:r w:rsidRPr="009C7F70">
        <w:rPr>
          <w:rFonts w:eastAsia="DFKai-SB"/>
          <w:color w:val="000000" w:themeColor="text1"/>
        </w:rPr>
        <w:t>的設定值，當事件被觸發時，將設定值存放在</w:t>
      </w:r>
      <w:r w:rsidRPr="009C7F70">
        <w:rPr>
          <w:rFonts w:eastAsia="DFKai-SB"/>
          <w:color w:val="000000" w:themeColor="text1"/>
        </w:rPr>
        <w:t xml:space="preserve"> speed </w:t>
      </w:r>
      <w:r w:rsidRPr="009C7F70">
        <w:rPr>
          <w:rFonts w:eastAsia="DFKai-SB"/>
          <w:color w:val="000000" w:themeColor="text1"/>
        </w:rPr>
        <w:t>變數中。</w:t>
      </w:r>
    </w:p>
    <w:p w14:paraId="77487C8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"https://studio.code.org/s/csd6-2018/stage/6/extras" </w:instrText>
      </w:r>
      <w:r w:rsidRPr="009C7F70">
        <w:rPr>
          <w:rFonts w:eastAsia="DFKai-SB"/>
          <w:color w:val="000000" w:themeColor="text1"/>
        </w:rPr>
        <w:fldChar w:fldCharType="separate"/>
      </w:r>
      <w:r w:rsidRPr="009C7F70">
        <w:rPr>
          <w:rFonts w:eastAsia="DFKai-SB"/>
          <w:color w:val="000000" w:themeColor="text1"/>
        </w:rPr>
        <w:t>View on Code Studio</w:t>
      </w:r>
    </w:p>
    <w:bookmarkStart w:id="310" w:name="_hnu6g4abhetn" w:colFirst="0" w:colLast="0"/>
    <w:bookmarkEnd w:id="310"/>
    <w:p w14:paraId="32DD43FF"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6D864D19" w14:textId="77777777" w:rsidR="0056353C" w:rsidRPr="009C7F70" w:rsidRDefault="0056353C" w:rsidP="004F2630">
      <w:pPr>
        <w:rPr>
          <w:rFonts w:eastAsia="DFKai-SB"/>
          <w:color w:val="000000" w:themeColor="text1"/>
        </w:rPr>
      </w:pPr>
      <w:r w:rsidRPr="009C7F70">
        <w:rPr>
          <w:rFonts w:eastAsia="DFKai-SB"/>
          <w:color w:val="000000" w:themeColor="text1"/>
        </w:rPr>
        <w:t>學生操作指示</w:t>
      </w:r>
    </w:p>
    <w:p w14:paraId="5448B284"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11" w:name="_cypwemfbyjen" w:colFirst="0" w:colLast="0"/>
      <w:bookmarkEnd w:id="311"/>
      <w:r w:rsidRPr="009C7F70">
        <w:rPr>
          <w:rFonts w:eastAsia="DFKai-SB"/>
          <w:b/>
          <w:color w:val="000000" w:themeColor="text1"/>
          <w:sz w:val="46"/>
          <w:szCs w:val="46"/>
        </w:rPr>
        <w:lastRenderedPageBreak/>
        <w:t>Challenge</w:t>
      </w:r>
    </w:p>
    <w:p w14:paraId="03F5444E" w14:textId="77777777" w:rsidR="0056353C" w:rsidRPr="009C7F70" w:rsidRDefault="0056353C" w:rsidP="004F2630">
      <w:pPr>
        <w:rPr>
          <w:rFonts w:eastAsia="DFKai-SB"/>
          <w:color w:val="000000" w:themeColor="text1"/>
        </w:rPr>
      </w:pPr>
      <w:r w:rsidRPr="009C7F70">
        <w:rPr>
          <w:rFonts w:eastAsia="DFKai-SB"/>
          <w:color w:val="000000" w:themeColor="text1"/>
        </w:rPr>
        <w:t>挑戰</w:t>
      </w:r>
    </w:p>
    <w:p w14:paraId="734A0959" w14:textId="77777777" w:rsidR="0056353C" w:rsidRPr="009C7F70" w:rsidRDefault="0056353C" w:rsidP="004F2630">
      <w:pPr>
        <w:rPr>
          <w:rFonts w:eastAsia="DFKai-SB"/>
          <w:color w:val="000000" w:themeColor="text1"/>
        </w:rPr>
      </w:pPr>
    </w:p>
    <w:p w14:paraId="7A559131" w14:textId="77777777" w:rsidR="0056353C" w:rsidRPr="009C7F70" w:rsidRDefault="0056353C" w:rsidP="004F2630">
      <w:pPr>
        <w:rPr>
          <w:rFonts w:eastAsia="DFKai-SB"/>
          <w:color w:val="000000" w:themeColor="text1"/>
        </w:rPr>
      </w:pPr>
      <w:r w:rsidRPr="009C7F70">
        <w:rPr>
          <w:rFonts w:eastAsia="DFKai-SB"/>
          <w:color w:val="000000" w:themeColor="text1"/>
        </w:rPr>
        <w:t>Use this program to experiment some more with getting and setting properties. Some ideas you might try include:</w:t>
      </w:r>
    </w:p>
    <w:p w14:paraId="3FAFFA5D" w14:textId="77777777" w:rsidR="0056353C" w:rsidRPr="009C7F70" w:rsidRDefault="0056353C" w:rsidP="004F2630">
      <w:pPr>
        <w:numPr>
          <w:ilvl w:val="0"/>
          <w:numId w:val="99"/>
        </w:numPr>
        <w:rPr>
          <w:rFonts w:eastAsia="DFKai-SB"/>
          <w:color w:val="000000" w:themeColor="text1"/>
        </w:rPr>
      </w:pPr>
      <w:r w:rsidRPr="009C7F70">
        <w:rPr>
          <w:rFonts w:eastAsia="DFKai-SB"/>
          <w:color w:val="000000" w:themeColor="text1"/>
        </w:rPr>
        <w:t>Use the toggle switch to change the motorcycle's movement to go up and down.</w:t>
      </w:r>
    </w:p>
    <w:p w14:paraId="5D249B79" w14:textId="77777777" w:rsidR="0056353C" w:rsidRPr="009C7F70" w:rsidRDefault="0056353C" w:rsidP="004F2630">
      <w:pPr>
        <w:numPr>
          <w:ilvl w:val="0"/>
          <w:numId w:val="99"/>
        </w:numPr>
        <w:rPr>
          <w:rFonts w:eastAsia="DFKai-SB"/>
          <w:color w:val="000000" w:themeColor="text1"/>
        </w:rPr>
      </w:pPr>
      <w:r w:rsidRPr="009C7F70">
        <w:rPr>
          <w:rFonts w:eastAsia="DFKai-SB"/>
          <w:color w:val="000000" w:themeColor="text1"/>
        </w:rPr>
        <w:t>Use a dropdown with color names to change the motorcycle's color</w:t>
      </w:r>
    </w:p>
    <w:p w14:paraId="606D5B0E" w14:textId="77777777" w:rsidR="0056353C" w:rsidRPr="009C7F70" w:rsidRDefault="0056353C" w:rsidP="004F2630">
      <w:pPr>
        <w:numPr>
          <w:ilvl w:val="0"/>
          <w:numId w:val="99"/>
        </w:numPr>
        <w:rPr>
          <w:rFonts w:eastAsia="DFKai-SB"/>
          <w:color w:val="000000" w:themeColor="text1"/>
        </w:rPr>
      </w:pPr>
      <w:r w:rsidRPr="009C7F70">
        <w:rPr>
          <w:rFonts w:eastAsia="DFKai-SB"/>
          <w:color w:val="000000" w:themeColor="text1"/>
        </w:rPr>
        <w:t>Make the buzzer or LED turn on when the motorcycle reaches the top or bottom of the screen.</w:t>
      </w:r>
    </w:p>
    <w:p w14:paraId="5E4B09B7" w14:textId="77777777" w:rsidR="0056353C" w:rsidRPr="009C7F70" w:rsidRDefault="0056353C" w:rsidP="004F2630">
      <w:pPr>
        <w:rPr>
          <w:rFonts w:eastAsia="DFKai-SB"/>
          <w:color w:val="000000" w:themeColor="text1"/>
        </w:rPr>
      </w:pPr>
    </w:p>
    <w:p w14:paraId="7FC0A551" w14:textId="77777777" w:rsidR="0056353C" w:rsidRPr="009C7F70" w:rsidRDefault="0056353C" w:rsidP="004F2630">
      <w:pPr>
        <w:rPr>
          <w:rFonts w:eastAsia="DFKai-SB"/>
          <w:color w:val="000000" w:themeColor="text1"/>
        </w:rPr>
      </w:pPr>
      <w:r w:rsidRPr="009C7F70">
        <w:rPr>
          <w:rFonts w:eastAsia="DFKai-SB"/>
          <w:color w:val="000000" w:themeColor="text1"/>
        </w:rPr>
        <w:t>你可以用這隻程式進行更多讀寫屬性的實驗，有一些點子或許你可以試試看，包括</w:t>
      </w:r>
      <w:r w:rsidRPr="009C7F70">
        <w:rPr>
          <w:rFonts w:eastAsia="DFKai-SB"/>
          <w:color w:val="000000" w:themeColor="text1"/>
        </w:rPr>
        <w:t>:</w:t>
      </w:r>
    </w:p>
    <w:p w14:paraId="1C930D96" w14:textId="77777777" w:rsidR="0056353C" w:rsidRPr="009C7F70" w:rsidRDefault="0056353C" w:rsidP="004F2630">
      <w:pPr>
        <w:numPr>
          <w:ilvl w:val="0"/>
          <w:numId w:val="99"/>
        </w:numPr>
        <w:rPr>
          <w:rFonts w:eastAsia="DFKai-SB"/>
          <w:color w:val="000000" w:themeColor="text1"/>
        </w:rPr>
      </w:pPr>
      <w:r w:rsidRPr="009C7F70">
        <w:rPr>
          <w:rFonts w:eastAsia="DFKai-SB"/>
          <w:color w:val="000000" w:themeColor="text1"/>
        </w:rPr>
        <w:t>使用切換開關來改變摩托車的移動方向，使它向上走或向下走。</w:t>
      </w:r>
    </w:p>
    <w:p w14:paraId="507D0264" w14:textId="77777777" w:rsidR="0056353C" w:rsidRPr="009C7F70" w:rsidRDefault="0056353C" w:rsidP="004F2630">
      <w:pPr>
        <w:numPr>
          <w:ilvl w:val="0"/>
          <w:numId w:val="99"/>
        </w:numPr>
        <w:rPr>
          <w:rFonts w:eastAsia="DFKai-SB"/>
          <w:color w:val="000000" w:themeColor="text1"/>
        </w:rPr>
      </w:pPr>
      <w:r w:rsidRPr="009C7F70">
        <w:rPr>
          <w:rFonts w:eastAsia="DFKai-SB"/>
          <w:color w:val="000000" w:themeColor="text1"/>
        </w:rPr>
        <w:t>使用下拉式清單來改變摩托車的顏色。</w:t>
      </w:r>
    </w:p>
    <w:p w14:paraId="66D19A6E" w14:textId="77777777" w:rsidR="0056353C" w:rsidRPr="009C7F70" w:rsidRDefault="0056353C" w:rsidP="004F2630">
      <w:pPr>
        <w:numPr>
          <w:ilvl w:val="0"/>
          <w:numId w:val="99"/>
        </w:numPr>
        <w:rPr>
          <w:rFonts w:eastAsia="DFKai-SB"/>
          <w:color w:val="000000" w:themeColor="text1"/>
        </w:rPr>
      </w:pPr>
      <w:r w:rsidRPr="009C7F70">
        <w:rPr>
          <w:rFonts w:eastAsia="DFKai-SB"/>
          <w:color w:val="000000" w:themeColor="text1"/>
        </w:rPr>
        <w:t>當摩托車到達螢幕上方或下方時，開啟蜂鳴器或</w:t>
      </w:r>
      <w:r w:rsidRPr="009C7F70">
        <w:rPr>
          <w:rFonts w:eastAsia="DFKai-SB"/>
          <w:color w:val="000000" w:themeColor="text1"/>
        </w:rPr>
        <w:t xml:space="preserve"> LED</w:t>
      </w:r>
      <w:r w:rsidRPr="009C7F70">
        <w:rPr>
          <w:rFonts w:eastAsia="DFKai-SB"/>
          <w:color w:val="000000" w:themeColor="text1"/>
        </w:rPr>
        <w:t>。</w:t>
      </w:r>
    </w:p>
    <w:p w14:paraId="121E6194"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12" w:name="_2jh3lgypr6uk" w:colFirst="0" w:colLast="0"/>
      <w:bookmarkEnd w:id="312"/>
      <w:r w:rsidRPr="009C7F70">
        <w:rPr>
          <w:rFonts w:eastAsia="DFKai-SB"/>
          <w:b/>
          <w:color w:val="000000" w:themeColor="text1"/>
          <w:sz w:val="34"/>
          <w:szCs w:val="34"/>
        </w:rPr>
        <w:t>Wrap Up (10 min)</w:t>
      </w:r>
    </w:p>
    <w:p w14:paraId="329228A8" w14:textId="77777777" w:rsidR="0056353C" w:rsidRPr="009C7F70" w:rsidRDefault="0056353C" w:rsidP="004F2630">
      <w:pPr>
        <w:rPr>
          <w:rFonts w:eastAsia="DFKai-SB"/>
          <w:color w:val="000000" w:themeColor="text1"/>
        </w:rPr>
      </w:pPr>
      <w:r w:rsidRPr="009C7F70">
        <w:rPr>
          <w:rFonts w:eastAsia="DFKai-SB"/>
          <w:color w:val="000000" w:themeColor="text1"/>
        </w:rPr>
        <w:t>總結</w:t>
      </w:r>
      <w:r w:rsidRPr="009C7F70">
        <w:rPr>
          <w:rFonts w:eastAsia="DFKai-SB"/>
          <w:color w:val="000000" w:themeColor="text1"/>
        </w:rPr>
        <w:t xml:space="preserve"> (10 min)</w:t>
      </w:r>
    </w:p>
    <w:p w14:paraId="2C2E9038" w14:textId="77777777" w:rsidR="0056353C" w:rsidRPr="009C7F70" w:rsidRDefault="0056353C" w:rsidP="004F2630">
      <w:pPr>
        <w:rPr>
          <w:rFonts w:eastAsia="DFKai-SB"/>
          <w:color w:val="000000" w:themeColor="text1"/>
        </w:rPr>
      </w:pPr>
    </w:p>
    <w:p w14:paraId="115F905C" w14:textId="77777777" w:rsidR="0056353C" w:rsidRPr="009C7F70" w:rsidRDefault="0056353C" w:rsidP="004F2630">
      <w:pPr>
        <w:rPr>
          <w:rFonts w:eastAsia="DFKai-SB"/>
          <w:color w:val="000000" w:themeColor="text1"/>
        </w:rPr>
      </w:pPr>
      <w:r w:rsidRPr="009C7F70">
        <w:rPr>
          <w:rFonts w:eastAsia="DFKai-SB"/>
          <w:color w:val="000000" w:themeColor="text1"/>
        </w:rPr>
        <w:t>Teaching Tip</w:t>
      </w:r>
    </w:p>
    <w:p w14:paraId="1A31CF00" w14:textId="77777777" w:rsidR="0056353C" w:rsidRPr="009C7F70" w:rsidRDefault="0056353C" w:rsidP="004F2630">
      <w:pPr>
        <w:rPr>
          <w:rFonts w:eastAsia="DFKai-SB"/>
          <w:color w:val="000000" w:themeColor="text1"/>
        </w:rPr>
      </w:pPr>
      <w:r w:rsidRPr="009C7F70">
        <w:rPr>
          <w:rFonts w:eastAsia="DFKai-SB"/>
          <w:color w:val="000000" w:themeColor="text1"/>
        </w:rPr>
        <w:t>教學建議</w:t>
      </w:r>
    </w:p>
    <w:p w14:paraId="03DEE19C" w14:textId="77777777" w:rsidR="0056353C" w:rsidRPr="009C7F70" w:rsidRDefault="0056353C" w:rsidP="004F2630">
      <w:pPr>
        <w:rPr>
          <w:rFonts w:eastAsia="DFKai-SB"/>
          <w:color w:val="000000" w:themeColor="text1"/>
        </w:rPr>
      </w:pPr>
    </w:p>
    <w:p w14:paraId="1881D067" w14:textId="77777777" w:rsidR="0056353C" w:rsidRPr="009C7F70" w:rsidRDefault="0056353C" w:rsidP="004F2630">
      <w:pPr>
        <w:rPr>
          <w:rFonts w:eastAsia="DFKai-SB"/>
          <w:color w:val="000000" w:themeColor="text1"/>
        </w:rPr>
      </w:pPr>
      <w:r w:rsidRPr="009C7F70">
        <w:rPr>
          <w:rFonts w:eastAsia="DFKai-SB"/>
          <w:color w:val="000000" w:themeColor="text1"/>
        </w:rPr>
        <w:t>For this prompt, you can "jigsaw" the answers by assigning different students or different groups each a type of input and answering questions on each type. The different answers can then be combined for a class reference on input types.</w:t>
      </w:r>
    </w:p>
    <w:p w14:paraId="4724B1C5" w14:textId="77777777" w:rsidR="0056353C" w:rsidRPr="009C7F70" w:rsidRDefault="0056353C" w:rsidP="004F2630">
      <w:pPr>
        <w:rPr>
          <w:rFonts w:eastAsia="DFKai-SB"/>
          <w:color w:val="000000" w:themeColor="text1"/>
        </w:rPr>
      </w:pPr>
    </w:p>
    <w:p w14:paraId="65C4AECD" w14:textId="77777777" w:rsidR="0056353C" w:rsidRPr="009C7F70" w:rsidRDefault="0056353C" w:rsidP="004F2630">
      <w:pPr>
        <w:rPr>
          <w:rFonts w:eastAsia="DFKai-SB"/>
          <w:color w:val="000000" w:themeColor="text1"/>
        </w:rPr>
      </w:pPr>
      <w:r w:rsidRPr="009C7F70">
        <w:rPr>
          <w:rFonts w:eastAsia="DFKai-SB"/>
          <w:color w:val="000000" w:themeColor="text1"/>
        </w:rPr>
        <w:t>關於以下的提示，你可以讓學生以個人或分組的方式，回答不同輸入類型的問題。完成後將這些不同輸入類型的答案合併在一起，成為課堂的參考資料。</w:t>
      </w:r>
    </w:p>
    <w:p w14:paraId="4572DF51" w14:textId="77777777" w:rsidR="0056353C" w:rsidRPr="009C7F70" w:rsidRDefault="0056353C" w:rsidP="004F2630">
      <w:pPr>
        <w:rPr>
          <w:rFonts w:eastAsia="DFKai-SB"/>
          <w:color w:val="000000" w:themeColor="text1"/>
        </w:rPr>
      </w:pPr>
    </w:p>
    <w:p w14:paraId="62EDEF08" w14:textId="77777777" w:rsidR="0056353C" w:rsidRPr="009C7F70" w:rsidRDefault="0056353C" w:rsidP="004F2630">
      <w:pPr>
        <w:rPr>
          <w:rFonts w:eastAsia="DFKai-SB"/>
          <w:color w:val="000000" w:themeColor="text1"/>
        </w:rPr>
      </w:pPr>
      <w:r w:rsidRPr="009C7F70">
        <w:rPr>
          <w:rFonts w:eastAsia="DFKai-SB"/>
          <w:b/>
          <w:color w:val="000000" w:themeColor="text1"/>
        </w:rPr>
        <w:t>Journal Prompt:</w:t>
      </w:r>
      <w:r w:rsidRPr="009C7F70">
        <w:rPr>
          <w:rFonts w:eastAsia="DFKai-SB"/>
          <w:color w:val="000000" w:themeColor="text1"/>
        </w:rPr>
        <w:t xml:space="preserve"> So far, you've seen several different types of input, some from the screen, and some from the circuit playground. Choose one type of input and answer the following questions about it.</w:t>
      </w:r>
    </w:p>
    <w:p w14:paraId="5CF7E01E" w14:textId="77777777" w:rsidR="0056353C" w:rsidRPr="009C7F70" w:rsidRDefault="0056353C" w:rsidP="004F2630">
      <w:pPr>
        <w:rPr>
          <w:rFonts w:eastAsia="DFKai-SB"/>
          <w:b/>
          <w:color w:val="000000" w:themeColor="text1"/>
        </w:rPr>
      </w:pPr>
    </w:p>
    <w:p w14:paraId="2C5DD36A" w14:textId="77777777" w:rsidR="0056353C" w:rsidRPr="009C7F70" w:rsidRDefault="0056353C" w:rsidP="004F2630">
      <w:pPr>
        <w:rPr>
          <w:rFonts w:eastAsia="DFKai-SB"/>
          <w:color w:val="000000" w:themeColor="text1"/>
        </w:rPr>
      </w:pPr>
      <w:r w:rsidRPr="009C7F70">
        <w:rPr>
          <w:rFonts w:eastAsia="DFKai-SB"/>
          <w:b/>
          <w:color w:val="000000" w:themeColor="text1"/>
        </w:rPr>
        <w:t>期刊提示</w:t>
      </w:r>
      <w:r w:rsidRPr="009C7F70">
        <w:rPr>
          <w:rFonts w:eastAsia="DFKai-SB"/>
          <w:b/>
          <w:color w:val="000000" w:themeColor="text1"/>
        </w:rPr>
        <w:t>:</w:t>
      </w:r>
      <w:r w:rsidRPr="009C7F70">
        <w:rPr>
          <w:rFonts w:eastAsia="DFKai-SB"/>
          <w:color w:val="000000" w:themeColor="text1"/>
        </w:rPr>
        <w:t xml:space="preserve"> </w:t>
      </w:r>
      <w:r w:rsidRPr="009C7F70">
        <w:rPr>
          <w:rFonts w:eastAsia="DFKai-SB"/>
          <w:color w:val="000000" w:themeColor="text1"/>
        </w:rPr>
        <w:t>目前為止，你看過好幾種不同的輸入類型，有些從螢幕，有些從</w:t>
      </w:r>
      <w:r w:rsidRPr="009C7F70">
        <w:rPr>
          <w:rFonts w:eastAsia="DFKai-SB"/>
          <w:color w:val="000000" w:themeColor="text1"/>
        </w:rPr>
        <w:t xml:space="preserve"> circuit playground</w:t>
      </w:r>
      <w:r w:rsidRPr="009C7F70">
        <w:rPr>
          <w:rFonts w:eastAsia="DFKai-SB"/>
          <w:color w:val="000000" w:themeColor="text1"/>
        </w:rPr>
        <w:t>。選擇一種輸入類型並回答下列有關的問題</w:t>
      </w:r>
      <w:r w:rsidRPr="009C7F70">
        <w:rPr>
          <w:rFonts w:eastAsia="DFKai-SB"/>
          <w:color w:val="000000" w:themeColor="text1"/>
        </w:rPr>
        <w:t>:</w:t>
      </w:r>
    </w:p>
    <w:p w14:paraId="26844E4B"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p>
    <w:p w14:paraId="3CBC6358" w14:textId="77777777" w:rsidR="0056353C" w:rsidRPr="009C7F70" w:rsidRDefault="0056353C" w:rsidP="004F2630">
      <w:pPr>
        <w:numPr>
          <w:ilvl w:val="0"/>
          <w:numId w:val="97"/>
        </w:numPr>
        <w:rPr>
          <w:rFonts w:eastAsia="DFKai-SB"/>
          <w:color w:val="000000" w:themeColor="text1"/>
        </w:rPr>
      </w:pPr>
      <w:r w:rsidRPr="009C7F70">
        <w:rPr>
          <w:rFonts w:eastAsia="DFKai-SB"/>
          <w:color w:val="000000" w:themeColor="text1"/>
        </w:rPr>
        <w:t>What code do you need to get information from this input?</w:t>
      </w:r>
    </w:p>
    <w:p w14:paraId="223C077B" w14:textId="77777777" w:rsidR="0056353C" w:rsidRPr="009C7F70" w:rsidRDefault="0056353C" w:rsidP="004F2630">
      <w:pPr>
        <w:numPr>
          <w:ilvl w:val="0"/>
          <w:numId w:val="97"/>
        </w:numPr>
        <w:rPr>
          <w:rFonts w:eastAsia="DFKai-SB"/>
          <w:color w:val="000000" w:themeColor="text1"/>
        </w:rPr>
      </w:pPr>
      <w:r w:rsidRPr="009C7F70">
        <w:rPr>
          <w:rFonts w:eastAsia="DFKai-SB"/>
          <w:color w:val="000000" w:themeColor="text1"/>
        </w:rPr>
        <w:t>What's one example of when you would want to use this input?</w:t>
      </w:r>
    </w:p>
    <w:p w14:paraId="73F7AB5C" w14:textId="77777777" w:rsidR="0056353C" w:rsidRPr="009C7F70" w:rsidRDefault="0056353C" w:rsidP="004F2630">
      <w:pPr>
        <w:numPr>
          <w:ilvl w:val="0"/>
          <w:numId w:val="97"/>
        </w:numPr>
        <w:rPr>
          <w:rFonts w:eastAsia="DFKai-SB"/>
          <w:color w:val="000000" w:themeColor="text1"/>
        </w:rPr>
      </w:pPr>
      <w:r w:rsidRPr="009C7F70">
        <w:rPr>
          <w:rFonts w:eastAsia="DFKai-SB"/>
          <w:color w:val="000000" w:themeColor="text1"/>
        </w:rPr>
        <w:t xml:space="preserve">What's an example of when you </w:t>
      </w:r>
      <w:r w:rsidRPr="009C7F70">
        <w:rPr>
          <w:rFonts w:eastAsia="DFKai-SB"/>
          <w:b/>
          <w:color w:val="000000" w:themeColor="text1"/>
        </w:rPr>
        <w:t>wouldn't</w:t>
      </w:r>
      <w:r w:rsidRPr="009C7F70">
        <w:rPr>
          <w:rFonts w:eastAsia="DFKai-SB"/>
          <w:color w:val="000000" w:themeColor="text1"/>
        </w:rPr>
        <w:t xml:space="preserve"> want to use this in/put?</w:t>
      </w:r>
    </w:p>
    <w:p w14:paraId="7F75D2AB" w14:textId="77777777" w:rsidR="0056353C" w:rsidRPr="009C7F70" w:rsidRDefault="0056353C" w:rsidP="004F2630">
      <w:pPr>
        <w:rPr>
          <w:rFonts w:eastAsia="DFKai-SB"/>
          <w:color w:val="000000" w:themeColor="text1"/>
        </w:rPr>
      </w:pPr>
    </w:p>
    <w:p w14:paraId="661FD9D6" w14:textId="77777777" w:rsidR="0056353C" w:rsidRPr="009C7F70" w:rsidRDefault="0056353C" w:rsidP="004F2630">
      <w:pPr>
        <w:numPr>
          <w:ilvl w:val="0"/>
          <w:numId w:val="82"/>
        </w:numPr>
        <w:rPr>
          <w:rFonts w:eastAsia="DFKai-SB"/>
          <w:color w:val="000000" w:themeColor="text1"/>
        </w:rPr>
      </w:pPr>
      <w:r w:rsidRPr="009C7F70">
        <w:rPr>
          <w:rFonts w:eastAsia="DFKai-SB"/>
          <w:color w:val="000000" w:themeColor="text1"/>
        </w:rPr>
        <w:lastRenderedPageBreak/>
        <w:t>你需要怎樣的程式碼，才能從這種輸入類型取得資訊</w:t>
      </w:r>
      <w:r w:rsidRPr="009C7F70">
        <w:rPr>
          <w:rFonts w:eastAsia="DFKai-SB"/>
          <w:color w:val="000000" w:themeColor="text1"/>
        </w:rPr>
        <w:t>?</w:t>
      </w:r>
    </w:p>
    <w:p w14:paraId="6EF4E059" w14:textId="77777777" w:rsidR="0056353C" w:rsidRPr="009C7F70" w:rsidRDefault="0056353C" w:rsidP="004F2630">
      <w:pPr>
        <w:numPr>
          <w:ilvl w:val="0"/>
          <w:numId w:val="82"/>
        </w:numPr>
        <w:rPr>
          <w:rFonts w:eastAsia="DFKai-SB"/>
          <w:color w:val="000000" w:themeColor="text1"/>
        </w:rPr>
      </w:pPr>
      <w:r w:rsidRPr="009C7F70">
        <w:rPr>
          <w:rFonts w:eastAsia="DFKai-SB"/>
          <w:color w:val="000000" w:themeColor="text1"/>
        </w:rPr>
        <w:t>什麼時候你會使用這種輸入類型，可以舉一個例子嗎</w:t>
      </w:r>
      <w:r w:rsidRPr="009C7F70">
        <w:rPr>
          <w:rFonts w:eastAsia="DFKai-SB"/>
          <w:color w:val="000000" w:themeColor="text1"/>
        </w:rPr>
        <w:t>?</w:t>
      </w:r>
    </w:p>
    <w:p w14:paraId="434FAEF7" w14:textId="77777777" w:rsidR="0056353C" w:rsidRPr="009C7F70" w:rsidRDefault="0056353C" w:rsidP="004F2630">
      <w:pPr>
        <w:numPr>
          <w:ilvl w:val="0"/>
          <w:numId w:val="82"/>
        </w:numPr>
        <w:rPr>
          <w:rFonts w:eastAsia="DFKai-SB"/>
          <w:color w:val="000000" w:themeColor="text1"/>
        </w:rPr>
      </w:pPr>
      <w:r w:rsidRPr="009C7F70">
        <w:rPr>
          <w:rFonts w:eastAsia="DFKai-SB"/>
          <w:color w:val="000000" w:themeColor="text1"/>
        </w:rPr>
        <w:t>什麼時候你不會使用這種輸入類型，可以舉一個例子嗎</w:t>
      </w:r>
      <w:r w:rsidRPr="009C7F70">
        <w:rPr>
          <w:rFonts w:eastAsia="DFKai-SB"/>
          <w:color w:val="000000" w:themeColor="text1"/>
        </w:rPr>
        <w:t>?</w:t>
      </w:r>
    </w:p>
    <w:p w14:paraId="7EBC0CB1" w14:textId="210F3E8B" w:rsidR="0056353C" w:rsidRPr="009C7F70" w:rsidRDefault="00FC5141" w:rsidP="004F2630">
      <w:pPr>
        <w:rPr>
          <w:rFonts w:eastAsia="DFKai-SB"/>
          <w:color w:val="000000" w:themeColor="text1"/>
        </w:rPr>
      </w:pPr>
      <w:r>
        <w:rPr>
          <w:rFonts w:eastAsia="DFKai-SB"/>
          <w:color w:val="000000" w:themeColor="text1"/>
        </w:rPr>
        <w:br w:type="page"/>
      </w:r>
    </w:p>
    <w:p w14:paraId="5BB30394" w14:textId="77777777" w:rsidR="0056353C" w:rsidRPr="00FC5141" w:rsidRDefault="0056353C" w:rsidP="004F2630">
      <w:pPr>
        <w:pStyle w:val="Heading1"/>
        <w:keepNext w:val="0"/>
        <w:keepLines w:val="0"/>
        <w:spacing w:before="480"/>
        <w:rPr>
          <w:rFonts w:eastAsia="DFKai-SB"/>
          <w:b/>
          <w:color w:val="FFC000"/>
          <w:sz w:val="46"/>
          <w:szCs w:val="46"/>
        </w:rPr>
      </w:pPr>
      <w:bookmarkStart w:id="313" w:name="_4xftjrlo8ey" w:colFirst="0" w:colLast="0"/>
      <w:bookmarkEnd w:id="313"/>
      <w:r w:rsidRPr="00FC5141">
        <w:rPr>
          <w:rFonts w:eastAsia="DFKai-SB"/>
          <w:b/>
          <w:color w:val="FFC000"/>
          <w:sz w:val="46"/>
          <w:szCs w:val="46"/>
        </w:rPr>
        <w:lastRenderedPageBreak/>
        <w:t>Lesson 7: Analog Input</w:t>
      </w:r>
    </w:p>
    <w:p w14:paraId="7D9D1BAE" w14:textId="77777777" w:rsidR="0056353C" w:rsidRPr="009C7F70" w:rsidRDefault="0056353C" w:rsidP="004F2630">
      <w:pPr>
        <w:rPr>
          <w:rFonts w:eastAsia="DFKai-SB"/>
          <w:color w:val="000000" w:themeColor="text1"/>
        </w:rPr>
      </w:pPr>
      <w:r w:rsidRPr="009C7F70">
        <w:rPr>
          <w:rFonts w:eastAsia="DFKai-SB"/>
          <w:color w:val="000000" w:themeColor="text1"/>
        </w:rPr>
        <w:t>第</w:t>
      </w:r>
      <w:r w:rsidRPr="009C7F70">
        <w:rPr>
          <w:rFonts w:eastAsia="DFKai-SB"/>
          <w:color w:val="000000" w:themeColor="text1"/>
        </w:rPr>
        <w:t>7</w:t>
      </w:r>
      <w:r w:rsidRPr="009C7F70">
        <w:rPr>
          <w:rFonts w:eastAsia="DFKai-SB"/>
          <w:color w:val="000000" w:themeColor="text1"/>
        </w:rPr>
        <w:t>課：類比訊號輸入</w:t>
      </w:r>
    </w:p>
    <w:p w14:paraId="0F3BD707" w14:textId="77777777" w:rsidR="0056353C" w:rsidRPr="009C7F70" w:rsidRDefault="0056353C" w:rsidP="004F2630">
      <w:pPr>
        <w:pStyle w:val="Heading4"/>
        <w:keepNext w:val="0"/>
        <w:keepLines w:val="0"/>
        <w:spacing w:before="240" w:after="40"/>
        <w:rPr>
          <w:rFonts w:eastAsia="DFKai-SB"/>
          <w:b/>
          <w:color w:val="000000" w:themeColor="text1"/>
          <w:sz w:val="22"/>
          <w:szCs w:val="22"/>
        </w:rPr>
      </w:pPr>
      <w:bookmarkStart w:id="314" w:name="_kqfcy24jpnvl" w:colFirst="0" w:colLast="0"/>
      <w:bookmarkEnd w:id="314"/>
      <w:r w:rsidRPr="009C7F70">
        <w:rPr>
          <w:rFonts w:eastAsia="DFKai-SB"/>
          <w:b/>
          <w:color w:val="000000" w:themeColor="text1"/>
          <w:sz w:val="22"/>
          <w:szCs w:val="22"/>
        </w:rPr>
        <w:t>App Lab | Maker Toolkit</w:t>
      </w:r>
    </w:p>
    <w:p w14:paraId="05B4E1EA" w14:textId="77777777" w:rsidR="0056353C" w:rsidRPr="009C7F70" w:rsidRDefault="0056353C" w:rsidP="004F2630">
      <w:pPr>
        <w:rPr>
          <w:rFonts w:eastAsia="DFKai-SB"/>
          <w:color w:val="000000" w:themeColor="text1"/>
        </w:rPr>
      </w:pPr>
      <w:r w:rsidRPr="009C7F70">
        <w:rPr>
          <w:rFonts w:eastAsia="DFKai-SB"/>
          <w:color w:val="000000" w:themeColor="text1"/>
        </w:rPr>
        <w:t xml:space="preserve">App Lab| </w:t>
      </w:r>
      <w:r w:rsidRPr="009C7F70">
        <w:rPr>
          <w:rFonts w:eastAsia="DFKai-SB"/>
          <w:color w:val="000000" w:themeColor="text1"/>
        </w:rPr>
        <w:t>創客工具組</w:t>
      </w:r>
    </w:p>
    <w:p w14:paraId="074B9498"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15" w:name="_7hu43u5xloyg" w:colFirst="0" w:colLast="0"/>
      <w:bookmarkEnd w:id="315"/>
      <w:r w:rsidRPr="009C7F70">
        <w:rPr>
          <w:rFonts w:eastAsia="DFKai-SB"/>
          <w:b/>
          <w:color w:val="000000" w:themeColor="text1"/>
          <w:sz w:val="34"/>
          <w:szCs w:val="34"/>
        </w:rPr>
        <w:t>Overview</w:t>
      </w:r>
    </w:p>
    <w:p w14:paraId="799042BD" w14:textId="77777777" w:rsidR="0056353C" w:rsidRPr="009C7F70" w:rsidRDefault="0056353C" w:rsidP="004F2630">
      <w:pPr>
        <w:rPr>
          <w:rFonts w:eastAsia="DFKai-SB"/>
          <w:color w:val="000000" w:themeColor="text1"/>
        </w:rPr>
      </w:pPr>
      <w:r w:rsidRPr="009C7F70">
        <w:rPr>
          <w:rFonts w:eastAsia="DFKai-SB"/>
          <w:color w:val="000000" w:themeColor="text1"/>
        </w:rPr>
        <w:t>課程概述</w:t>
      </w:r>
    </w:p>
    <w:p w14:paraId="2E5D3D5B" w14:textId="77777777" w:rsidR="0056353C" w:rsidRPr="009C7F70" w:rsidRDefault="0056353C" w:rsidP="004F2630">
      <w:pPr>
        <w:rPr>
          <w:rFonts w:eastAsia="DFKai-SB"/>
          <w:color w:val="000000" w:themeColor="text1"/>
        </w:rPr>
      </w:pPr>
    </w:p>
    <w:p w14:paraId="4A0786BA" w14:textId="77777777" w:rsidR="0056353C" w:rsidRPr="009C7F70" w:rsidRDefault="0056353C" w:rsidP="004F2630">
      <w:pPr>
        <w:rPr>
          <w:rFonts w:eastAsia="DFKai-SB"/>
          <w:color w:val="000000" w:themeColor="text1"/>
        </w:rPr>
      </w:pPr>
      <w:r w:rsidRPr="009C7F70">
        <w:rPr>
          <w:rFonts w:eastAsia="DFKai-SB"/>
          <w:color w:val="000000" w:themeColor="text1"/>
        </w:rPr>
        <w:t>In this lesson, students explore how the three analog sensors (sound, light, and temperature) can be used to write programs that respond to changes in the environment. The use of these sensors marks a transition in terms of how users interact with a program. By using sensors as an input, the user of an app doesn't have to directly interact with it at all, or may interact without actually realizing they are doing so.</w:t>
      </w:r>
    </w:p>
    <w:p w14:paraId="1DC87007" w14:textId="77777777" w:rsidR="0056353C" w:rsidRPr="009C7F70" w:rsidRDefault="0056353C" w:rsidP="004F2630">
      <w:pPr>
        <w:rPr>
          <w:rFonts w:eastAsia="DFKai-SB"/>
          <w:color w:val="000000" w:themeColor="text1"/>
        </w:rPr>
      </w:pPr>
    </w:p>
    <w:p w14:paraId="2D7E89F2" w14:textId="77777777" w:rsidR="0056353C" w:rsidRPr="009C7F70" w:rsidRDefault="0056353C" w:rsidP="004F2630">
      <w:pPr>
        <w:rPr>
          <w:rFonts w:eastAsia="DFKai-SB"/>
          <w:color w:val="000000" w:themeColor="text1"/>
        </w:rPr>
      </w:pPr>
      <w:r w:rsidRPr="009C7F70">
        <w:rPr>
          <w:rFonts w:eastAsia="DFKai-SB"/>
          <w:color w:val="000000" w:themeColor="text1"/>
        </w:rPr>
        <w:t>在本課程中，學生將探索如何使用三個類比訊號感測器（聲音感測，光感測和溫度感測）來編寫回應環境變化的程式。</w:t>
      </w:r>
      <w:r w:rsidRPr="009C7F70">
        <w:rPr>
          <w:rFonts w:eastAsia="DFKai-SB"/>
          <w:color w:val="000000" w:themeColor="text1"/>
        </w:rPr>
        <w:t xml:space="preserve"> </w:t>
      </w:r>
      <w:r w:rsidRPr="009C7F70">
        <w:rPr>
          <w:rFonts w:eastAsia="DFKai-SB"/>
          <w:color w:val="000000" w:themeColor="text1"/>
        </w:rPr>
        <w:t>藉著使用這些感測器偵測環境的變化了解使用者如何和程式互動。使用這些感測器偵測值來做為應用程式的輸入，應用程式的使用者完全不用直接手動輸入偵測值，也不需瞭接這是怎麼辦到的</w:t>
      </w:r>
      <w:r w:rsidRPr="009C7F70">
        <w:rPr>
          <w:rFonts w:eastAsia="DFKai-SB"/>
          <w:color w:val="000000" w:themeColor="text1"/>
        </w:rPr>
        <w:t xml:space="preserve"> </w:t>
      </w:r>
      <w:r w:rsidRPr="009C7F70">
        <w:rPr>
          <w:rFonts w:eastAsia="DFKai-SB"/>
          <w:color w:val="000000" w:themeColor="text1"/>
        </w:rPr>
        <w:t>。</w:t>
      </w:r>
    </w:p>
    <w:p w14:paraId="6A7ED4BD" w14:textId="77777777" w:rsidR="0056353C" w:rsidRPr="009C7F70" w:rsidRDefault="0056353C" w:rsidP="004F2630">
      <w:pPr>
        <w:rPr>
          <w:rFonts w:eastAsia="DFKai-SB"/>
          <w:color w:val="000000" w:themeColor="text1"/>
        </w:rPr>
      </w:pPr>
    </w:p>
    <w:p w14:paraId="1EB44FF9" w14:textId="77777777" w:rsidR="0056353C" w:rsidRPr="009C7F70" w:rsidRDefault="0056353C" w:rsidP="004F2630">
      <w:pPr>
        <w:rPr>
          <w:rFonts w:eastAsia="DFKai-SB"/>
          <w:b/>
          <w:color w:val="000000" w:themeColor="text1"/>
          <w:sz w:val="34"/>
          <w:szCs w:val="34"/>
        </w:rPr>
      </w:pPr>
      <w:r w:rsidRPr="009C7F70">
        <w:rPr>
          <w:rFonts w:eastAsia="DFKai-SB"/>
          <w:b/>
          <w:color w:val="000000" w:themeColor="text1"/>
          <w:sz w:val="34"/>
          <w:szCs w:val="34"/>
        </w:rPr>
        <w:t>Purpose</w:t>
      </w:r>
    </w:p>
    <w:p w14:paraId="066CB9DC" w14:textId="77777777" w:rsidR="0056353C" w:rsidRPr="009C7F70" w:rsidRDefault="0056353C" w:rsidP="004F2630">
      <w:pPr>
        <w:rPr>
          <w:rFonts w:eastAsia="DFKai-SB"/>
          <w:color w:val="000000" w:themeColor="text1"/>
        </w:rPr>
      </w:pPr>
    </w:p>
    <w:p w14:paraId="1422DB75" w14:textId="77777777" w:rsidR="0056353C" w:rsidRPr="009C7F70" w:rsidRDefault="0056353C" w:rsidP="004F2630">
      <w:pPr>
        <w:rPr>
          <w:rFonts w:eastAsia="DFKai-SB"/>
          <w:color w:val="000000" w:themeColor="text1"/>
        </w:rPr>
      </w:pPr>
      <w:r w:rsidRPr="009C7F70">
        <w:rPr>
          <w:rFonts w:eastAsia="DFKai-SB"/>
          <w:color w:val="000000" w:themeColor="text1"/>
        </w:rPr>
        <w:t>This lesson builds on the previous by introducing analog sensors as a new form of input. These sensors all perform analog-to-digital conversion, allowing programs to sense things as represented by a 10 bit number (0-1023).</w:t>
      </w:r>
    </w:p>
    <w:p w14:paraId="1849C344" w14:textId="77777777" w:rsidR="0056353C" w:rsidRPr="009C7F70" w:rsidRDefault="0056353C" w:rsidP="004F2630">
      <w:pPr>
        <w:rPr>
          <w:rFonts w:eastAsia="DFKai-SB"/>
          <w:color w:val="000000" w:themeColor="text1"/>
        </w:rPr>
      </w:pPr>
    </w:p>
    <w:p w14:paraId="60D4BE2D" w14:textId="77777777" w:rsidR="0056353C" w:rsidRPr="009C7F70" w:rsidRDefault="0056353C" w:rsidP="004F2630">
      <w:pPr>
        <w:rPr>
          <w:rFonts w:eastAsia="DFKai-SB"/>
          <w:color w:val="000000" w:themeColor="text1"/>
        </w:rPr>
      </w:pPr>
      <w:r w:rsidRPr="009C7F70">
        <w:rPr>
          <w:rFonts w:eastAsia="DFKai-SB"/>
          <w:color w:val="000000" w:themeColor="text1"/>
        </w:rPr>
        <w:t>課程目的</w:t>
      </w:r>
    </w:p>
    <w:p w14:paraId="5C90A035" w14:textId="77777777" w:rsidR="0056353C" w:rsidRPr="009C7F70" w:rsidRDefault="0056353C" w:rsidP="004F2630">
      <w:pPr>
        <w:rPr>
          <w:rFonts w:eastAsia="DFKai-SB"/>
          <w:color w:val="000000" w:themeColor="text1"/>
        </w:rPr>
      </w:pPr>
    </w:p>
    <w:p w14:paraId="335F059E" w14:textId="77777777" w:rsidR="0056353C" w:rsidRPr="009C7F70" w:rsidRDefault="0056353C" w:rsidP="004F2630">
      <w:pPr>
        <w:rPr>
          <w:rFonts w:eastAsia="DFKai-SB"/>
          <w:color w:val="000000" w:themeColor="text1"/>
        </w:rPr>
      </w:pPr>
      <w:r w:rsidRPr="009C7F70">
        <w:rPr>
          <w:rFonts w:eastAsia="DFKai-SB"/>
          <w:color w:val="000000" w:themeColor="text1"/>
        </w:rPr>
        <w:t>本課程以前面的課程為基礎，來介紹感測器作為一種新的輸入形式。</w:t>
      </w:r>
      <w:r w:rsidRPr="009C7F70">
        <w:rPr>
          <w:rFonts w:eastAsia="DFKai-SB"/>
          <w:color w:val="000000" w:themeColor="text1"/>
        </w:rPr>
        <w:t xml:space="preserve"> </w:t>
      </w:r>
      <w:r w:rsidRPr="009C7F70">
        <w:rPr>
          <w:rFonts w:eastAsia="DFKai-SB"/>
          <w:color w:val="000000" w:themeColor="text1"/>
        </w:rPr>
        <w:t>這些感測器用來執行類比訊號與數位訊號轉換，讓程式自動感測環境變化並轉換成</w:t>
      </w:r>
      <w:r w:rsidRPr="009C7F70">
        <w:rPr>
          <w:rFonts w:eastAsia="DFKai-SB"/>
          <w:color w:val="000000" w:themeColor="text1"/>
        </w:rPr>
        <w:t xml:space="preserve"> 10 </w:t>
      </w:r>
      <w:r w:rsidRPr="009C7F70">
        <w:rPr>
          <w:rFonts w:eastAsia="DFKai-SB"/>
          <w:color w:val="000000" w:themeColor="text1"/>
        </w:rPr>
        <w:t>位元的數字</w:t>
      </w:r>
      <w:r w:rsidRPr="009C7F70">
        <w:rPr>
          <w:rFonts w:eastAsia="DFKai-SB"/>
          <w:color w:val="000000" w:themeColor="text1"/>
        </w:rPr>
        <w:t xml:space="preserve"> ( 0 - 1023 ) </w:t>
      </w:r>
      <w:r w:rsidRPr="009C7F70">
        <w:rPr>
          <w:rFonts w:eastAsia="DFKai-SB"/>
          <w:color w:val="000000" w:themeColor="text1"/>
        </w:rPr>
        <w:t>。</w:t>
      </w:r>
    </w:p>
    <w:p w14:paraId="1AD2B5EB"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16" w:name="_7in5y2vlpk2t" w:colFirst="0" w:colLast="0"/>
      <w:bookmarkEnd w:id="316"/>
      <w:r w:rsidRPr="009C7F70">
        <w:rPr>
          <w:rFonts w:eastAsia="DFKai-SB"/>
          <w:b/>
          <w:color w:val="000000" w:themeColor="text1"/>
          <w:sz w:val="34"/>
          <w:szCs w:val="34"/>
        </w:rPr>
        <w:t>Agenda</w:t>
      </w:r>
    </w:p>
    <w:p w14:paraId="2099BF2E" w14:textId="77777777" w:rsidR="0056353C" w:rsidRPr="009C7F70" w:rsidRDefault="0056353C" w:rsidP="004F2630">
      <w:pPr>
        <w:numPr>
          <w:ilvl w:val="0"/>
          <w:numId w:val="11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"https://curriculum.code.org/csd-18/unit6/7/#analog-input0" </w:instrText>
      </w:r>
      <w:r w:rsidRPr="009C7F70">
        <w:rPr>
          <w:rFonts w:eastAsia="DFKai-SB"/>
          <w:color w:val="000000" w:themeColor="text1"/>
        </w:rPr>
        <w:fldChar w:fldCharType="separate"/>
      </w:r>
      <w:r w:rsidRPr="009C7F70">
        <w:rPr>
          <w:rFonts w:eastAsia="DFKai-SB"/>
          <w:color w:val="000000" w:themeColor="text1"/>
        </w:rPr>
        <w:t>Warm Up (10 min)</w:t>
      </w:r>
    </w:p>
    <w:p w14:paraId="45481423" w14:textId="77777777" w:rsidR="0056353C" w:rsidRPr="009C7F70" w:rsidRDefault="0056353C" w:rsidP="004F2630">
      <w:pPr>
        <w:numPr>
          <w:ilvl w:val="0"/>
          <w:numId w:val="11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"https://curriculum.code.org/csd-18/unit6/7/#analog-input1" </w:instrText>
      </w:r>
      <w:r w:rsidRPr="009C7F70">
        <w:rPr>
          <w:rFonts w:eastAsia="DFKai-SB"/>
          <w:color w:val="000000" w:themeColor="text1"/>
        </w:rPr>
        <w:fldChar w:fldCharType="separate"/>
      </w:r>
      <w:r w:rsidRPr="009C7F70">
        <w:rPr>
          <w:rFonts w:eastAsia="DFKai-SB"/>
          <w:color w:val="000000" w:themeColor="text1"/>
        </w:rPr>
        <w:t>Analog and Digital</w:t>
      </w:r>
    </w:p>
    <w:p w14:paraId="7939670A" w14:textId="77777777" w:rsidR="0056353C" w:rsidRPr="009C7F70" w:rsidRDefault="0056353C" w:rsidP="004F2630">
      <w:pPr>
        <w:numPr>
          <w:ilvl w:val="0"/>
          <w:numId w:val="11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"https://curriculum.code.org/csd-18/unit6/7/#analog-input2" </w:instrText>
      </w:r>
      <w:r w:rsidRPr="009C7F70">
        <w:rPr>
          <w:rFonts w:eastAsia="DFKai-SB"/>
          <w:color w:val="000000" w:themeColor="text1"/>
        </w:rPr>
        <w:fldChar w:fldCharType="separate"/>
      </w:r>
      <w:r w:rsidRPr="009C7F70">
        <w:rPr>
          <w:rFonts w:eastAsia="DFKai-SB"/>
          <w:color w:val="000000" w:themeColor="text1"/>
        </w:rPr>
        <w:t>Activity (40 min)</w:t>
      </w:r>
    </w:p>
    <w:p w14:paraId="2A32F327" w14:textId="77777777" w:rsidR="0056353C" w:rsidRPr="009C7F70" w:rsidRDefault="0056353C" w:rsidP="004F2630">
      <w:pPr>
        <w:numPr>
          <w:ilvl w:val="0"/>
          <w:numId w:val="11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"https://curriculum.code.org/csd-18/unit6/7/#analog-input3" </w:instrText>
      </w:r>
      <w:r w:rsidRPr="009C7F70">
        <w:rPr>
          <w:rFonts w:eastAsia="DFKai-SB"/>
          <w:color w:val="000000" w:themeColor="text1"/>
        </w:rPr>
        <w:fldChar w:fldCharType="separate"/>
      </w:r>
      <w:r w:rsidRPr="009C7F70">
        <w:rPr>
          <w:rFonts w:eastAsia="DFKai-SB"/>
          <w:color w:val="000000" w:themeColor="text1"/>
        </w:rPr>
        <w:t>Analog Inputs</w:t>
      </w:r>
    </w:p>
    <w:p w14:paraId="7FA6F735" w14:textId="77777777" w:rsidR="0056353C" w:rsidRPr="009C7F70" w:rsidRDefault="0056353C" w:rsidP="004F2630">
      <w:pPr>
        <w:numPr>
          <w:ilvl w:val="0"/>
          <w:numId w:val="115"/>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"https://curriculum.code.org/csd-18/unit6/7/#analog-input4" </w:instrText>
      </w:r>
      <w:r w:rsidRPr="009C7F70">
        <w:rPr>
          <w:rFonts w:eastAsia="DFKai-SB"/>
          <w:color w:val="000000" w:themeColor="text1"/>
        </w:rPr>
        <w:fldChar w:fldCharType="separate"/>
      </w:r>
      <w:r w:rsidRPr="009C7F70">
        <w:rPr>
          <w:rFonts w:eastAsia="DFKai-SB"/>
          <w:color w:val="000000" w:themeColor="text1"/>
        </w:rPr>
        <w:t>Wrap Up (5 min)</w:t>
      </w:r>
    </w:p>
    <w:p w14:paraId="43669681" w14:textId="77777777" w:rsidR="0056353C" w:rsidRPr="009C7F70" w:rsidRDefault="0056353C" w:rsidP="004F2630">
      <w:pPr>
        <w:numPr>
          <w:ilvl w:val="0"/>
          <w:numId w:val="115"/>
        </w:numPr>
        <w:rPr>
          <w:rFonts w:eastAsia="DFKai-SB"/>
          <w:color w:val="000000" w:themeColor="text1"/>
        </w:rPr>
      </w:pPr>
      <w:r w:rsidRPr="009C7F70">
        <w:rPr>
          <w:rFonts w:eastAsia="DFKai-SB"/>
          <w:color w:val="000000" w:themeColor="text1"/>
        </w:rPr>
        <w:fldChar w:fldCharType="end"/>
      </w:r>
      <w:hyperlink r:id="rId218" w:anchor="analog-input5">
        <w:r w:rsidRPr="009C7F70">
          <w:rPr>
            <w:rFonts w:eastAsia="DFKai-SB"/>
            <w:color w:val="000000" w:themeColor="text1"/>
          </w:rPr>
          <w:t>Sensors All Around</w:t>
        </w:r>
      </w:hyperlink>
    </w:p>
    <w:p w14:paraId="51A89C38" w14:textId="77777777" w:rsidR="0056353C" w:rsidRPr="009C7F70" w:rsidRDefault="0056353C" w:rsidP="004F2630">
      <w:pPr>
        <w:pStyle w:val="Heading1"/>
        <w:keepNext w:val="0"/>
        <w:keepLines w:val="0"/>
        <w:spacing w:before="100" w:line="240" w:lineRule="auto"/>
        <w:ind w:right="-619"/>
        <w:rPr>
          <w:rFonts w:eastAsia="DFKai-SB"/>
          <w:b/>
          <w:color w:val="000000" w:themeColor="text1"/>
          <w:sz w:val="34"/>
          <w:szCs w:val="34"/>
        </w:rPr>
      </w:pPr>
      <w:bookmarkStart w:id="317" w:name="_b5l9qwfmkdrf" w:colFirst="0" w:colLast="0"/>
      <w:bookmarkEnd w:id="317"/>
      <w:r w:rsidRPr="009C7F70">
        <w:rPr>
          <w:rFonts w:eastAsia="DFKai-SB"/>
          <w:b/>
          <w:color w:val="000000" w:themeColor="text1"/>
          <w:sz w:val="34"/>
          <w:szCs w:val="34"/>
        </w:rPr>
        <w:lastRenderedPageBreak/>
        <w:t>課程流程</w:t>
      </w:r>
    </w:p>
    <w:p w14:paraId="4C7DE384" w14:textId="77777777" w:rsidR="0056353C" w:rsidRPr="009C7F70" w:rsidRDefault="0056353C" w:rsidP="004F2630">
      <w:pPr>
        <w:widowControl w:val="0"/>
        <w:numPr>
          <w:ilvl w:val="0"/>
          <w:numId w:val="130"/>
        </w:numPr>
        <w:spacing w:before="200" w:line="240" w:lineRule="auto"/>
        <w:ind w:right="-619"/>
        <w:rPr>
          <w:rFonts w:eastAsia="DFKai-SB"/>
          <w:color w:val="000000" w:themeColor="text1"/>
        </w:rPr>
      </w:pPr>
      <w:r w:rsidRPr="009C7F70">
        <w:rPr>
          <w:rFonts w:eastAsia="DFKai-SB"/>
          <w:color w:val="000000" w:themeColor="text1"/>
          <w:sz w:val="24"/>
          <w:szCs w:val="24"/>
        </w:rPr>
        <w:t>暖身活動</w:t>
      </w:r>
      <w:r w:rsidRPr="009C7F70">
        <w:rPr>
          <w:rFonts w:eastAsia="DFKai-SB"/>
          <w:color w:val="000000" w:themeColor="text1"/>
          <w:sz w:val="24"/>
          <w:szCs w:val="24"/>
        </w:rPr>
        <w:t xml:space="preserve"> (10</w:t>
      </w:r>
      <w:r w:rsidRPr="009C7F70">
        <w:rPr>
          <w:rFonts w:eastAsia="DFKai-SB"/>
          <w:color w:val="000000" w:themeColor="text1"/>
          <w:sz w:val="24"/>
          <w:szCs w:val="24"/>
        </w:rPr>
        <w:t>分鐘</w:t>
      </w:r>
      <w:r w:rsidRPr="009C7F70">
        <w:rPr>
          <w:rFonts w:eastAsia="DFKai-SB"/>
          <w:color w:val="000000" w:themeColor="text1"/>
          <w:sz w:val="24"/>
          <w:szCs w:val="24"/>
        </w:rPr>
        <w:t>)</w:t>
      </w:r>
    </w:p>
    <w:p w14:paraId="148E0A42" w14:textId="77777777" w:rsidR="0056353C" w:rsidRPr="009C7F70" w:rsidRDefault="0056353C" w:rsidP="004F2630">
      <w:pPr>
        <w:widowControl w:val="0"/>
        <w:numPr>
          <w:ilvl w:val="1"/>
          <w:numId w:val="130"/>
        </w:numPr>
        <w:spacing w:before="200" w:line="240" w:lineRule="auto"/>
        <w:ind w:right="-619"/>
        <w:rPr>
          <w:rFonts w:eastAsia="DFKai-SB"/>
          <w:color w:val="000000" w:themeColor="text1"/>
          <w:sz w:val="24"/>
          <w:szCs w:val="24"/>
        </w:rPr>
      </w:pPr>
      <w:r w:rsidRPr="009C7F70">
        <w:rPr>
          <w:rFonts w:eastAsia="DFKai-SB"/>
          <w:color w:val="000000" w:themeColor="text1"/>
          <w:sz w:val="24"/>
          <w:szCs w:val="24"/>
        </w:rPr>
        <w:t>類比訊號與數位訊號</w:t>
      </w:r>
    </w:p>
    <w:p w14:paraId="282C4E82" w14:textId="77777777" w:rsidR="0056353C" w:rsidRPr="009C7F70" w:rsidRDefault="0056353C" w:rsidP="004F2630">
      <w:pPr>
        <w:widowControl w:val="0"/>
        <w:numPr>
          <w:ilvl w:val="0"/>
          <w:numId w:val="130"/>
        </w:numPr>
        <w:spacing w:before="200" w:line="240" w:lineRule="auto"/>
        <w:ind w:right="-619"/>
        <w:rPr>
          <w:rFonts w:eastAsia="DFKai-SB"/>
          <w:color w:val="000000" w:themeColor="text1"/>
          <w:sz w:val="24"/>
          <w:szCs w:val="24"/>
        </w:rPr>
      </w:pPr>
      <w:r w:rsidRPr="009C7F70">
        <w:rPr>
          <w:rFonts w:eastAsia="DFKai-SB"/>
          <w:color w:val="000000" w:themeColor="text1"/>
          <w:sz w:val="24"/>
          <w:szCs w:val="24"/>
        </w:rPr>
        <w:t>課程活動</w:t>
      </w:r>
      <w:r w:rsidRPr="009C7F70">
        <w:rPr>
          <w:rFonts w:eastAsia="DFKai-SB"/>
          <w:color w:val="000000" w:themeColor="text1"/>
          <w:sz w:val="24"/>
          <w:szCs w:val="24"/>
        </w:rPr>
        <w:t xml:space="preserve"> ( 40 </w:t>
      </w:r>
      <w:r w:rsidRPr="009C7F70">
        <w:rPr>
          <w:rFonts w:eastAsia="DFKai-SB"/>
          <w:color w:val="000000" w:themeColor="text1"/>
          <w:sz w:val="24"/>
          <w:szCs w:val="24"/>
        </w:rPr>
        <w:t>分鐘</w:t>
      </w:r>
      <w:r w:rsidRPr="009C7F70">
        <w:rPr>
          <w:rFonts w:eastAsia="DFKai-SB"/>
          <w:color w:val="000000" w:themeColor="text1"/>
          <w:sz w:val="24"/>
          <w:szCs w:val="24"/>
        </w:rPr>
        <w:t xml:space="preserve">) </w:t>
      </w:r>
    </w:p>
    <w:p w14:paraId="46CCA479" w14:textId="77777777" w:rsidR="0056353C" w:rsidRPr="009C7F70" w:rsidRDefault="0056353C" w:rsidP="004F2630">
      <w:pPr>
        <w:widowControl w:val="0"/>
        <w:numPr>
          <w:ilvl w:val="1"/>
          <w:numId w:val="130"/>
        </w:numPr>
        <w:spacing w:before="200" w:line="240" w:lineRule="auto"/>
        <w:ind w:right="-619"/>
        <w:rPr>
          <w:rFonts w:eastAsia="DFKai-SB"/>
          <w:color w:val="000000" w:themeColor="text1"/>
          <w:sz w:val="24"/>
          <w:szCs w:val="24"/>
        </w:rPr>
      </w:pPr>
      <w:r w:rsidRPr="009C7F70">
        <w:rPr>
          <w:rFonts w:eastAsia="DFKai-SB"/>
          <w:color w:val="000000" w:themeColor="text1"/>
          <w:sz w:val="24"/>
          <w:szCs w:val="24"/>
        </w:rPr>
        <w:t>類比訊號輸入</w:t>
      </w:r>
      <w:r w:rsidRPr="009C7F70">
        <w:rPr>
          <w:rFonts w:eastAsia="DFKai-SB"/>
          <w:color w:val="000000" w:themeColor="text1"/>
          <w:sz w:val="24"/>
          <w:szCs w:val="24"/>
        </w:rPr>
        <w:t xml:space="preserve"> </w:t>
      </w:r>
    </w:p>
    <w:p w14:paraId="33CE883B" w14:textId="77777777" w:rsidR="0056353C" w:rsidRPr="009C7F70" w:rsidRDefault="0056353C" w:rsidP="004F2630">
      <w:pPr>
        <w:widowControl w:val="0"/>
        <w:numPr>
          <w:ilvl w:val="0"/>
          <w:numId w:val="130"/>
        </w:numPr>
        <w:spacing w:before="200" w:line="240" w:lineRule="auto"/>
        <w:ind w:right="-619"/>
        <w:rPr>
          <w:rFonts w:eastAsia="DFKai-SB"/>
          <w:color w:val="000000" w:themeColor="text1"/>
          <w:sz w:val="24"/>
          <w:szCs w:val="24"/>
        </w:rPr>
      </w:pPr>
      <w:r w:rsidRPr="009C7F70">
        <w:rPr>
          <w:rFonts w:eastAsia="DFKai-SB"/>
          <w:color w:val="000000" w:themeColor="text1"/>
          <w:sz w:val="24"/>
          <w:szCs w:val="24"/>
        </w:rPr>
        <w:t>總結</w:t>
      </w:r>
      <w:r w:rsidRPr="009C7F70">
        <w:rPr>
          <w:rFonts w:eastAsia="DFKai-SB"/>
          <w:color w:val="000000" w:themeColor="text1"/>
          <w:sz w:val="24"/>
          <w:szCs w:val="24"/>
        </w:rPr>
        <w:t xml:space="preserve"> ( 5 </w:t>
      </w:r>
      <w:r w:rsidRPr="009C7F70">
        <w:rPr>
          <w:rFonts w:eastAsia="DFKai-SB"/>
          <w:color w:val="000000" w:themeColor="text1"/>
          <w:sz w:val="24"/>
          <w:szCs w:val="24"/>
        </w:rPr>
        <w:t>分鐘</w:t>
      </w:r>
      <w:r w:rsidRPr="009C7F70">
        <w:rPr>
          <w:rFonts w:eastAsia="DFKai-SB"/>
          <w:color w:val="000000" w:themeColor="text1"/>
          <w:sz w:val="24"/>
          <w:szCs w:val="24"/>
        </w:rPr>
        <w:t xml:space="preserve"> )</w:t>
      </w:r>
    </w:p>
    <w:p w14:paraId="154D03D9" w14:textId="77777777" w:rsidR="0056353C" w:rsidRPr="009C7F70" w:rsidRDefault="0056353C" w:rsidP="004F2630">
      <w:pPr>
        <w:widowControl w:val="0"/>
        <w:numPr>
          <w:ilvl w:val="1"/>
          <w:numId w:val="130"/>
        </w:numPr>
        <w:spacing w:before="200" w:line="240" w:lineRule="auto"/>
        <w:ind w:right="-619"/>
        <w:rPr>
          <w:rFonts w:eastAsia="DFKai-SB"/>
          <w:color w:val="000000" w:themeColor="text1"/>
          <w:sz w:val="24"/>
          <w:szCs w:val="24"/>
        </w:rPr>
      </w:pPr>
      <w:r w:rsidRPr="009C7F70">
        <w:rPr>
          <w:rFonts w:eastAsia="DFKai-SB"/>
          <w:color w:val="000000" w:themeColor="text1"/>
          <w:sz w:val="24"/>
          <w:szCs w:val="24"/>
        </w:rPr>
        <w:t>各種不同的感測器</w:t>
      </w:r>
    </w:p>
    <w:p w14:paraId="46994917" w14:textId="77777777" w:rsidR="0056353C" w:rsidRPr="009C7F70" w:rsidRDefault="0056353C" w:rsidP="004F2630">
      <w:pPr>
        <w:widowControl w:val="0"/>
        <w:spacing w:before="200" w:line="240" w:lineRule="auto"/>
        <w:ind w:left="1440" w:right="-619"/>
        <w:rPr>
          <w:rFonts w:eastAsia="DFKai-SB"/>
          <w:color w:val="000000" w:themeColor="text1"/>
          <w:sz w:val="24"/>
          <w:szCs w:val="24"/>
        </w:rPr>
      </w:pPr>
      <w:r w:rsidRPr="009C7F70">
        <w:rPr>
          <w:rFonts w:eastAsia="DFKai-SB"/>
          <w:color w:val="000000" w:themeColor="text1"/>
          <w:sz w:val="24"/>
          <w:szCs w:val="24"/>
        </w:rPr>
        <w:t>請想一想在日常生活中有那些感測器會運用這些類比訊號轉換成轉換成數位訊提供智慧型裝置運用</w:t>
      </w:r>
      <w:r w:rsidRPr="009C7F70">
        <w:rPr>
          <w:rFonts w:eastAsia="DFKai-SB"/>
          <w:color w:val="000000" w:themeColor="text1"/>
          <w:sz w:val="24"/>
          <w:szCs w:val="24"/>
        </w:rPr>
        <w:t xml:space="preserve">? </w:t>
      </w:r>
      <w:r w:rsidRPr="009C7F70">
        <w:rPr>
          <w:rFonts w:eastAsia="DFKai-SB"/>
          <w:color w:val="000000" w:themeColor="text1"/>
          <w:sz w:val="24"/>
          <w:szCs w:val="24"/>
        </w:rPr>
        <w:t>試舉出例子。</w:t>
      </w:r>
      <w:r w:rsidRPr="009C7F70">
        <w:rPr>
          <w:rFonts w:eastAsia="DFKai-SB"/>
          <w:color w:val="000000" w:themeColor="text1"/>
          <w:sz w:val="24"/>
          <w:szCs w:val="24"/>
        </w:rPr>
        <w:t xml:space="preserve">  </w:t>
      </w:r>
    </w:p>
    <w:p w14:paraId="0195C61C" w14:textId="77777777" w:rsidR="0056353C" w:rsidRPr="009C7F70" w:rsidRDefault="0056353C" w:rsidP="004F2630">
      <w:pPr>
        <w:widowControl w:val="0"/>
        <w:spacing w:before="200" w:line="240" w:lineRule="auto"/>
        <w:ind w:left="720" w:right="-619"/>
        <w:rPr>
          <w:rFonts w:eastAsia="DFKai-SB"/>
          <w:color w:val="000000" w:themeColor="text1"/>
          <w:sz w:val="24"/>
          <w:szCs w:val="24"/>
        </w:rPr>
      </w:pPr>
      <w:r w:rsidRPr="009C7F70">
        <w:rPr>
          <w:rFonts w:eastAsia="DFKai-SB"/>
          <w:color w:val="000000" w:themeColor="text1"/>
          <w:sz w:val="24"/>
          <w:szCs w:val="24"/>
        </w:rPr>
        <w:t xml:space="preserve"> </w:t>
      </w:r>
    </w:p>
    <w:p w14:paraId="69DDCFF9"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"https://curriculum.code.org/csd-18/unit6/7/#analog-input5" </w:instrText>
      </w:r>
      <w:r w:rsidRPr="009C7F70">
        <w:rPr>
          <w:rFonts w:eastAsia="DFKai-SB"/>
          <w:color w:val="000000" w:themeColor="text1"/>
        </w:rPr>
        <w:fldChar w:fldCharType="separate"/>
      </w:r>
    </w:p>
    <w:bookmarkStart w:id="318" w:name="_ugmketmflg2m" w:colFirst="0" w:colLast="0"/>
    <w:bookmarkEnd w:id="318"/>
    <w:p w14:paraId="7D807F50"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 </w:instrText>
      </w:r>
      <w:r w:rsidRPr="009C7F70">
        <w:rPr>
          <w:rFonts w:eastAsia="DFKai-SB"/>
          <w:color w:val="000000" w:themeColor="text1"/>
        </w:rPr>
        <w:fldChar w:fldCharType="separate"/>
      </w:r>
      <w:r w:rsidRPr="009C7F70">
        <w:rPr>
          <w:rFonts w:eastAsia="DFKai-SB"/>
          <w:b/>
          <w:color w:val="000000" w:themeColor="text1"/>
          <w:sz w:val="26"/>
          <w:szCs w:val="26"/>
        </w:rPr>
        <w:t>View on Code Studio</w:t>
      </w:r>
    </w:p>
    <w:bookmarkStart w:id="319" w:name="_hmivru83g964" w:colFirst="0" w:colLast="0"/>
    <w:bookmarkEnd w:id="319"/>
    <w:p w14:paraId="45A10F08"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Objectives</w:t>
      </w:r>
    </w:p>
    <w:p w14:paraId="4ECA8032"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20" w:name="_ciy942m8pwqu" w:colFirst="0" w:colLast="0"/>
      <w:bookmarkEnd w:id="320"/>
      <w:r w:rsidRPr="009C7F70">
        <w:rPr>
          <w:rFonts w:eastAsia="DFKai-SB"/>
          <w:b/>
          <w:color w:val="000000" w:themeColor="text1"/>
          <w:sz w:val="26"/>
          <w:szCs w:val="26"/>
        </w:rPr>
        <w:t>Students will be able to:</w:t>
      </w:r>
    </w:p>
    <w:p w14:paraId="49A4D348" w14:textId="77777777" w:rsidR="0056353C" w:rsidRPr="009C7F70" w:rsidRDefault="0056353C" w:rsidP="004F2630">
      <w:pPr>
        <w:numPr>
          <w:ilvl w:val="0"/>
          <w:numId w:val="133"/>
        </w:numPr>
        <w:rPr>
          <w:rFonts w:eastAsia="DFKai-SB"/>
          <w:color w:val="000000" w:themeColor="text1"/>
        </w:rPr>
      </w:pPr>
      <w:r w:rsidRPr="009C7F70">
        <w:rPr>
          <w:rFonts w:eastAsia="DFKai-SB"/>
          <w:color w:val="000000" w:themeColor="text1"/>
        </w:rPr>
        <w:t>Develop programs that respond to analog input</w:t>
      </w:r>
    </w:p>
    <w:p w14:paraId="534A582F" w14:textId="77777777" w:rsidR="0056353C" w:rsidRPr="009C7F70" w:rsidRDefault="0056353C" w:rsidP="004F2630">
      <w:pPr>
        <w:numPr>
          <w:ilvl w:val="0"/>
          <w:numId w:val="133"/>
        </w:numPr>
        <w:rPr>
          <w:rFonts w:eastAsia="DFKai-SB"/>
          <w:color w:val="000000" w:themeColor="text1"/>
        </w:rPr>
      </w:pPr>
      <w:r w:rsidRPr="009C7F70">
        <w:rPr>
          <w:rFonts w:eastAsia="DFKai-SB"/>
          <w:color w:val="000000" w:themeColor="text1"/>
        </w:rPr>
        <w:t>Scale a range of numbers to meet a specific need</w:t>
      </w:r>
    </w:p>
    <w:p w14:paraId="6625D38C" w14:textId="77777777" w:rsidR="0056353C" w:rsidRPr="009C7F70" w:rsidRDefault="0056353C" w:rsidP="004F2630">
      <w:pPr>
        <w:numPr>
          <w:ilvl w:val="0"/>
          <w:numId w:val="133"/>
        </w:numPr>
        <w:rPr>
          <w:rFonts w:eastAsia="DFKai-SB"/>
          <w:color w:val="000000" w:themeColor="text1"/>
        </w:rPr>
      </w:pPr>
      <w:r w:rsidRPr="009C7F70">
        <w:rPr>
          <w:rFonts w:eastAsia="DFKai-SB"/>
          <w:color w:val="000000" w:themeColor="text1"/>
        </w:rPr>
        <w:t>Represent a sensor value in a variety of ways</w:t>
      </w:r>
    </w:p>
    <w:p w14:paraId="54317ED8" w14:textId="77777777" w:rsidR="0056353C" w:rsidRPr="009C7F70" w:rsidRDefault="0056353C" w:rsidP="004F2630">
      <w:pPr>
        <w:rPr>
          <w:rFonts w:eastAsia="DFKai-SB"/>
          <w:color w:val="000000" w:themeColor="text1"/>
        </w:rPr>
      </w:pPr>
    </w:p>
    <w:p w14:paraId="09DC0E45" w14:textId="77777777" w:rsidR="0056353C" w:rsidRPr="009C7F70" w:rsidRDefault="0056353C" w:rsidP="004F2630">
      <w:pPr>
        <w:rPr>
          <w:rFonts w:eastAsia="DFKai-SB"/>
          <w:b/>
          <w:color w:val="000000" w:themeColor="text1"/>
          <w:sz w:val="34"/>
          <w:szCs w:val="34"/>
        </w:rPr>
      </w:pPr>
      <w:r w:rsidRPr="009C7F70">
        <w:rPr>
          <w:rFonts w:eastAsia="DFKai-SB"/>
          <w:b/>
          <w:color w:val="000000" w:themeColor="text1"/>
          <w:sz w:val="34"/>
          <w:szCs w:val="34"/>
        </w:rPr>
        <w:t>課程目標</w:t>
      </w:r>
    </w:p>
    <w:p w14:paraId="5A1C32D3" w14:textId="77777777" w:rsidR="0056353C" w:rsidRPr="009C7F70" w:rsidRDefault="0056353C" w:rsidP="004F2630">
      <w:pPr>
        <w:rPr>
          <w:rFonts w:eastAsia="DFKai-SB"/>
          <w:b/>
          <w:color w:val="000000" w:themeColor="text1"/>
        </w:rPr>
      </w:pPr>
      <w:r w:rsidRPr="009C7F70">
        <w:rPr>
          <w:rFonts w:eastAsia="DFKai-SB"/>
          <w:b/>
          <w:color w:val="000000" w:themeColor="text1"/>
        </w:rPr>
        <w:t>學生將具備以下能力：</w:t>
      </w:r>
    </w:p>
    <w:p w14:paraId="06D6A69E" w14:textId="77777777" w:rsidR="0056353C" w:rsidRPr="009C7F70" w:rsidRDefault="0056353C" w:rsidP="004F2630">
      <w:pPr>
        <w:rPr>
          <w:rFonts w:eastAsia="DFKai-SB"/>
          <w:b/>
          <w:color w:val="000000" w:themeColor="text1"/>
          <w:sz w:val="34"/>
          <w:szCs w:val="34"/>
        </w:rPr>
      </w:pPr>
    </w:p>
    <w:p w14:paraId="73C2A654" w14:textId="77777777" w:rsidR="0056353C" w:rsidRPr="009C7F70" w:rsidRDefault="0056353C" w:rsidP="004F2630">
      <w:pPr>
        <w:numPr>
          <w:ilvl w:val="0"/>
          <w:numId w:val="116"/>
        </w:numPr>
        <w:rPr>
          <w:rFonts w:eastAsia="DFKai-SB"/>
          <w:color w:val="000000" w:themeColor="text1"/>
        </w:rPr>
      </w:pPr>
      <w:r w:rsidRPr="009C7F70">
        <w:rPr>
          <w:rFonts w:eastAsia="DFKai-SB"/>
          <w:color w:val="000000" w:themeColor="text1"/>
        </w:rPr>
        <w:t>建立回應類比訊號的程式</w:t>
      </w:r>
    </w:p>
    <w:p w14:paraId="0D73E7CB" w14:textId="77777777" w:rsidR="0056353C" w:rsidRPr="009C7F70" w:rsidRDefault="0056353C" w:rsidP="004F2630">
      <w:pPr>
        <w:numPr>
          <w:ilvl w:val="0"/>
          <w:numId w:val="116"/>
        </w:numPr>
        <w:rPr>
          <w:rFonts w:eastAsia="DFKai-SB"/>
          <w:color w:val="000000" w:themeColor="text1"/>
        </w:rPr>
      </w:pPr>
      <w:r w:rsidRPr="009C7F70">
        <w:rPr>
          <w:rFonts w:eastAsia="DFKai-SB"/>
          <w:color w:val="000000" w:themeColor="text1"/>
        </w:rPr>
        <w:t>縮放數值區間以符合需求</w:t>
      </w:r>
    </w:p>
    <w:p w14:paraId="32901337" w14:textId="77777777" w:rsidR="0056353C" w:rsidRPr="009C7F70" w:rsidRDefault="0056353C" w:rsidP="004F2630">
      <w:pPr>
        <w:numPr>
          <w:ilvl w:val="0"/>
          <w:numId w:val="116"/>
        </w:numPr>
        <w:rPr>
          <w:rFonts w:eastAsia="DFKai-SB"/>
          <w:color w:val="000000" w:themeColor="text1"/>
        </w:rPr>
      </w:pPr>
      <w:r w:rsidRPr="009C7F70">
        <w:rPr>
          <w:rFonts w:eastAsia="DFKai-SB"/>
          <w:color w:val="000000" w:themeColor="text1"/>
        </w:rPr>
        <w:t>以不同方式呈現感測器的回覆值</w:t>
      </w:r>
    </w:p>
    <w:p w14:paraId="5C3DEEDC" w14:textId="77777777" w:rsidR="0056353C" w:rsidRPr="009C7F70" w:rsidRDefault="0056353C" w:rsidP="004F2630">
      <w:pPr>
        <w:rPr>
          <w:rFonts w:eastAsia="DFKai-SB"/>
          <w:color w:val="000000" w:themeColor="text1"/>
        </w:rPr>
      </w:pPr>
    </w:p>
    <w:p w14:paraId="4F014B82"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p>
    <w:p w14:paraId="7FBA8F0B" w14:textId="77777777" w:rsidR="0056353C" w:rsidRPr="009C7F70" w:rsidRDefault="0056353C" w:rsidP="004F2630">
      <w:pPr>
        <w:rPr>
          <w:rFonts w:eastAsia="DFKai-SB"/>
          <w:b/>
          <w:color w:val="000000" w:themeColor="text1"/>
          <w:sz w:val="34"/>
          <w:szCs w:val="34"/>
        </w:rPr>
      </w:pPr>
      <w:r w:rsidRPr="009C7F70">
        <w:rPr>
          <w:rFonts w:eastAsia="DFKai-SB"/>
          <w:b/>
          <w:color w:val="000000" w:themeColor="text1"/>
          <w:sz w:val="34"/>
          <w:szCs w:val="34"/>
        </w:rPr>
        <w:t>Preparation</w:t>
      </w:r>
    </w:p>
    <w:p w14:paraId="330E8A83" w14:textId="77777777" w:rsidR="0056353C" w:rsidRPr="009C7F70" w:rsidRDefault="0056353C" w:rsidP="004F2630">
      <w:pPr>
        <w:numPr>
          <w:ilvl w:val="0"/>
          <w:numId w:val="121"/>
        </w:numPr>
        <w:rPr>
          <w:rFonts w:eastAsia="DFKai-SB"/>
          <w:color w:val="000000" w:themeColor="text1"/>
        </w:rPr>
      </w:pPr>
      <w:r w:rsidRPr="009C7F70">
        <w:rPr>
          <w:rFonts w:eastAsia="DFKai-SB"/>
          <w:color w:val="000000" w:themeColor="text1"/>
        </w:rPr>
        <w:t>Cue up the</w:t>
      </w:r>
      <w:hyperlink r:id="rId219">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"https://www.youtube.com/watch?v=RQc_frX50BA" </w:instrText>
      </w:r>
      <w:r w:rsidRPr="009C7F70">
        <w:rPr>
          <w:rFonts w:eastAsia="DFKai-SB"/>
          <w:color w:val="000000" w:themeColor="text1"/>
        </w:rPr>
        <w:fldChar w:fldCharType="separate"/>
      </w:r>
      <w:r w:rsidRPr="009C7F70">
        <w:rPr>
          <w:rFonts w:eastAsia="DFKai-SB"/>
          <w:color w:val="000000" w:themeColor="text1"/>
        </w:rPr>
        <w:t>Difference between Analog and Digital Signals - Video</w:t>
      </w:r>
    </w:p>
    <w:p w14:paraId="4FE4A49F" w14:textId="77777777" w:rsidR="0056353C" w:rsidRPr="009C7F70" w:rsidRDefault="0056353C" w:rsidP="004F2630">
      <w:pPr>
        <w:numPr>
          <w:ilvl w:val="0"/>
          <w:numId w:val="121"/>
        </w:numPr>
        <w:rPr>
          <w:rFonts w:eastAsia="DFKai-SB"/>
          <w:color w:val="000000" w:themeColor="text1"/>
        </w:rPr>
      </w:pPr>
      <w:r w:rsidRPr="009C7F70">
        <w:rPr>
          <w:rFonts w:eastAsia="DFKai-SB"/>
          <w:color w:val="000000" w:themeColor="text1"/>
        </w:rPr>
        <w:lastRenderedPageBreak/>
        <w:fldChar w:fldCharType="end"/>
      </w:r>
      <w:r w:rsidRPr="009C7F70">
        <w:rPr>
          <w:rFonts w:eastAsia="DFKai-SB"/>
          <w:color w:val="000000" w:themeColor="text1"/>
        </w:rPr>
        <w:t>If your room isn't very bright, it's useful to have some flashlights or other light sources on hand for testing the light sensor</w:t>
      </w:r>
    </w:p>
    <w:p w14:paraId="118C4A38" w14:textId="77777777" w:rsidR="0056353C" w:rsidRPr="009C7F70" w:rsidRDefault="0056353C" w:rsidP="004F2630">
      <w:pPr>
        <w:ind w:left="720"/>
        <w:rPr>
          <w:rFonts w:eastAsia="DFKai-SB"/>
          <w:color w:val="000000" w:themeColor="text1"/>
        </w:rPr>
      </w:pPr>
    </w:p>
    <w:p w14:paraId="4E0813BF" w14:textId="77777777" w:rsidR="0056353C" w:rsidRPr="009C7F70" w:rsidRDefault="0056353C" w:rsidP="004F2630">
      <w:pPr>
        <w:rPr>
          <w:rFonts w:eastAsia="DFKai-SB"/>
          <w:b/>
          <w:color w:val="000000" w:themeColor="text1"/>
          <w:sz w:val="34"/>
          <w:szCs w:val="34"/>
        </w:rPr>
      </w:pPr>
      <w:r w:rsidRPr="009C7F70">
        <w:rPr>
          <w:rFonts w:eastAsia="DFKai-SB"/>
          <w:b/>
          <w:color w:val="000000" w:themeColor="text1"/>
          <w:sz w:val="34"/>
          <w:szCs w:val="34"/>
        </w:rPr>
        <w:t>課前準備</w:t>
      </w:r>
    </w:p>
    <w:p w14:paraId="26EA5237" w14:textId="77777777" w:rsidR="0056353C" w:rsidRPr="009C7F70" w:rsidRDefault="0056353C" w:rsidP="004F2630">
      <w:pPr>
        <w:rPr>
          <w:rFonts w:eastAsia="DFKai-SB"/>
          <w:b/>
          <w:color w:val="000000" w:themeColor="text1"/>
          <w:sz w:val="34"/>
          <w:szCs w:val="34"/>
        </w:rPr>
      </w:pPr>
    </w:p>
    <w:p w14:paraId="0660DAEE" w14:textId="77777777" w:rsidR="0056353C" w:rsidRPr="009C7F70" w:rsidRDefault="0056353C" w:rsidP="004F2630">
      <w:pPr>
        <w:numPr>
          <w:ilvl w:val="0"/>
          <w:numId w:val="142"/>
        </w:numPr>
        <w:rPr>
          <w:rFonts w:eastAsia="DFKai-SB"/>
          <w:color w:val="000000" w:themeColor="text1"/>
        </w:rPr>
      </w:pPr>
      <w:r w:rsidRPr="009C7F70">
        <w:rPr>
          <w:rFonts w:eastAsia="DFKai-SB"/>
          <w:color w:val="000000" w:themeColor="text1"/>
        </w:rPr>
        <w:t>影片參考</w:t>
      </w:r>
      <w:r w:rsidRPr="009C7F70">
        <w:rPr>
          <w:rFonts w:eastAsia="DFKai-SB"/>
          <w:color w:val="000000" w:themeColor="text1"/>
        </w:rPr>
        <w:t xml:space="preserve">: </w:t>
      </w:r>
      <w:hyperlink r:id="rId220">
        <w:r w:rsidRPr="009C7F70">
          <w:rPr>
            <w:rFonts w:eastAsia="DFKai-SB"/>
            <w:color w:val="000000" w:themeColor="text1"/>
          </w:rPr>
          <w:t>Difference between Analog and Digital Signals - Video</w:t>
        </w:r>
      </w:hyperlink>
    </w:p>
    <w:p w14:paraId="4CBB92DC" w14:textId="77777777" w:rsidR="0056353C" w:rsidRPr="009C7F70" w:rsidRDefault="0056353C" w:rsidP="004F2630">
      <w:pPr>
        <w:numPr>
          <w:ilvl w:val="0"/>
          <w:numId w:val="142"/>
        </w:numPr>
        <w:rPr>
          <w:rFonts w:eastAsia="DFKai-SB"/>
          <w:color w:val="000000" w:themeColor="text1"/>
        </w:rPr>
      </w:pPr>
      <w:r w:rsidRPr="009C7F70">
        <w:rPr>
          <w:rFonts w:eastAsia="DFKai-SB"/>
          <w:color w:val="000000" w:themeColor="text1"/>
        </w:rPr>
        <w:t>如果您的房間不是很明亮，可以準備手電筒或其他光源來測試光感測器</w:t>
      </w:r>
    </w:p>
    <w:p w14:paraId="52FDD6D1"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21" w:name="_b23rhlpl7drs" w:colFirst="0" w:colLast="0"/>
      <w:bookmarkEnd w:id="321"/>
      <w:r w:rsidRPr="009C7F70">
        <w:rPr>
          <w:rFonts w:eastAsia="DFKai-SB"/>
          <w:b/>
          <w:color w:val="000000" w:themeColor="text1"/>
          <w:sz w:val="34"/>
          <w:szCs w:val="34"/>
        </w:rPr>
        <w:t>Links</w:t>
      </w:r>
    </w:p>
    <w:p w14:paraId="6F26E20B" w14:textId="77777777" w:rsidR="0056353C" w:rsidRPr="009C7F70" w:rsidRDefault="0056353C" w:rsidP="004F2630">
      <w:pPr>
        <w:rPr>
          <w:rFonts w:eastAsia="DFKai-SB"/>
          <w:color w:val="000000" w:themeColor="text1"/>
        </w:rPr>
      </w:pPr>
      <w:r w:rsidRPr="009C7F70">
        <w:rPr>
          <w:rFonts w:eastAsia="DFKai-SB"/>
          <w:b/>
          <w:color w:val="000000" w:themeColor="text1"/>
        </w:rPr>
        <w:t>Heads Up!</w:t>
      </w:r>
      <w:r w:rsidRPr="009C7F70">
        <w:rPr>
          <w:rFonts w:eastAsia="DFKai-SB"/>
          <w:color w:val="000000" w:themeColor="text1"/>
        </w:rPr>
        <w:t xml:space="preserve"> Please make a copy of any documents you plan to share with students.</w:t>
      </w:r>
    </w:p>
    <w:p w14:paraId="41BAC332" w14:textId="77777777" w:rsidR="0056353C" w:rsidRPr="009C7F70" w:rsidRDefault="0056353C" w:rsidP="004F2630">
      <w:pPr>
        <w:rPr>
          <w:rFonts w:eastAsia="DFKai-SB"/>
          <w:b/>
          <w:color w:val="000000" w:themeColor="text1"/>
        </w:rPr>
      </w:pPr>
    </w:p>
    <w:p w14:paraId="34DF311A" w14:textId="77777777" w:rsidR="0056353C" w:rsidRPr="009C7F70" w:rsidRDefault="0056353C" w:rsidP="004F2630">
      <w:pPr>
        <w:rPr>
          <w:rFonts w:eastAsia="DFKai-SB"/>
          <w:color w:val="000000" w:themeColor="text1"/>
        </w:rPr>
      </w:pPr>
      <w:r w:rsidRPr="009C7F70">
        <w:rPr>
          <w:rFonts w:eastAsia="DFKai-SB"/>
          <w:color w:val="000000" w:themeColor="text1"/>
        </w:rPr>
        <w:t>相關連結</w:t>
      </w:r>
    </w:p>
    <w:p w14:paraId="716B8769" w14:textId="77777777" w:rsidR="0056353C" w:rsidRPr="009C7F70" w:rsidRDefault="0056353C" w:rsidP="004F2630">
      <w:pPr>
        <w:rPr>
          <w:rFonts w:eastAsia="DFKai-SB"/>
          <w:b/>
          <w:color w:val="000000" w:themeColor="text1"/>
          <w:sz w:val="26"/>
          <w:szCs w:val="26"/>
        </w:rPr>
      </w:pPr>
      <w:r w:rsidRPr="009C7F70">
        <w:rPr>
          <w:rFonts w:eastAsia="DFKai-SB"/>
          <w:color w:val="000000" w:themeColor="text1"/>
        </w:rPr>
        <w:t>注意！請將所有需要給學生的文件先印出來！</w:t>
      </w:r>
    </w:p>
    <w:p w14:paraId="4536C699" w14:textId="77777777" w:rsidR="0056353C" w:rsidRPr="009C7F70" w:rsidRDefault="0056353C" w:rsidP="004F2630">
      <w:pPr>
        <w:rPr>
          <w:rFonts w:eastAsia="DFKai-SB"/>
          <w:color w:val="000000" w:themeColor="text1"/>
        </w:rPr>
      </w:pPr>
    </w:p>
    <w:p w14:paraId="616DB45F"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22" w:name="_dc1z8f8olb4h" w:colFirst="0" w:colLast="0"/>
      <w:bookmarkEnd w:id="322"/>
      <w:r w:rsidRPr="009C7F70">
        <w:rPr>
          <w:rFonts w:eastAsia="DFKai-SB"/>
          <w:b/>
          <w:color w:val="000000" w:themeColor="text1"/>
          <w:sz w:val="26"/>
          <w:szCs w:val="26"/>
        </w:rPr>
        <w:t>For the Students</w:t>
      </w:r>
    </w:p>
    <w:p w14:paraId="48AD83B7" w14:textId="77777777" w:rsidR="0056353C" w:rsidRPr="009C7F70" w:rsidRDefault="00AB68F6" w:rsidP="004F2630">
      <w:pPr>
        <w:numPr>
          <w:ilvl w:val="0"/>
          <w:numId w:val="129"/>
        </w:numPr>
        <w:rPr>
          <w:rFonts w:eastAsia="DFKai-SB"/>
          <w:color w:val="000000" w:themeColor="text1"/>
        </w:rPr>
      </w:pPr>
      <w:hyperlink r:id="rId221">
        <w:r w:rsidR="0056353C" w:rsidRPr="009C7F70">
          <w:rPr>
            <w:rFonts w:eastAsia="DFKai-SB"/>
            <w:color w:val="000000" w:themeColor="text1"/>
          </w:rPr>
          <w:t>Difference between Analog and Digital Signals</w:t>
        </w:r>
      </w:hyperlink>
      <w:r w:rsidR="0056353C" w:rsidRPr="009C7F70">
        <w:rPr>
          <w:rFonts w:eastAsia="DFKai-SB"/>
          <w:color w:val="000000" w:themeColor="text1"/>
        </w:rPr>
        <w:t xml:space="preserve"> - Video</w:t>
      </w:r>
    </w:p>
    <w:p w14:paraId="43A2F034" w14:textId="77777777" w:rsidR="0056353C" w:rsidRPr="009C7F70" w:rsidRDefault="0056353C" w:rsidP="004F2630">
      <w:pPr>
        <w:rPr>
          <w:rFonts w:eastAsia="DFKai-SB"/>
          <w:color w:val="000000" w:themeColor="text1"/>
        </w:rPr>
      </w:pPr>
    </w:p>
    <w:p w14:paraId="5CE5C3DF" w14:textId="77777777" w:rsidR="0056353C" w:rsidRPr="009C7F70" w:rsidRDefault="0056353C" w:rsidP="004F2630">
      <w:pPr>
        <w:rPr>
          <w:rFonts w:eastAsia="DFKai-SB"/>
          <w:color w:val="000000" w:themeColor="text1"/>
        </w:rPr>
      </w:pPr>
      <w:r w:rsidRPr="009C7F70">
        <w:rPr>
          <w:rFonts w:eastAsia="DFKai-SB"/>
          <w:color w:val="000000" w:themeColor="text1"/>
        </w:rPr>
        <w:t>給學生的資料</w:t>
      </w:r>
    </w:p>
    <w:p w14:paraId="759818B3" w14:textId="77777777" w:rsidR="0056353C" w:rsidRPr="009C7F70" w:rsidRDefault="0056353C" w:rsidP="004F2630">
      <w:pPr>
        <w:numPr>
          <w:ilvl w:val="0"/>
          <w:numId w:val="119"/>
        </w:numPr>
        <w:rPr>
          <w:rFonts w:eastAsia="DFKai-SB"/>
          <w:color w:val="000000" w:themeColor="text1"/>
        </w:rPr>
      </w:pPr>
      <w:r w:rsidRPr="009C7F70">
        <w:rPr>
          <w:rFonts w:eastAsia="DFKai-SB"/>
          <w:color w:val="000000" w:themeColor="text1"/>
        </w:rPr>
        <w:t>影片參考</w:t>
      </w:r>
      <w:r w:rsidRPr="009C7F70">
        <w:rPr>
          <w:rFonts w:eastAsia="DFKai-SB"/>
          <w:color w:val="000000" w:themeColor="text1"/>
        </w:rPr>
        <w:t xml:space="preserve"> : </w:t>
      </w:r>
      <w:hyperlink r:id="rId222">
        <w:r w:rsidRPr="009C7F70">
          <w:rPr>
            <w:rFonts w:eastAsia="DFKai-SB"/>
            <w:color w:val="000000" w:themeColor="text1"/>
          </w:rPr>
          <w:t>Difference between Analog and Digital Signals</w:t>
        </w:r>
      </w:hyperlink>
      <w:r w:rsidRPr="009C7F70">
        <w:rPr>
          <w:rFonts w:eastAsia="DFKai-SB"/>
          <w:color w:val="000000" w:themeColor="text1"/>
        </w:rPr>
        <w:t xml:space="preserve"> - Video</w:t>
      </w:r>
    </w:p>
    <w:p w14:paraId="66F8914C"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23" w:name="_sk871y81tntq" w:colFirst="0" w:colLast="0"/>
      <w:bookmarkEnd w:id="323"/>
      <w:r w:rsidRPr="009C7F70">
        <w:rPr>
          <w:rFonts w:eastAsia="DFKai-SB"/>
          <w:b/>
          <w:color w:val="000000" w:themeColor="text1"/>
          <w:sz w:val="34"/>
          <w:szCs w:val="34"/>
        </w:rPr>
        <w:t>Vocabulary</w:t>
      </w:r>
    </w:p>
    <w:p w14:paraId="68EAFDA1" w14:textId="77777777" w:rsidR="0056353C" w:rsidRPr="009C7F70" w:rsidRDefault="0056353C" w:rsidP="004F2630">
      <w:pPr>
        <w:numPr>
          <w:ilvl w:val="0"/>
          <w:numId w:val="125"/>
        </w:numPr>
        <w:rPr>
          <w:rFonts w:eastAsia="DFKai-SB"/>
          <w:color w:val="000000" w:themeColor="text1"/>
        </w:rPr>
      </w:pPr>
      <w:r w:rsidRPr="009C7F70">
        <w:rPr>
          <w:rFonts w:eastAsia="DFKai-SB"/>
          <w:b/>
          <w:color w:val="000000" w:themeColor="text1"/>
        </w:rPr>
        <w:t>Analog</w:t>
      </w:r>
      <w:r w:rsidRPr="009C7F70">
        <w:rPr>
          <w:rFonts w:eastAsia="DFKai-SB"/>
          <w:color w:val="000000" w:themeColor="text1"/>
        </w:rPr>
        <w:t xml:space="preserve"> - Any continuously changing signal that is not restricted to finite set of values. For example, the wave forms of spoken words are an analog signal.</w:t>
      </w:r>
    </w:p>
    <w:p w14:paraId="1A10EE58" w14:textId="77777777" w:rsidR="0056353C" w:rsidRPr="009C7F70" w:rsidRDefault="0056353C" w:rsidP="004F2630">
      <w:pPr>
        <w:numPr>
          <w:ilvl w:val="0"/>
          <w:numId w:val="125"/>
        </w:numPr>
        <w:rPr>
          <w:rFonts w:eastAsia="DFKai-SB"/>
          <w:color w:val="000000" w:themeColor="text1"/>
        </w:rPr>
      </w:pPr>
      <w:r w:rsidRPr="009C7F70">
        <w:rPr>
          <w:rFonts w:eastAsia="DFKai-SB"/>
          <w:b/>
          <w:color w:val="000000" w:themeColor="text1"/>
        </w:rPr>
        <w:t>Digital</w:t>
      </w:r>
      <w:r w:rsidRPr="009C7F70">
        <w:rPr>
          <w:rFonts w:eastAsia="DFKai-SB"/>
          <w:color w:val="000000" w:themeColor="text1"/>
        </w:rPr>
        <w:t xml:space="preserve"> - Data or signals represented by a finite number of values. Analog signals (which can have infinite values) must be converted to digital in order to be computed with.</w:t>
      </w:r>
    </w:p>
    <w:p w14:paraId="16946C2E" w14:textId="77777777" w:rsidR="0056353C" w:rsidRPr="009C7F70" w:rsidRDefault="0056353C" w:rsidP="004F2630">
      <w:pPr>
        <w:rPr>
          <w:rFonts w:eastAsia="DFKai-SB"/>
          <w:color w:val="000000" w:themeColor="text1"/>
        </w:rPr>
      </w:pPr>
    </w:p>
    <w:p w14:paraId="5706DBC1" w14:textId="77777777" w:rsidR="0056353C" w:rsidRPr="009C7F70" w:rsidRDefault="0056353C" w:rsidP="004F2630">
      <w:pPr>
        <w:rPr>
          <w:rFonts w:eastAsia="DFKai-SB"/>
          <w:b/>
          <w:color w:val="000000" w:themeColor="text1"/>
          <w:sz w:val="34"/>
          <w:szCs w:val="34"/>
        </w:rPr>
      </w:pPr>
      <w:r w:rsidRPr="009C7F70">
        <w:rPr>
          <w:rFonts w:eastAsia="DFKai-SB"/>
          <w:b/>
          <w:color w:val="000000" w:themeColor="text1"/>
          <w:sz w:val="34"/>
          <w:szCs w:val="34"/>
        </w:rPr>
        <w:t>相關字彙</w:t>
      </w:r>
    </w:p>
    <w:p w14:paraId="3D295A0C" w14:textId="77777777" w:rsidR="0056353C" w:rsidRPr="009C7F70" w:rsidRDefault="0056353C" w:rsidP="004F2630">
      <w:pPr>
        <w:rPr>
          <w:rFonts w:eastAsia="DFKai-SB"/>
          <w:b/>
          <w:color w:val="000000" w:themeColor="text1"/>
          <w:sz w:val="34"/>
          <w:szCs w:val="34"/>
        </w:rPr>
      </w:pPr>
    </w:p>
    <w:p w14:paraId="76705D84" w14:textId="77777777" w:rsidR="0056353C" w:rsidRPr="009C7F70" w:rsidRDefault="0056353C" w:rsidP="004F2630">
      <w:pPr>
        <w:numPr>
          <w:ilvl w:val="0"/>
          <w:numId w:val="110"/>
        </w:numPr>
        <w:rPr>
          <w:rFonts w:eastAsia="DFKai-SB"/>
          <w:color w:val="000000" w:themeColor="text1"/>
        </w:rPr>
      </w:pPr>
      <w:r w:rsidRPr="009C7F70">
        <w:rPr>
          <w:rFonts w:eastAsia="DFKai-SB"/>
          <w:color w:val="000000" w:themeColor="text1"/>
        </w:rPr>
        <w:t>類比訊號</w:t>
      </w:r>
      <w:r w:rsidRPr="009C7F70">
        <w:rPr>
          <w:rFonts w:eastAsia="DFKai-SB"/>
          <w:color w:val="000000" w:themeColor="text1"/>
        </w:rPr>
        <w:t xml:space="preserve"> - </w:t>
      </w:r>
      <w:r w:rsidRPr="009C7F70">
        <w:rPr>
          <w:rFonts w:eastAsia="DFKai-SB"/>
          <w:color w:val="000000" w:themeColor="text1"/>
        </w:rPr>
        <w:t>任何連續變化的訊號</w:t>
      </w:r>
      <w:r w:rsidRPr="009C7F70">
        <w:rPr>
          <w:rFonts w:eastAsia="DFKai-SB"/>
          <w:color w:val="000000" w:themeColor="text1"/>
        </w:rPr>
        <w:t xml:space="preserve">, </w:t>
      </w:r>
      <w:r w:rsidRPr="009C7F70">
        <w:rPr>
          <w:rFonts w:eastAsia="DFKai-SB"/>
          <w:color w:val="000000" w:themeColor="text1"/>
        </w:rPr>
        <w:t>沒有固定限定數值</w:t>
      </w:r>
    </w:p>
    <w:p w14:paraId="4FC08504" w14:textId="77777777" w:rsidR="0056353C" w:rsidRPr="009C7F70" w:rsidRDefault="0056353C" w:rsidP="004F2630">
      <w:pPr>
        <w:rPr>
          <w:rFonts w:eastAsia="DFKai-SB"/>
          <w:color w:val="000000" w:themeColor="text1"/>
        </w:rPr>
      </w:pPr>
      <w:r w:rsidRPr="009C7F70">
        <w:rPr>
          <w:rFonts w:eastAsia="DFKai-SB"/>
          <w:color w:val="000000" w:themeColor="text1"/>
        </w:rPr>
        <w:tab/>
      </w:r>
      <w:r w:rsidRPr="009C7F70">
        <w:rPr>
          <w:rFonts w:eastAsia="DFKai-SB"/>
          <w:color w:val="000000" w:themeColor="text1"/>
        </w:rPr>
        <w:t>例如語音訊號就是屬於類比訊號</w:t>
      </w:r>
    </w:p>
    <w:p w14:paraId="27BBD23B" w14:textId="77777777" w:rsidR="0056353C" w:rsidRPr="009C7F70" w:rsidRDefault="0056353C" w:rsidP="004F2630">
      <w:pPr>
        <w:numPr>
          <w:ilvl w:val="0"/>
          <w:numId w:val="110"/>
        </w:numPr>
        <w:rPr>
          <w:rFonts w:eastAsia="DFKai-SB"/>
          <w:color w:val="000000" w:themeColor="text1"/>
        </w:rPr>
      </w:pPr>
      <w:r w:rsidRPr="009C7F70">
        <w:rPr>
          <w:rFonts w:eastAsia="DFKai-SB"/>
          <w:color w:val="000000" w:themeColor="text1"/>
        </w:rPr>
        <w:t>數位訊號</w:t>
      </w:r>
      <w:r w:rsidRPr="009C7F70">
        <w:rPr>
          <w:rFonts w:eastAsia="DFKai-SB"/>
          <w:color w:val="000000" w:themeColor="text1"/>
        </w:rPr>
        <w:t xml:space="preserve"> - </w:t>
      </w:r>
      <w:r w:rsidRPr="009C7F70">
        <w:rPr>
          <w:rFonts w:eastAsia="DFKai-SB"/>
          <w:color w:val="000000" w:themeColor="text1"/>
        </w:rPr>
        <w:t>通常有一組固定數值或資料的變化，類比訊號必須經過轉換成數位訊號才能被電腦所計算或處理。</w:t>
      </w:r>
    </w:p>
    <w:p w14:paraId="6B7CEADC"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24" w:name="_9sbp750skub" w:colFirst="0" w:colLast="0"/>
      <w:bookmarkEnd w:id="324"/>
      <w:r w:rsidRPr="009C7F70">
        <w:rPr>
          <w:rFonts w:eastAsia="DFKai-SB"/>
          <w:b/>
          <w:color w:val="000000" w:themeColor="text1"/>
          <w:sz w:val="34"/>
          <w:szCs w:val="34"/>
        </w:rPr>
        <w:t>Introduced Code</w:t>
      </w:r>
    </w:p>
    <w:p w14:paraId="324AFA6D" w14:textId="77777777" w:rsidR="0056353C" w:rsidRPr="009C7F70" w:rsidRDefault="0056353C" w:rsidP="004F2630">
      <w:pPr>
        <w:numPr>
          <w:ilvl w:val="0"/>
          <w:numId w:val="139"/>
        </w:numPr>
        <w:rPr>
          <w:rFonts w:eastAsia="DFKai-SB"/>
          <w:color w:val="000000" w:themeColor="text1"/>
        </w:rPr>
      </w:pPr>
      <w:r w:rsidRPr="009C7F70">
        <w:rPr>
          <w:rFonts w:eastAsia="DFKai-SB"/>
          <w:color w:val="000000" w:themeColor="text1"/>
        </w:rPr>
        <w:lastRenderedPageBreak/>
        <w:fldChar w:fldCharType="begin"/>
      </w:r>
      <w:r w:rsidRPr="009C7F70">
        <w:rPr>
          <w:rFonts w:eastAsia="DFKai-SB"/>
          <w:color w:val="000000" w:themeColor="text1"/>
        </w:rPr>
        <w:instrText xml:space="preserve"> HYPERLINK "https://docs.code.org/applab/soundSensor/" </w:instrText>
      </w:r>
      <w:r w:rsidRPr="009C7F70">
        <w:rPr>
          <w:rFonts w:eastAsia="DFKai-SB"/>
          <w:color w:val="000000" w:themeColor="text1"/>
        </w:rPr>
        <w:fldChar w:fldCharType="separate"/>
      </w:r>
      <w:r w:rsidRPr="009C7F70">
        <w:rPr>
          <w:rFonts w:eastAsia="DFKai-SB"/>
          <w:color w:val="000000" w:themeColor="text1"/>
          <w:shd w:val="clear" w:color="auto" w:fill="F78183"/>
        </w:rPr>
        <w:t>soundSensor</w:t>
      </w:r>
    </w:p>
    <w:p w14:paraId="0175EEDC" w14:textId="77777777" w:rsidR="0056353C" w:rsidRPr="009C7F70" w:rsidRDefault="0056353C" w:rsidP="004F2630">
      <w:pPr>
        <w:numPr>
          <w:ilvl w:val="0"/>
          <w:numId w:val="13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"https://docs.code.org/applab/value/" </w:instrText>
      </w:r>
      <w:r w:rsidRPr="009C7F70">
        <w:rPr>
          <w:rFonts w:eastAsia="DFKai-SB"/>
          <w:color w:val="000000" w:themeColor="text1"/>
        </w:rPr>
        <w:fldChar w:fldCharType="separate"/>
      </w:r>
      <w:r w:rsidRPr="009C7F70">
        <w:rPr>
          <w:rFonts w:eastAsia="DFKai-SB"/>
          <w:color w:val="000000" w:themeColor="text1"/>
          <w:shd w:val="clear" w:color="auto" w:fill="F78183"/>
        </w:rPr>
        <w:t>soundSensor.value</w:t>
      </w:r>
    </w:p>
    <w:p w14:paraId="2459176F" w14:textId="77777777" w:rsidR="0056353C" w:rsidRPr="009C7F70" w:rsidRDefault="0056353C" w:rsidP="004F2630">
      <w:pPr>
        <w:numPr>
          <w:ilvl w:val="0"/>
          <w:numId w:val="13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"https://docs.code.org/applab/setScale/" </w:instrText>
      </w:r>
      <w:r w:rsidRPr="009C7F70">
        <w:rPr>
          <w:rFonts w:eastAsia="DFKai-SB"/>
          <w:color w:val="000000" w:themeColor="text1"/>
        </w:rPr>
        <w:fldChar w:fldCharType="separate"/>
      </w:r>
      <w:r w:rsidRPr="009C7F70">
        <w:rPr>
          <w:rFonts w:eastAsia="DFKai-SB"/>
          <w:color w:val="000000" w:themeColor="text1"/>
          <w:shd w:val="clear" w:color="auto" w:fill="F78183"/>
        </w:rPr>
        <w:t>soundSensor.setScale(min, max)</w:t>
      </w:r>
    </w:p>
    <w:p w14:paraId="08E4C8EF" w14:textId="77777777" w:rsidR="0056353C" w:rsidRPr="009C7F70" w:rsidRDefault="0056353C" w:rsidP="004F2630">
      <w:pPr>
        <w:numPr>
          <w:ilvl w:val="0"/>
          <w:numId w:val="13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"https://docs.code.org/applab/lightSensor/" </w:instrText>
      </w:r>
      <w:r w:rsidRPr="009C7F70">
        <w:rPr>
          <w:rFonts w:eastAsia="DFKai-SB"/>
          <w:color w:val="000000" w:themeColor="text1"/>
        </w:rPr>
        <w:fldChar w:fldCharType="separate"/>
      </w:r>
      <w:r w:rsidRPr="009C7F70">
        <w:rPr>
          <w:rFonts w:eastAsia="DFKai-SB"/>
          <w:color w:val="000000" w:themeColor="text1"/>
          <w:shd w:val="clear" w:color="auto" w:fill="F78183"/>
        </w:rPr>
        <w:t>lightSensor</w:t>
      </w:r>
    </w:p>
    <w:p w14:paraId="4BFD1C01" w14:textId="77777777" w:rsidR="0056353C" w:rsidRPr="009C7F70" w:rsidRDefault="0056353C" w:rsidP="004F2630">
      <w:pPr>
        <w:numPr>
          <w:ilvl w:val="0"/>
          <w:numId w:val="139"/>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"https://docs.code.org/applab/tempSensor/" </w:instrText>
      </w:r>
      <w:r w:rsidRPr="009C7F70">
        <w:rPr>
          <w:rFonts w:eastAsia="DFKai-SB"/>
          <w:color w:val="000000" w:themeColor="text1"/>
        </w:rPr>
        <w:fldChar w:fldCharType="separate"/>
      </w:r>
      <w:r w:rsidRPr="009C7F70">
        <w:rPr>
          <w:rFonts w:eastAsia="DFKai-SB"/>
          <w:color w:val="000000" w:themeColor="text1"/>
          <w:shd w:val="clear" w:color="auto" w:fill="F78183"/>
        </w:rPr>
        <w:t>tempSensor</w:t>
      </w:r>
    </w:p>
    <w:bookmarkStart w:id="325" w:name="_ddmc9lpocc1c" w:colFirst="0" w:colLast="0"/>
    <w:bookmarkEnd w:id="325"/>
    <w:p w14:paraId="482823C6"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Support</w:t>
      </w:r>
    </w:p>
    <w:bookmarkStart w:id="326" w:name="_k0qficyos3ke" w:colFirst="0" w:colLast="0"/>
    <w:bookmarkEnd w:id="326"/>
    <w:p w14:paraId="46F13726"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b/>
          <w:color w:val="000000" w:themeColor="text1"/>
          <w:sz w:val="26"/>
          <w:szCs w:val="26"/>
        </w:rPr>
        <w:t>Lesson Forum</w:t>
      </w:r>
    </w:p>
    <w:bookmarkStart w:id="327" w:name="_rx3cy13gjo81" w:colFirst="0" w:colLast="0"/>
    <w:bookmarkEnd w:id="327"/>
    <w:p w14:paraId="2EDD8CF0"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"https://support.code.org/hc/en-us/requests/new?description=Bug%20in%20CS%20Discoveries%202018%20unit%206%20lesson%207%20curriculum.code.org/csd-18/unit6/7/" </w:instrText>
      </w:r>
      <w:r w:rsidRPr="009C7F70">
        <w:rPr>
          <w:rFonts w:eastAsia="DFKai-SB"/>
          <w:color w:val="000000" w:themeColor="text1"/>
        </w:rPr>
        <w:fldChar w:fldCharType="separate"/>
      </w:r>
      <w:r w:rsidRPr="009C7F70">
        <w:rPr>
          <w:rFonts w:eastAsia="DFKai-SB"/>
          <w:b/>
          <w:color w:val="000000" w:themeColor="text1"/>
          <w:sz w:val="26"/>
          <w:szCs w:val="26"/>
        </w:rPr>
        <w:t>Report a Bug</w:t>
      </w:r>
    </w:p>
    <w:bookmarkStart w:id="328" w:name="_u8ss7if9jqhi" w:colFirst="0" w:colLast="0"/>
    <w:bookmarkEnd w:id="328"/>
    <w:p w14:paraId="0474AEC1"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Teaching Guide</w:t>
      </w:r>
    </w:p>
    <w:p w14:paraId="0B60D43E"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29" w:name="_1w462q25gusu" w:colFirst="0" w:colLast="0"/>
      <w:bookmarkEnd w:id="329"/>
      <w:r w:rsidRPr="009C7F70">
        <w:rPr>
          <w:rFonts w:eastAsia="DFKai-SB"/>
          <w:b/>
          <w:color w:val="000000" w:themeColor="text1"/>
          <w:sz w:val="34"/>
          <w:szCs w:val="34"/>
        </w:rPr>
        <w:t>Warm Up (10 min)</w:t>
      </w:r>
    </w:p>
    <w:p w14:paraId="1CBB15DC"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30" w:name="_y7b6f8q4d8uz" w:colFirst="0" w:colLast="0"/>
      <w:bookmarkEnd w:id="330"/>
      <w:r w:rsidRPr="009C7F70">
        <w:rPr>
          <w:rFonts w:eastAsia="DFKai-SB"/>
          <w:b/>
          <w:color w:val="000000" w:themeColor="text1"/>
          <w:sz w:val="26"/>
          <w:szCs w:val="26"/>
        </w:rPr>
        <w:t>Analog and Digital</w:t>
      </w:r>
    </w:p>
    <w:p w14:paraId="50424966" w14:textId="77777777" w:rsidR="0056353C" w:rsidRPr="009C7F70" w:rsidRDefault="0056353C" w:rsidP="004F2630">
      <w:pPr>
        <w:rPr>
          <w:rFonts w:eastAsia="DFKai-SB"/>
          <w:color w:val="000000" w:themeColor="text1"/>
        </w:rPr>
      </w:pPr>
      <w:r w:rsidRPr="009C7F70">
        <w:rPr>
          <w:rFonts w:eastAsia="DFKai-SB"/>
          <w:color w:val="000000" w:themeColor="text1"/>
        </w:rPr>
        <w:t>Discussion Goal</w:t>
      </w:r>
    </w:p>
    <w:p w14:paraId="1A06BBE7" w14:textId="77777777" w:rsidR="0056353C" w:rsidRPr="009C7F70" w:rsidRDefault="0056353C" w:rsidP="004F2630">
      <w:pPr>
        <w:rPr>
          <w:rFonts w:eastAsia="DFKai-SB"/>
          <w:color w:val="000000" w:themeColor="text1"/>
        </w:rPr>
      </w:pPr>
      <w:r w:rsidRPr="009C7F70">
        <w:rPr>
          <w:rFonts w:eastAsia="DFKai-SB"/>
          <w:color w:val="000000" w:themeColor="text1"/>
        </w:rPr>
        <w:t>The goal here is to get students thinking about how an natural (or analog) value can be converted into a computable format. Encourage students to consider what the upper and lower bounds of each value might be (for example, is there a minimum or maximum amount of sound?).</w:t>
      </w:r>
    </w:p>
    <w:p w14:paraId="0F634B56" w14:textId="77777777" w:rsidR="0056353C" w:rsidRPr="009C7F70" w:rsidRDefault="0056353C" w:rsidP="004F2630">
      <w:pPr>
        <w:rPr>
          <w:rFonts w:eastAsia="DFKai-SB"/>
          <w:color w:val="000000" w:themeColor="text1"/>
        </w:rPr>
      </w:pPr>
      <w:r w:rsidRPr="009C7F70">
        <w:rPr>
          <w:rFonts w:eastAsia="DFKai-SB"/>
          <w:b/>
          <w:color w:val="000000" w:themeColor="text1"/>
        </w:rPr>
        <w:t>Think, Pair, Share:</w:t>
      </w:r>
      <w:r w:rsidRPr="009C7F70">
        <w:rPr>
          <w:rFonts w:eastAsia="DFKai-SB"/>
          <w:color w:val="000000" w:themeColor="text1"/>
        </w:rPr>
        <w:t xml:space="preserve"> How would you quantify each of your five senses (touch, taste, sight, smell, and hearing). Think back to the previous unit and the various ways you came up with to encode data for a computer.</w:t>
      </w:r>
    </w:p>
    <w:p w14:paraId="6F4DE17B" w14:textId="77777777" w:rsidR="0056353C" w:rsidRPr="009C7F70" w:rsidRDefault="0056353C" w:rsidP="004F2630">
      <w:pPr>
        <w:rPr>
          <w:rFonts w:eastAsia="DFKai-SB"/>
          <w:color w:val="000000" w:themeColor="text1"/>
        </w:rPr>
      </w:pPr>
      <w:r w:rsidRPr="009C7F70">
        <w:rPr>
          <w:rFonts w:eastAsia="DFKai-SB"/>
          <w:b/>
          <w:color w:val="000000" w:themeColor="text1"/>
        </w:rPr>
        <w:t>Video:</w:t>
      </w:r>
      <w:r w:rsidRPr="009C7F70">
        <w:rPr>
          <w:rFonts w:eastAsia="DFKai-SB"/>
          <w:color w:val="000000" w:themeColor="text1"/>
        </w:rPr>
        <w:t xml:space="preserve"> Today we're going to write programs that have "senses" of their own! Show</w:t>
      </w:r>
      <w:hyperlink r:id="rId223">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"https://www.youtube.com/watch?v=RQc_frX50BA" </w:instrText>
      </w:r>
      <w:r w:rsidRPr="009C7F70">
        <w:rPr>
          <w:rFonts w:eastAsia="DFKai-SB"/>
          <w:color w:val="000000" w:themeColor="text1"/>
        </w:rPr>
        <w:fldChar w:fldCharType="separate"/>
      </w:r>
      <w:r w:rsidRPr="009C7F70">
        <w:rPr>
          <w:rFonts w:eastAsia="DFKai-SB"/>
          <w:color w:val="000000" w:themeColor="text1"/>
        </w:rPr>
        <w:t>Difference between Analog and Digital Signals - Video</w:t>
      </w:r>
    </w:p>
    <w:bookmarkStart w:id="331" w:name="_940cvovko9bg" w:colFirst="0" w:colLast="0"/>
    <w:bookmarkEnd w:id="331"/>
    <w:p w14:paraId="19D01137"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暖身活動</w:t>
      </w:r>
      <w:r w:rsidRPr="009C7F70">
        <w:rPr>
          <w:rFonts w:eastAsia="DFKai-SB"/>
          <w:b/>
          <w:color w:val="000000" w:themeColor="text1"/>
          <w:sz w:val="34"/>
          <w:szCs w:val="34"/>
        </w:rPr>
        <w:t xml:space="preserve"> ( 10 </w:t>
      </w:r>
      <w:r w:rsidRPr="009C7F70">
        <w:rPr>
          <w:rFonts w:eastAsia="DFKai-SB"/>
          <w:b/>
          <w:color w:val="000000" w:themeColor="text1"/>
          <w:sz w:val="34"/>
          <w:szCs w:val="34"/>
        </w:rPr>
        <w:t>分鐘</w:t>
      </w:r>
      <w:r w:rsidRPr="009C7F70">
        <w:rPr>
          <w:rFonts w:eastAsia="DFKai-SB"/>
          <w:b/>
          <w:color w:val="000000" w:themeColor="text1"/>
          <w:sz w:val="34"/>
          <w:szCs w:val="34"/>
        </w:rPr>
        <w:t>)</w:t>
      </w:r>
    </w:p>
    <w:p w14:paraId="5E312340" w14:textId="77777777" w:rsidR="0056353C" w:rsidRPr="009C7F70" w:rsidRDefault="0056353C" w:rsidP="004F2630">
      <w:pPr>
        <w:rPr>
          <w:rFonts w:eastAsia="DFKai-SB"/>
          <w:color w:val="000000" w:themeColor="text1"/>
        </w:rPr>
      </w:pPr>
      <w:r w:rsidRPr="009C7F70">
        <w:rPr>
          <w:rFonts w:eastAsia="DFKai-SB"/>
          <w:color w:val="000000" w:themeColor="text1"/>
        </w:rPr>
        <w:t>類比訊號與數位訊號</w:t>
      </w:r>
    </w:p>
    <w:p w14:paraId="1E2237E7" w14:textId="77777777" w:rsidR="0056353C" w:rsidRPr="009C7F70" w:rsidRDefault="0056353C" w:rsidP="004F2630">
      <w:pPr>
        <w:rPr>
          <w:rFonts w:eastAsia="DFKai-SB"/>
          <w:color w:val="000000" w:themeColor="text1"/>
        </w:rPr>
      </w:pPr>
      <w:r w:rsidRPr="009C7F70">
        <w:rPr>
          <w:rFonts w:eastAsia="DFKai-SB"/>
          <w:color w:val="000000" w:themeColor="text1"/>
        </w:rPr>
        <w:t>討論目標</w:t>
      </w:r>
    </w:p>
    <w:p w14:paraId="21C750BE" w14:textId="77777777" w:rsidR="0056353C" w:rsidRPr="009C7F70" w:rsidRDefault="0056353C" w:rsidP="004F2630">
      <w:pPr>
        <w:rPr>
          <w:rFonts w:eastAsia="DFKai-SB"/>
          <w:color w:val="000000" w:themeColor="text1"/>
        </w:rPr>
      </w:pPr>
      <w:r w:rsidRPr="009C7F70">
        <w:rPr>
          <w:rFonts w:eastAsia="DFKai-SB"/>
          <w:color w:val="000000" w:themeColor="text1"/>
        </w:rPr>
        <w:t>本課程的目地在讓學生思考自然界上的類比訊號如何轉換成可被電腦計算及處理的數位訊號。鼓勵學生思考數值的最大值與最小值</w:t>
      </w:r>
      <w:r w:rsidRPr="009C7F70">
        <w:rPr>
          <w:rFonts w:eastAsia="DFKai-SB"/>
          <w:color w:val="000000" w:themeColor="text1"/>
        </w:rPr>
        <w:t xml:space="preserve">  ( </w:t>
      </w:r>
      <w:r w:rsidRPr="009C7F70">
        <w:rPr>
          <w:rFonts w:eastAsia="DFKai-SB"/>
          <w:color w:val="000000" w:themeColor="text1"/>
        </w:rPr>
        <w:t>例如，聲音訊號是否有最大值與最小值</w:t>
      </w:r>
      <w:r w:rsidRPr="009C7F70">
        <w:rPr>
          <w:rFonts w:eastAsia="DFKai-SB"/>
          <w:color w:val="000000" w:themeColor="text1"/>
        </w:rPr>
        <w:t xml:space="preserve"> ? )</w:t>
      </w:r>
    </w:p>
    <w:p w14:paraId="767148DC" w14:textId="77777777" w:rsidR="0056353C" w:rsidRPr="009C7F70" w:rsidRDefault="0056353C" w:rsidP="004F2630">
      <w:pPr>
        <w:rPr>
          <w:rFonts w:eastAsia="DFKai-SB"/>
          <w:color w:val="000000" w:themeColor="text1"/>
        </w:rPr>
      </w:pPr>
      <w:r w:rsidRPr="009C7F70">
        <w:rPr>
          <w:rFonts w:eastAsia="DFKai-SB"/>
          <w:color w:val="000000" w:themeColor="text1"/>
        </w:rPr>
        <w:t>分組討論分享</w:t>
      </w:r>
      <w:r w:rsidRPr="009C7F70">
        <w:rPr>
          <w:rFonts w:eastAsia="DFKai-SB"/>
          <w:color w:val="000000" w:themeColor="text1"/>
        </w:rPr>
        <w:t xml:space="preserve"> </w:t>
      </w:r>
      <w:r w:rsidRPr="009C7F70">
        <w:rPr>
          <w:rFonts w:eastAsia="DFKai-SB"/>
          <w:color w:val="000000" w:themeColor="text1"/>
        </w:rPr>
        <w:t>；</w:t>
      </w:r>
      <w:r w:rsidRPr="009C7F70">
        <w:rPr>
          <w:rFonts w:eastAsia="DFKai-SB"/>
          <w:color w:val="000000" w:themeColor="text1"/>
        </w:rPr>
        <w:t xml:space="preserve"> </w:t>
      </w:r>
      <w:r w:rsidRPr="009C7F70">
        <w:rPr>
          <w:rFonts w:eastAsia="DFKai-SB"/>
          <w:color w:val="000000" w:themeColor="text1"/>
        </w:rPr>
        <w:t>討論並分享如何量化我們五種知覺</w:t>
      </w:r>
      <w:r w:rsidRPr="009C7F70">
        <w:rPr>
          <w:rFonts w:eastAsia="DFKai-SB"/>
          <w:color w:val="000000" w:themeColor="text1"/>
        </w:rPr>
        <w:t xml:space="preserve">  ( </w:t>
      </w:r>
      <w:r w:rsidRPr="009C7F70">
        <w:rPr>
          <w:rFonts w:eastAsia="DFKai-SB"/>
          <w:color w:val="000000" w:themeColor="text1"/>
        </w:rPr>
        <w:t>觸覺</w:t>
      </w:r>
      <w:r w:rsidRPr="009C7F70">
        <w:rPr>
          <w:rFonts w:eastAsia="DFKai-SB"/>
          <w:color w:val="000000" w:themeColor="text1"/>
        </w:rPr>
        <w:t xml:space="preserve">, </w:t>
      </w:r>
      <w:r w:rsidRPr="009C7F70">
        <w:rPr>
          <w:rFonts w:eastAsia="DFKai-SB"/>
          <w:color w:val="000000" w:themeColor="text1"/>
        </w:rPr>
        <w:t>味覺</w:t>
      </w:r>
      <w:r w:rsidRPr="009C7F70">
        <w:rPr>
          <w:rFonts w:eastAsia="DFKai-SB"/>
          <w:color w:val="000000" w:themeColor="text1"/>
        </w:rPr>
        <w:t xml:space="preserve">, </w:t>
      </w:r>
      <w:r w:rsidRPr="009C7F70">
        <w:rPr>
          <w:rFonts w:eastAsia="DFKai-SB"/>
          <w:color w:val="000000" w:themeColor="text1"/>
        </w:rPr>
        <w:t>視覺，嗅覺，聽覺</w:t>
      </w:r>
      <w:r w:rsidRPr="009C7F70">
        <w:rPr>
          <w:rFonts w:eastAsia="DFKai-SB"/>
          <w:color w:val="000000" w:themeColor="text1"/>
        </w:rPr>
        <w:t xml:space="preserve"> )</w:t>
      </w:r>
      <w:r w:rsidRPr="009C7F70">
        <w:rPr>
          <w:rFonts w:eastAsia="DFKai-SB"/>
          <w:color w:val="000000" w:themeColor="text1"/>
        </w:rPr>
        <w:t>。想一想並應用前面所學的單元將這五種知覺轉換成電腦可處理的數位數值。</w:t>
      </w:r>
    </w:p>
    <w:p w14:paraId="730516D5" w14:textId="77777777" w:rsidR="0056353C" w:rsidRPr="009C7F70" w:rsidRDefault="0056353C" w:rsidP="004F2630">
      <w:pPr>
        <w:rPr>
          <w:rFonts w:eastAsia="DFKai-SB"/>
          <w:color w:val="000000" w:themeColor="text1"/>
        </w:rPr>
      </w:pPr>
      <w:r w:rsidRPr="009C7F70">
        <w:rPr>
          <w:rFonts w:eastAsia="DFKai-SB"/>
          <w:color w:val="000000" w:themeColor="text1"/>
        </w:rPr>
        <w:t>影片分享</w:t>
      </w:r>
      <w:r w:rsidRPr="009C7F70">
        <w:rPr>
          <w:rFonts w:eastAsia="DFKai-SB"/>
          <w:color w:val="000000" w:themeColor="text1"/>
        </w:rPr>
        <w:t xml:space="preserve">: </w:t>
      </w:r>
      <w:r w:rsidRPr="009C7F70">
        <w:rPr>
          <w:rFonts w:eastAsia="DFKai-SB"/>
          <w:color w:val="000000" w:themeColor="text1"/>
        </w:rPr>
        <w:t>今天我們將會寫有自我知覺的程式</w:t>
      </w:r>
    </w:p>
    <w:p w14:paraId="2549CD69" w14:textId="77777777" w:rsidR="0056353C" w:rsidRPr="009C7F70" w:rsidRDefault="0056353C" w:rsidP="004F2630">
      <w:pPr>
        <w:rPr>
          <w:rFonts w:eastAsia="DFKai-SB"/>
          <w:color w:val="000000" w:themeColor="text1"/>
        </w:rPr>
      </w:pPr>
    </w:p>
    <w:p w14:paraId="1B59FB81" w14:textId="77777777" w:rsidR="0056353C" w:rsidRPr="009C7F70" w:rsidRDefault="00AB68F6" w:rsidP="004F2630">
      <w:pPr>
        <w:rPr>
          <w:rFonts w:eastAsia="DFKai-SB"/>
          <w:color w:val="000000" w:themeColor="text1"/>
        </w:rPr>
      </w:pPr>
      <w:hyperlink r:id="rId224">
        <w:r w:rsidR="0056353C" w:rsidRPr="009C7F70">
          <w:rPr>
            <w:rFonts w:eastAsia="DFKai-SB"/>
            <w:color w:val="000000" w:themeColor="text1"/>
          </w:rPr>
          <w:t>Difference between Analog and Digital Signals - Video</w:t>
        </w:r>
      </w:hyperlink>
    </w:p>
    <w:p w14:paraId="66124CD7" w14:textId="77777777" w:rsidR="0056353C" w:rsidRPr="009C7F70" w:rsidRDefault="0056353C" w:rsidP="004F2630">
      <w:pPr>
        <w:rPr>
          <w:rFonts w:eastAsia="DFKai-SB"/>
          <w:color w:val="000000" w:themeColor="text1"/>
        </w:rPr>
      </w:pPr>
    </w:p>
    <w:p w14:paraId="671AD129"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32" w:name="_uisssyg9gejv" w:colFirst="0" w:colLast="0"/>
      <w:bookmarkEnd w:id="332"/>
      <w:r w:rsidRPr="009C7F70">
        <w:rPr>
          <w:rFonts w:eastAsia="DFKai-SB"/>
          <w:b/>
          <w:color w:val="000000" w:themeColor="text1"/>
          <w:sz w:val="34"/>
          <w:szCs w:val="34"/>
        </w:rPr>
        <w:t>Activity (40 min)</w:t>
      </w:r>
    </w:p>
    <w:p w14:paraId="0AD6F1CE" w14:textId="77777777" w:rsidR="0056353C" w:rsidRPr="009C7F70" w:rsidRDefault="0056353C" w:rsidP="004F2630">
      <w:pPr>
        <w:rPr>
          <w:rFonts w:eastAsia="DFKai-SB"/>
          <w:color w:val="000000" w:themeColor="text1"/>
        </w:rPr>
      </w:pPr>
      <w:r w:rsidRPr="009C7F70">
        <w:rPr>
          <w:rFonts w:eastAsia="DFKai-SB"/>
          <w:color w:val="000000" w:themeColor="text1"/>
        </w:rPr>
        <w:t>課程活動</w:t>
      </w:r>
      <w:r w:rsidRPr="009C7F70">
        <w:rPr>
          <w:rFonts w:eastAsia="DFKai-SB"/>
          <w:color w:val="000000" w:themeColor="text1"/>
        </w:rPr>
        <w:t xml:space="preserve"> ( 40 </w:t>
      </w:r>
      <w:r w:rsidRPr="009C7F70">
        <w:rPr>
          <w:rFonts w:eastAsia="DFKai-SB"/>
          <w:color w:val="000000" w:themeColor="text1"/>
        </w:rPr>
        <w:t>分鐘</w:t>
      </w:r>
      <w:r w:rsidRPr="009C7F70">
        <w:rPr>
          <w:rFonts w:eastAsia="DFKai-SB"/>
          <w:color w:val="000000" w:themeColor="text1"/>
        </w:rPr>
        <w:t xml:space="preserve"> ) </w:t>
      </w:r>
    </w:p>
    <w:p w14:paraId="7307327E"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33" w:name="_o0w9e4yjfqqx" w:colFirst="0" w:colLast="0"/>
      <w:bookmarkEnd w:id="333"/>
      <w:r w:rsidRPr="009C7F70">
        <w:rPr>
          <w:rFonts w:eastAsia="DFKai-SB"/>
          <w:b/>
          <w:color w:val="000000" w:themeColor="text1"/>
          <w:sz w:val="26"/>
          <w:szCs w:val="26"/>
        </w:rPr>
        <w:t>Analog Inputs</w:t>
      </w:r>
    </w:p>
    <w:p w14:paraId="7628F0A0" w14:textId="77777777" w:rsidR="0056353C" w:rsidRPr="009C7F70" w:rsidRDefault="0056353C" w:rsidP="004F2630">
      <w:pPr>
        <w:rPr>
          <w:rFonts w:eastAsia="DFKai-SB"/>
          <w:color w:val="000000" w:themeColor="text1"/>
        </w:rPr>
      </w:pPr>
      <w:r w:rsidRPr="009C7F70">
        <w:rPr>
          <w:rFonts w:eastAsia="DFKai-SB"/>
          <w:b/>
          <w:color w:val="000000" w:themeColor="text1"/>
        </w:rPr>
        <w:t>Distribute:</w:t>
      </w:r>
      <w:r w:rsidRPr="009C7F70">
        <w:rPr>
          <w:rFonts w:eastAsia="DFKai-SB"/>
          <w:color w:val="000000" w:themeColor="text1"/>
        </w:rPr>
        <w:t xml:space="preserve"> Pass out Circuit Playgrounds.</w:t>
      </w:r>
    </w:p>
    <w:p w14:paraId="1BA416D9" w14:textId="77777777" w:rsidR="0056353C" w:rsidRPr="009C7F70" w:rsidRDefault="0056353C" w:rsidP="004F2630">
      <w:pPr>
        <w:rPr>
          <w:rFonts w:eastAsia="DFKai-SB"/>
          <w:color w:val="000000" w:themeColor="text1"/>
        </w:rPr>
      </w:pPr>
      <w:r w:rsidRPr="009C7F70">
        <w:rPr>
          <w:rFonts w:eastAsia="DFKai-SB"/>
          <w:b/>
          <w:color w:val="000000" w:themeColor="text1"/>
        </w:rPr>
        <w:t>Transition:</w:t>
      </w:r>
      <w:r w:rsidRPr="009C7F70">
        <w:rPr>
          <w:rFonts w:eastAsia="DFKai-SB"/>
          <w:color w:val="000000" w:themeColor="text1"/>
        </w:rPr>
        <w:t xml:space="preserve"> Send students to Code Studio. Let them know that today they will be experimenting with some sensors that detect analog signals and convert them to digital values that can be used by the computer.</w:t>
      </w:r>
    </w:p>
    <w:p w14:paraId="010D4BE4" w14:textId="77777777" w:rsidR="0056353C" w:rsidRPr="009C7F70" w:rsidRDefault="0056353C" w:rsidP="004F2630">
      <w:pPr>
        <w:rPr>
          <w:rFonts w:eastAsia="DFKai-SB"/>
          <w:color w:val="000000" w:themeColor="text1"/>
        </w:rPr>
      </w:pPr>
    </w:p>
    <w:p w14:paraId="7625211F" w14:textId="77777777" w:rsidR="0056353C" w:rsidRPr="009C7F70" w:rsidRDefault="0056353C" w:rsidP="004F2630">
      <w:pPr>
        <w:rPr>
          <w:rFonts w:eastAsia="DFKai-SB"/>
          <w:color w:val="000000" w:themeColor="text1"/>
        </w:rPr>
      </w:pPr>
      <w:r w:rsidRPr="009C7F70">
        <w:rPr>
          <w:rFonts w:eastAsia="DFKai-SB"/>
          <w:color w:val="000000" w:themeColor="text1"/>
        </w:rPr>
        <w:t>類比訊號輸入</w:t>
      </w:r>
    </w:p>
    <w:p w14:paraId="0974A46B" w14:textId="77777777" w:rsidR="0056353C" w:rsidRPr="009C7F70" w:rsidRDefault="0056353C" w:rsidP="004F2630">
      <w:pPr>
        <w:rPr>
          <w:rFonts w:eastAsia="DFKai-SB"/>
          <w:color w:val="000000" w:themeColor="text1"/>
        </w:rPr>
      </w:pPr>
      <w:r w:rsidRPr="009C7F70">
        <w:rPr>
          <w:rFonts w:eastAsia="DFKai-SB"/>
          <w:color w:val="000000" w:themeColor="text1"/>
        </w:rPr>
        <w:t>分發</w:t>
      </w:r>
      <w:r w:rsidRPr="009C7F70">
        <w:rPr>
          <w:rFonts w:eastAsia="DFKai-SB"/>
          <w:color w:val="000000" w:themeColor="text1"/>
        </w:rPr>
        <w:t xml:space="preserve">: </w:t>
      </w:r>
      <w:r w:rsidRPr="009C7F70">
        <w:rPr>
          <w:rFonts w:eastAsia="DFKai-SB"/>
          <w:color w:val="000000" w:themeColor="text1"/>
        </w:rPr>
        <w:t>分發</w:t>
      </w:r>
      <w:r w:rsidRPr="009C7F70">
        <w:rPr>
          <w:rFonts w:eastAsia="DFKai-SB"/>
          <w:color w:val="000000" w:themeColor="text1"/>
        </w:rPr>
        <w:t xml:space="preserve"> Circuit Playgrounds</w:t>
      </w:r>
    </w:p>
    <w:p w14:paraId="5AD44927" w14:textId="77777777" w:rsidR="0056353C" w:rsidRPr="009C7F70" w:rsidRDefault="0056353C" w:rsidP="004F2630">
      <w:pPr>
        <w:rPr>
          <w:rFonts w:eastAsia="DFKai-SB"/>
          <w:color w:val="000000" w:themeColor="text1"/>
        </w:rPr>
      </w:pPr>
      <w:r w:rsidRPr="009C7F70">
        <w:rPr>
          <w:rFonts w:eastAsia="DFKai-SB"/>
          <w:color w:val="000000" w:themeColor="text1"/>
        </w:rPr>
        <w:t>接下來</w:t>
      </w:r>
      <w:r w:rsidRPr="009C7F70">
        <w:rPr>
          <w:rFonts w:eastAsia="DFKai-SB"/>
          <w:color w:val="000000" w:themeColor="text1"/>
        </w:rPr>
        <w:t xml:space="preserve">  :  </w:t>
      </w:r>
      <w:r w:rsidRPr="009C7F70">
        <w:rPr>
          <w:rFonts w:eastAsia="DFKai-SB"/>
          <w:color w:val="000000" w:themeColor="text1"/>
        </w:rPr>
        <w:t>讓學生進入</w:t>
      </w:r>
      <w:r w:rsidRPr="009C7F70">
        <w:rPr>
          <w:rFonts w:eastAsia="DFKai-SB"/>
          <w:color w:val="000000" w:themeColor="text1"/>
        </w:rPr>
        <w:t xml:space="preserve"> Code Studio</w:t>
      </w:r>
      <w:r w:rsidRPr="009C7F70">
        <w:rPr>
          <w:rFonts w:eastAsia="DFKai-SB"/>
          <w:color w:val="000000" w:themeColor="text1"/>
        </w:rPr>
        <w:t>，讓學生瞭解本課程將會實驗類比感測器如何轉換成數值以運用在電腦計算。</w:t>
      </w:r>
    </w:p>
    <w:p w14:paraId="1D07446C"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34" w:name="_t1ojzfyospul" w:colFirst="0" w:colLast="0"/>
      <w:bookmarkEnd w:id="334"/>
      <w:r w:rsidRPr="009C7F70">
        <w:rPr>
          <w:rFonts w:eastAsia="DFKai-SB"/>
          <w:b/>
          <w:color w:val="000000" w:themeColor="text1"/>
          <w:sz w:val="26"/>
          <w:szCs w:val="26"/>
        </w:rPr>
        <w:t>Code Studio levels</w:t>
      </w:r>
    </w:p>
    <w:p w14:paraId="3AD8A240" w14:textId="77777777" w:rsidR="0056353C" w:rsidRPr="009C7F70" w:rsidRDefault="0056353C" w:rsidP="004F2630">
      <w:pPr>
        <w:numPr>
          <w:ilvl w:val="0"/>
          <w:numId w:val="136"/>
        </w:numPr>
        <w:rPr>
          <w:rFonts w:eastAsia="DFKai-SB"/>
          <w:color w:val="000000" w:themeColor="text1"/>
        </w:rPr>
      </w:pPr>
      <w:r w:rsidRPr="009C7F70">
        <w:rPr>
          <w:rFonts w:eastAsia="DFKai-SB"/>
          <w:color w:val="000000" w:themeColor="text1"/>
        </w:rPr>
        <w:t>Lesson Overview</w:t>
      </w:r>
    </w:p>
    <w:p w14:paraId="23D541E0" w14:textId="77777777" w:rsidR="0056353C" w:rsidRPr="009C7F70" w:rsidRDefault="0056353C" w:rsidP="004F2630">
      <w:pPr>
        <w:numPr>
          <w:ilvl w:val="0"/>
          <w:numId w:val="13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"https://curriculum.code.org/csd-18/unit6/7/#level-expando-7-1-sfmd" </w:instrText>
      </w:r>
      <w:r w:rsidRPr="009C7F70">
        <w:rPr>
          <w:rFonts w:eastAsia="DFKai-SB"/>
          <w:color w:val="000000" w:themeColor="text1"/>
        </w:rPr>
        <w:fldChar w:fldCharType="separate"/>
      </w:r>
      <w:r w:rsidRPr="009C7F70">
        <w:rPr>
          <w:rFonts w:eastAsia="DFKai-SB"/>
          <w:color w:val="000000" w:themeColor="text1"/>
        </w:rPr>
        <w:t>Student Overview</w:t>
      </w:r>
    </w:p>
    <w:p w14:paraId="474CF2E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 </w:instrText>
      </w:r>
      <w:r w:rsidRPr="009C7F70">
        <w:rPr>
          <w:rFonts w:eastAsia="DFKai-SB"/>
          <w:color w:val="000000" w:themeColor="text1"/>
        </w:rPr>
        <w:fldChar w:fldCharType="separate"/>
      </w:r>
      <w:r w:rsidRPr="009C7F70">
        <w:rPr>
          <w:rFonts w:eastAsia="DFKai-SB"/>
          <w:color w:val="000000" w:themeColor="text1"/>
        </w:rPr>
        <w:t>View on Code Studio</w:t>
      </w:r>
    </w:p>
    <w:p w14:paraId="6E109C61" w14:textId="77777777" w:rsidR="0056353C" w:rsidRPr="009C7F70" w:rsidRDefault="0056353C" w:rsidP="004F2630">
      <w:pPr>
        <w:numPr>
          <w:ilvl w:val="0"/>
          <w:numId w:val="13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Sensor Experiment</w:t>
      </w:r>
    </w:p>
    <w:p w14:paraId="0E4C221D" w14:textId="77777777" w:rsidR="0056353C" w:rsidRPr="009C7F70" w:rsidRDefault="0056353C" w:rsidP="004F2630">
      <w:pPr>
        <w:numPr>
          <w:ilvl w:val="0"/>
          <w:numId w:val="134"/>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"https://curriculum.code.org/csd-18/unit6/7/#level-expando-7-2-sfmd" </w:instrText>
      </w:r>
      <w:r w:rsidRPr="009C7F70">
        <w:rPr>
          <w:rFonts w:eastAsia="DFKai-SB"/>
          <w:color w:val="000000" w:themeColor="text1"/>
        </w:rPr>
        <w:fldChar w:fldCharType="separate"/>
      </w:r>
      <w:r w:rsidRPr="009C7F70">
        <w:rPr>
          <w:rFonts w:eastAsia="DFKai-SB"/>
          <w:color w:val="000000" w:themeColor="text1"/>
        </w:rPr>
        <w:t>Student Overview</w:t>
      </w:r>
    </w:p>
    <w:p w14:paraId="19C5632B"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"https://studio.code.org/s/csd6-2018/stage/7/puzzle/2" </w:instrText>
      </w:r>
      <w:r w:rsidRPr="009C7F70">
        <w:rPr>
          <w:rFonts w:eastAsia="DFKai-SB"/>
          <w:color w:val="000000" w:themeColor="text1"/>
        </w:rPr>
        <w:fldChar w:fldCharType="separate"/>
      </w:r>
      <w:r w:rsidRPr="009C7F70">
        <w:rPr>
          <w:rFonts w:eastAsia="DFKai-SB"/>
          <w:color w:val="000000" w:themeColor="text1"/>
        </w:rPr>
        <w:t>View on Code Studio</w:t>
      </w:r>
    </w:p>
    <w:bookmarkStart w:id="335" w:name="_kh0ryg9i35gv" w:colFirst="0" w:colLast="0"/>
    <w:bookmarkEnd w:id="335"/>
    <w:p w14:paraId="447A17AD"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Sensor Experiment</w:t>
      </w:r>
    </w:p>
    <w:p w14:paraId="1AEB2463" w14:textId="77777777" w:rsidR="0056353C" w:rsidRPr="009C7F70" w:rsidRDefault="0056353C" w:rsidP="004F2630">
      <w:pPr>
        <w:rPr>
          <w:rFonts w:eastAsia="DFKai-SB"/>
          <w:color w:val="000000" w:themeColor="text1"/>
        </w:rPr>
      </w:pPr>
      <w:r w:rsidRPr="009C7F70">
        <w:rPr>
          <w:rFonts w:eastAsia="DFKai-SB"/>
          <w:color w:val="000000" w:themeColor="text1"/>
        </w:rPr>
        <w:t>Run the program to the right and experiment with your board. Try interacting with your board in many different ways to figure out what each sensor might be. As you experiment with each sensor, discuss with a neighbor:</w:t>
      </w:r>
    </w:p>
    <w:p w14:paraId="49DFA9F4"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What does this sensor measure?</w:t>
      </w:r>
    </w:p>
    <w:p w14:paraId="2487D421"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What is its maximum value?</w:t>
      </w:r>
    </w:p>
    <w:p w14:paraId="09E1AB57"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What is its minimum value?</w:t>
      </w:r>
    </w:p>
    <w:p w14:paraId="3176E8AC" w14:textId="77777777" w:rsidR="0056353C" w:rsidRPr="009C7F70" w:rsidRDefault="0056353C" w:rsidP="004F2630">
      <w:pPr>
        <w:numPr>
          <w:ilvl w:val="0"/>
          <w:numId w:val="135"/>
        </w:numPr>
        <w:rPr>
          <w:rFonts w:eastAsia="DFKai-SB"/>
          <w:color w:val="000000" w:themeColor="text1"/>
        </w:rPr>
      </w:pPr>
      <w:r w:rsidRPr="009C7F70">
        <w:rPr>
          <w:rFonts w:eastAsia="DFKai-SB"/>
          <w:color w:val="000000" w:themeColor="text1"/>
        </w:rPr>
        <w:t>Analog Sensors</w:t>
      </w:r>
    </w:p>
    <w:p w14:paraId="39C8CD93" w14:textId="77777777" w:rsidR="0056353C" w:rsidRPr="009C7F70" w:rsidRDefault="0056353C" w:rsidP="004F2630">
      <w:pPr>
        <w:numPr>
          <w:ilvl w:val="0"/>
          <w:numId w:val="13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"https://curriculum.code.org/csd-18/unit6/7/#level-expando-7-3-sfmd" </w:instrText>
      </w:r>
      <w:r w:rsidRPr="009C7F70">
        <w:rPr>
          <w:rFonts w:eastAsia="DFKai-SB"/>
          <w:color w:val="000000" w:themeColor="text1"/>
        </w:rPr>
        <w:fldChar w:fldCharType="separate"/>
      </w:r>
      <w:r w:rsidRPr="009C7F70">
        <w:rPr>
          <w:rFonts w:eastAsia="DFKai-SB"/>
          <w:color w:val="000000" w:themeColor="text1"/>
        </w:rPr>
        <w:t>Student Overview</w:t>
      </w:r>
    </w:p>
    <w:p w14:paraId="678357FE"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"https://studio.code.org/s/csd6-2018/stage/7/puzzle/3" </w:instrText>
      </w:r>
      <w:r w:rsidRPr="009C7F70">
        <w:rPr>
          <w:rFonts w:eastAsia="DFKai-SB"/>
          <w:color w:val="000000" w:themeColor="text1"/>
        </w:rPr>
        <w:fldChar w:fldCharType="separate"/>
      </w:r>
      <w:r w:rsidRPr="009C7F70">
        <w:rPr>
          <w:rFonts w:eastAsia="DFKai-SB"/>
          <w:color w:val="000000" w:themeColor="text1"/>
        </w:rPr>
        <w:t>View on Code Studio</w:t>
      </w:r>
    </w:p>
    <w:p w14:paraId="34D39213" w14:textId="77777777" w:rsidR="0056353C" w:rsidRPr="009C7F70" w:rsidRDefault="0056353C" w:rsidP="004F2630">
      <w:pPr>
        <w:numPr>
          <w:ilvl w:val="0"/>
          <w:numId w:val="140"/>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Reading Sensors</w:t>
      </w:r>
    </w:p>
    <w:p w14:paraId="603E3EA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36" w:name="_o13o4xdiqivn" w:colFirst="0" w:colLast="0"/>
      <w:bookmarkEnd w:id="336"/>
      <w:r w:rsidRPr="009C7F70">
        <w:rPr>
          <w:rFonts w:eastAsia="DFKai-SB"/>
          <w:b/>
          <w:color w:val="000000" w:themeColor="text1"/>
          <w:sz w:val="46"/>
          <w:szCs w:val="46"/>
        </w:rPr>
        <w:t>Sensor Experiment</w:t>
      </w:r>
    </w:p>
    <w:p w14:paraId="4EF7BA15" w14:textId="77777777" w:rsidR="0056353C" w:rsidRPr="009C7F70" w:rsidRDefault="0056353C" w:rsidP="004F2630">
      <w:pPr>
        <w:rPr>
          <w:rFonts w:eastAsia="DFKai-SB"/>
          <w:color w:val="000000" w:themeColor="text1"/>
        </w:rPr>
      </w:pPr>
      <w:r w:rsidRPr="009C7F70">
        <w:rPr>
          <w:rFonts w:eastAsia="DFKai-SB"/>
          <w:color w:val="000000" w:themeColor="text1"/>
        </w:rPr>
        <w:t>感測器實驗</w:t>
      </w:r>
    </w:p>
    <w:p w14:paraId="10AA90CC" w14:textId="77777777" w:rsidR="0056353C" w:rsidRPr="009C7F70" w:rsidRDefault="0056353C" w:rsidP="004F2630">
      <w:pPr>
        <w:rPr>
          <w:rFonts w:eastAsia="DFKai-SB"/>
          <w:color w:val="000000" w:themeColor="text1"/>
        </w:rPr>
      </w:pPr>
    </w:p>
    <w:p w14:paraId="7A819B6D" w14:textId="77777777" w:rsidR="0056353C" w:rsidRPr="009C7F70" w:rsidRDefault="0056353C" w:rsidP="004F2630">
      <w:pPr>
        <w:rPr>
          <w:rFonts w:eastAsia="DFKai-SB"/>
          <w:color w:val="000000" w:themeColor="text1"/>
        </w:rPr>
      </w:pPr>
      <w:r w:rsidRPr="009C7F70">
        <w:rPr>
          <w:rFonts w:eastAsia="DFKai-SB"/>
          <w:color w:val="000000" w:themeColor="text1"/>
        </w:rPr>
        <w:t>在右邊執行你的程式，並用你的實驗板來實驗。試著改變環境來了解你的實驗板上的感測器蕙如反應，與你的左右同學討論下面事項</w:t>
      </w:r>
      <w:r w:rsidRPr="009C7F70">
        <w:rPr>
          <w:rFonts w:eastAsia="DFKai-SB"/>
          <w:color w:val="000000" w:themeColor="text1"/>
        </w:rPr>
        <w:t xml:space="preserve">: </w:t>
      </w:r>
    </w:p>
    <w:p w14:paraId="5934A313" w14:textId="77777777" w:rsidR="0056353C" w:rsidRPr="009C7F70" w:rsidRDefault="0056353C" w:rsidP="004F2630">
      <w:pPr>
        <w:rPr>
          <w:rFonts w:eastAsia="DFKai-SB"/>
          <w:color w:val="000000" w:themeColor="text1"/>
        </w:rPr>
      </w:pPr>
    </w:p>
    <w:p w14:paraId="5361011E"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這個感測器是偵測甚麼</w:t>
      </w:r>
      <w:r w:rsidRPr="009C7F70">
        <w:rPr>
          <w:rFonts w:eastAsia="DFKai-SB"/>
          <w:color w:val="000000" w:themeColor="text1"/>
        </w:rPr>
        <w:t xml:space="preserve"> ?  </w:t>
      </w:r>
    </w:p>
    <w:p w14:paraId="4B74C758"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感測器最大值是甚麼</w:t>
      </w:r>
      <w:r w:rsidRPr="009C7F70">
        <w:rPr>
          <w:rFonts w:eastAsia="DFKai-SB"/>
          <w:color w:val="000000" w:themeColor="text1"/>
        </w:rPr>
        <w:t xml:space="preserve"> ? </w:t>
      </w:r>
    </w:p>
    <w:p w14:paraId="5A1066F0"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感測器的最小值是甚麼</w:t>
      </w:r>
      <w:r w:rsidRPr="009C7F70">
        <w:rPr>
          <w:rFonts w:eastAsia="DFKai-SB"/>
          <w:color w:val="000000" w:themeColor="text1"/>
        </w:rPr>
        <w:t xml:space="preserve"> ?</w:t>
      </w:r>
    </w:p>
    <w:p w14:paraId="4249FB93"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類比感測器</w:t>
      </w:r>
    </w:p>
    <w:p w14:paraId="2B450FF1"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What does this sensor measure?</w:t>
      </w:r>
    </w:p>
    <w:p w14:paraId="13816CB7"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What is its maximum value?</w:t>
      </w:r>
    </w:p>
    <w:p w14:paraId="67346BFD" w14:textId="77777777" w:rsidR="0056353C" w:rsidRPr="009C7F70" w:rsidRDefault="0056353C" w:rsidP="004F2630">
      <w:pPr>
        <w:numPr>
          <w:ilvl w:val="0"/>
          <w:numId w:val="117"/>
        </w:numPr>
        <w:rPr>
          <w:rFonts w:eastAsia="DFKai-SB"/>
          <w:color w:val="000000" w:themeColor="text1"/>
        </w:rPr>
      </w:pPr>
      <w:r w:rsidRPr="009C7F70">
        <w:rPr>
          <w:rFonts w:eastAsia="DFKai-SB"/>
          <w:color w:val="000000" w:themeColor="text1"/>
        </w:rPr>
        <w:t>What is its minimum value?</w:t>
      </w:r>
    </w:p>
    <w:p w14:paraId="611FBC00" w14:textId="77777777" w:rsidR="0056353C" w:rsidRPr="009C7F70" w:rsidRDefault="0056353C" w:rsidP="004F2630">
      <w:pPr>
        <w:numPr>
          <w:ilvl w:val="0"/>
          <w:numId w:val="135"/>
        </w:numPr>
        <w:rPr>
          <w:rFonts w:eastAsia="DFKai-SB"/>
          <w:color w:val="000000" w:themeColor="text1"/>
        </w:rPr>
      </w:pPr>
      <w:r w:rsidRPr="009C7F70">
        <w:rPr>
          <w:rFonts w:eastAsia="DFKai-SB"/>
          <w:color w:val="000000" w:themeColor="text1"/>
        </w:rPr>
        <w:t>Analog Sensors</w:t>
      </w:r>
    </w:p>
    <w:p w14:paraId="197C25D7" w14:textId="77777777" w:rsidR="0056353C" w:rsidRPr="009C7F70" w:rsidRDefault="0056353C" w:rsidP="004F2630">
      <w:pPr>
        <w:numPr>
          <w:ilvl w:val="0"/>
          <w:numId w:val="13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"https://curriculum.code.org/csd-18/unit6/7/#level-expando-7-3-sfmd" </w:instrText>
      </w:r>
      <w:r w:rsidRPr="009C7F70">
        <w:rPr>
          <w:rFonts w:eastAsia="DFKai-SB"/>
          <w:color w:val="000000" w:themeColor="text1"/>
        </w:rPr>
        <w:fldChar w:fldCharType="separate"/>
      </w:r>
      <w:r w:rsidRPr="009C7F70">
        <w:rPr>
          <w:rFonts w:eastAsia="DFKai-SB"/>
          <w:color w:val="000000" w:themeColor="text1"/>
        </w:rPr>
        <w:t>Student Overview</w:t>
      </w:r>
    </w:p>
    <w:p w14:paraId="4AC47AC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"https://studio.code.org/s/csd6-2018/stage/7/puzzle/3" </w:instrText>
      </w:r>
      <w:r w:rsidRPr="009C7F70">
        <w:rPr>
          <w:rFonts w:eastAsia="DFKai-SB"/>
          <w:color w:val="000000" w:themeColor="text1"/>
        </w:rPr>
        <w:fldChar w:fldCharType="separate"/>
      </w:r>
      <w:r w:rsidRPr="009C7F70">
        <w:rPr>
          <w:rFonts w:eastAsia="DFKai-SB"/>
          <w:color w:val="000000" w:themeColor="text1"/>
        </w:rPr>
        <w:t>View on Code Studio</w:t>
      </w:r>
    </w:p>
    <w:p w14:paraId="3048B43A" w14:textId="166D3092" w:rsidR="002759E8" w:rsidRPr="002759E8" w:rsidRDefault="0056353C" w:rsidP="002759E8">
      <w:pPr>
        <w:numPr>
          <w:ilvl w:val="0"/>
          <w:numId w:val="140"/>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Reading Sensors</w:t>
      </w:r>
    </w:p>
    <w:p w14:paraId="7036E10C" w14:textId="3E8CD707" w:rsidR="002759E8" w:rsidRDefault="002759E8" w:rsidP="002759E8"/>
    <w:p w14:paraId="51BDF9A7" w14:textId="31B14FD4"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"https://studio.code.org/s/csd6-2018/stage/7/puzzle/4" </w:instrText>
      </w:r>
      <w:r w:rsidRPr="009C7F70">
        <w:rPr>
          <w:rFonts w:eastAsia="DFKai-SB"/>
          <w:color w:val="000000" w:themeColor="text1"/>
        </w:rPr>
        <w:fldChar w:fldCharType="separate"/>
      </w:r>
      <w:r w:rsidRPr="009C7F70">
        <w:rPr>
          <w:rFonts w:eastAsia="DFKai-SB"/>
          <w:color w:val="000000" w:themeColor="text1"/>
        </w:rPr>
        <w:t>View on Code Studio</w:t>
      </w:r>
    </w:p>
    <w:bookmarkStart w:id="337" w:name="_2mr8kolfvqqg" w:colFirst="0" w:colLast="0"/>
    <w:bookmarkEnd w:id="337"/>
    <w:p w14:paraId="001F4C85"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4BC73D6B"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38" w:name="_khy7lo8ot9no" w:colFirst="0" w:colLast="0"/>
      <w:bookmarkEnd w:id="338"/>
      <w:r w:rsidRPr="009C7F70">
        <w:rPr>
          <w:rFonts w:eastAsia="DFKai-SB"/>
          <w:b/>
          <w:color w:val="000000" w:themeColor="text1"/>
          <w:sz w:val="46"/>
          <w:szCs w:val="46"/>
        </w:rPr>
        <w:t>Reading the Sound Sensor</w:t>
      </w:r>
    </w:p>
    <w:p w14:paraId="358C0711" w14:textId="77777777" w:rsidR="0056353C" w:rsidRPr="009C7F70" w:rsidRDefault="0056353C" w:rsidP="004F2630">
      <w:pPr>
        <w:rPr>
          <w:rFonts w:eastAsia="DFKai-SB"/>
          <w:color w:val="000000" w:themeColor="text1"/>
        </w:rPr>
      </w:pPr>
      <w:r w:rsidRPr="009C7F70">
        <w:rPr>
          <w:rFonts w:eastAsia="DFKai-SB"/>
          <w:color w:val="000000" w:themeColor="text1"/>
        </w:rPr>
        <w:t>從聲音感測器來讀資料</w:t>
      </w:r>
    </w:p>
    <w:p w14:paraId="57F7ED31" w14:textId="77777777" w:rsidR="0056353C" w:rsidRPr="009C7F70" w:rsidRDefault="0056353C" w:rsidP="004F2630">
      <w:pPr>
        <w:rPr>
          <w:rFonts w:eastAsia="DFKai-SB"/>
          <w:color w:val="000000" w:themeColor="text1"/>
        </w:rPr>
      </w:pPr>
      <w:r w:rsidRPr="009C7F70">
        <w:rPr>
          <w:rFonts w:eastAsia="DFKai-SB"/>
          <w:color w:val="000000" w:themeColor="text1"/>
        </w:rPr>
        <w:t>The</w:t>
      </w:r>
      <w:hyperlink r:id="rId225">
        <w:r w:rsidRPr="002759E8">
          <w:rPr>
            <w:rFonts w:eastAsia="DFKai-SB"/>
            <w:color w:val="000000" w:themeColor="text1"/>
          </w:rPr>
          <w:t xml:space="preserve"> </w:t>
        </w:r>
      </w:hyperlink>
      <w:hyperlink r:id="rId226">
        <w:r w:rsidRPr="002759E8">
          <w:rPr>
            <w:rFonts w:eastAsia="DFKai-SB"/>
            <w:color w:val="000000" w:themeColor="text1"/>
          </w:rPr>
          <w:t>soundSensor.value</w:t>
        </w:r>
      </w:hyperlink>
      <w:r w:rsidRPr="002759E8">
        <w:rPr>
          <w:rFonts w:eastAsia="DFKai-SB"/>
          <w:color w:val="000000" w:themeColor="text1"/>
        </w:rPr>
        <w:t xml:space="preserve"> block</w:t>
      </w:r>
      <w:r w:rsidRPr="009C7F70">
        <w:rPr>
          <w:rFonts w:eastAsia="DFKai-SB"/>
          <w:color w:val="000000" w:themeColor="text1"/>
        </w:rPr>
        <w:t xml:space="preserve"> allows you to get the current sound sensor reading</w:t>
      </w:r>
    </w:p>
    <w:p w14:paraId="5D535EB8" w14:textId="77777777" w:rsidR="0056353C" w:rsidRPr="009C7F70" w:rsidRDefault="00AB68F6" w:rsidP="004F2630">
      <w:pPr>
        <w:rPr>
          <w:rFonts w:eastAsia="DFKai-SB"/>
          <w:color w:val="000000" w:themeColor="text1"/>
        </w:rPr>
      </w:pPr>
      <w:hyperlink r:id="rId227">
        <w:r w:rsidR="0056353C" w:rsidRPr="002759E8">
          <w:rPr>
            <w:rFonts w:eastAsia="DFKai-SB"/>
            <w:color w:val="000000" w:themeColor="text1"/>
          </w:rPr>
          <w:t>oundSensor.value</w:t>
        </w:r>
      </w:hyperlink>
      <w:r w:rsidR="0056353C" w:rsidRPr="009C7F70">
        <w:rPr>
          <w:rFonts w:eastAsia="DFKai-SB"/>
          <w:color w:val="000000" w:themeColor="text1"/>
        </w:rPr>
        <w:t xml:space="preserve"> </w:t>
      </w:r>
      <w:r w:rsidR="0056353C" w:rsidRPr="009C7F70">
        <w:rPr>
          <w:rFonts w:eastAsia="DFKai-SB"/>
          <w:color w:val="000000" w:themeColor="text1"/>
        </w:rPr>
        <w:t>可以讓你從聲音感測器讀出資料</w:t>
      </w:r>
    </w:p>
    <w:p w14:paraId="6265A49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39" w:name="_bulf8zvl6ntj" w:colFirst="0" w:colLast="0"/>
      <w:bookmarkEnd w:id="339"/>
      <w:r w:rsidRPr="009C7F70">
        <w:rPr>
          <w:rFonts w:eastAsia="DFKai-SB"/>
          <w:b/>
          <w:color w:val="000000" w:themeColor="text1"/>
          <w:sz w:val="46"/>
          <w:szCs w:val="46"/>
        </w:rPr>
        <w:t>Do This</w:t>
      </w:r>
    </w:p>
    <w:p w14:paraId="70681656" w14:textId="77777777" w:rsidR="0056353C" w:rsidRPr="009C7F70" w:rsidRDefault="0056353C" w:rsidP="004F2630">
      <w:pPr>
        <w:rPr>
          <w:rFonts w:eastAsia="DFKai-SB"/>
          <w:color w:val="000000" w:themeColor="text1"/>
        </w:rPr>
      </w:pPr>
      <w:r w:rsidRPr="009C7F70">
        <w:rPr>
          <w:rFonts w:eastAsia="DFKai-SB"/>
          <w:color w:val="000000" w:themeColor="text1"/>
        </w:rPr>
        <w:t>實作</w:t>
      </w:r>
    </w:p>
    <w:p w14:paraId="642DC725" w14:textId="77777777" w:rsidR="0056353C" w:rsidRPr="009C7F70" w:rsidRDefault="0056353C" w:rsidP="004F2630">
      <w:pPr>
        <w:rPr>
          <w:rFonts w:eastAsia="DFKai-SB"/>
          <w:color w:val="000000" w:themeColor="text1"/>
        </w:rPr>
      </w:pPr>
      <w:r w:rsidRPr="009C7F70">
        <w:rPr>
          <w:rFonts w:eastAsia="DFKai-SB"/>
          <w:color w:val="000000" w:themeColor="text1"/>
        </w:rPr>
        <w:t>In this app we've already added a text label with the id "sound_value". Using the</w:t>
      </w:r>
      <w:hyperlink r:id="rId228">
        <w:r w:rsidRPr="009C7F70">
          <w:rPr>
            <w:rFonts w:eastAsia="DFKai-SB"/>
            <w:color w:val="000000" w:themeColor="text1"/>
          </w:rPr>
          <w:t xml:space="preserve"> </w:t>
        </w:r>
      </w:hyperlink>
      <w:hyperlink r:id="rId229">
        <w:r w:rsidRPr="002759E8">
          <w:rPr>
            <w:rFonts w:eastAsia="DFKai-SB"/>
            <w:color w:val="000000" w:themeColor="text1"/>
          </w:rPr>
          <w:t>soundSensor.value</w:t>
        </w:r>
      </w:hyperlink>
      <w:r w:rsidRPr="002759E8">
        <w:rPr>
          <w:rFonts w:eastAsia="DFKai-SB"/>
          <w:color w:val="000000" w:themeColor="text1"/>
        </w:rPr>
        <w:t xml:space="preserve"> block</w:t>
      </w:r>
      <w:r w:rsidRPr="009C7F70">
        <w:rPr>
          <w:rFonts w:eastAsia="DFKai-SB"/>
          <w:color w:val="000000" w:themeColor="text1"/>
        </w:rPr>
        <w:t>, display the value of the sound sensor.</w:t>
      </w:r>
    </w:p>
    <w:p w14:paraId="4B3DB17B" w14:textId="77777777" w:rsidR="0056353C" w:rsidRPr="009C7F70" w:rsidRDefault="0056353C" w:rsidP="004F2630">
      <w:pPr>
        <w:rPr>
          <w:rFonts w:eastAsia="DFKai-SB"/>
          <w:color w:val="000000" w:themeColor="text1"/>
        </w:rPr>
      </w:pPr>
      <w:r w:rsidRPr="009C7F70">
        <w:rPr>
          <w:rFonts w:eastAsia="DFKai-SB"/>
          <w:color w:val="000000" w:themeColor="text1"/>
        </w:rPr>
        <w:t>在這個</w:t>
      </w:r>
      <w:r w:rsidRPr="009C7F70">
        <w:rPr>
          <w:rFonts w:eastAsia="DFKai-SB"/>
          <w:color w:val="000000" w:themeColor="text1"/>
        </w:rPr>
        <w:t xml:space="preserve"> app </w:t>
      </w:r>
      <w:r w:rsidRPr="009C7F70">
        <w:rPr>
          <w:rFonts w:eastAsia="DFKai-SB"/>
          <w:color w:val="000000" w:themeColor="text1"/>
        </w:rPr>
        <w:t>你加了一個標示為</w:t>
      </w:r>
      <w:r w:rsidRPr="009C7F70">
        <w:rPr>
          <w:rFonts w:eastAsia="DFKai-SB"/>
          <w:color w:val="000000" w:themeColor="text1"/>
        </w:rPr>
        <w:t xml:space="preserve"> “Sound_value” </w:t>
      </w:r>
      <w:r w:rsidRPr="009C7F70">
        <w:rPr>
          <w:rFonts w:eastAsia="DFKai-SB"/>
          <w:color w:val="000000" w:themeColor="text1"/>
        </w:rPr>
        <w:t>的字串</w:t>
      </w:r>
      <w:r w:rsidRPr="009C7F70">
        <w:rPr>
          <w:rFonts w:eastAsia="DFKai-SB"/>
          <w:color w:val="000000" w:themeColor="text1"/>
        </w:rPr>
        <w:t xml:space="preserve">, </w:t>
      </w:r>
      <w:r w:rsidRPr="002759E8">
        <w:rPr>
          <w:rFonts w:eastAsia="DFKai-SB"/>
          <w:color w:val="000000" w:themeColor="text1"/>
        </w:rPr>
        <w:t>現在利用</w:t>
      </w:r>
      <w:r w:rsidRPr="002759E8">
        <w:rPr>
          <w:rFonts w:eastAsia="DFKai-SB"/>
          <w:color w:val="000000" w:themeColor="text1"/>
        </w:rPr>
        <w:t xml:space="preserve"> </w:t>
      </w:r>
      <w:hyperlink r:id="rId230">
        <w:r w:rsidRPr="002759E8">
          <w:rPr>
            <w:rFonts w:eastAsia="DFKai-SB"/>
            <w:color w:val="000000" w:themeColor="text1"/>
          </w:rPr>
          <w:t>soundSensor.value</w:t>
        </w:r>
      </w:hyperlink>
      <w:r w:rsidRPr="009C7F70">
        <w:rPr>
          <w:rFonts w:eastAsia="DFKai-SB"/>
          <w:color w:val="000000" w:themeColor="text1"/>
        </w:rPr>
        <w:t xml:space="preserve"> </w:t>
      </w:r>
      <w:r w:rsidRPr="009C7F70">
        <w:rPr>
          <w:rFonts w:eastAsia="DFKai-SB"/>
          <w:color w:val="000000" w:themeColor="text1"/>
        </w:rPr>
        <w:t>區塊來顯示從聲音感測器讀出來的數值。</w:t>
      </w:r>
    </w:p>
    <w:p w14:paraId="18CE89C3" w14:textId="77777777" w:rsidR="0056353C" w:rsidRPr="009C7F70" w:rsidRDefault="0056353C" w:rsidP="004F2630">
      <w:pPr>
        <w:rPr>
          <w:rFonts w:eastAsia="DFKai-SB"/>
          <w:color w:val="000000" w:themeColor="text1"/>
        </w:rPr>
      </w:pPr>
    </w:p>
    <w:p w14:paraId="4687BBA8" w14:textId="77777777" w:rsidR="0056353C" w:rsidRPr="009C7F70" w:rsidRDefault="0056353C" w:rsidP="004F2630">
      <w:pPr>
        <w:rPr>
          <w:rFonts w:eastAsia="DFKai-SB"/>
          <w:i/>
          <w:color w:val="000000" w:themeColor="text1"/>
        </w:rPr>
      </w:pPr>
      <w:r w:rsidRPr="009C7F70">
        <w:rPr>
          <w:rFonts w:eastAsia="DFKai-SB"/>
          <w:i/>
          <w:color w:val="000000" w:themeColor="text1"/>
        </w:rPr>
        <w:t>Tip: You can drag th</w:t>
      </w:r>
      <w:r w:rsidRPr="002759E8">
        <w:rPr>
          <w:rFonts w:eastAsia="DFKai-SB"/>
          <w:i/>
          <w:color w:val="000000" w:themeColor="text1"/>
        </w:rPr>
        <w:t>e</w:t>
      </w:r>
      <w:hyperlink r:id="rId231">
        <w:r w:rsidRPr="002759E8">
          <w:rPr>
            <w:rFonts w:eastAsia="DFKai-SB"/>
            <w:i/>
            <w:color w:val="000000" w:themeColor="text1"/>
          </w:rPr>
          <w:t xml:space="preserve"> </w:t>
        </w:r>
      </w:hyperlink>
      <w:hyperlink r:id="rId232">
        <w:r w:rsidRPr="002759E8">
          <w:rPr>
            <w:rFonts w:eastAsia="DFKai-SB"/>
            <w:i/>
            <w:color w:val="000000" w:themeColor="text1"/>
          </w:rPr>
          <w:t>soundSensor.value</w:t>
        </w:r>
      </w:hyperlink>
      <w:r w:rsidRPr="002759E8">
        <w:rPr>
          <w:rFonts w:eastAsia="DFKai-SB"/>
          <w:i/>
          <w:color w:val="000000" w:themeColor="text1"/>
        </w:rPr>
        <w:t xml:space="preserve"> block</w:t>
      </w:r>
      <w:r w:rsidRPr="009C7F70">
        <w:rPr>
          <w:rFonts w:eastAsia="DFKai-SB"/>
          <w:i/>
          <w:color w:val="000000" w:themeColor="text1"/>
        </w:rPr>
        <w:t xml:space="preserve"> directly into any other block where you could type a value instead.</w:t>
      </w:r>
    </w:p>
    <w:p w14:paraId="6036F040" w14:textId="77777777" w:rsidR="0056353C" w:rsidRPr="009C7F70" w:rsidRDefault="0056353C" w:rsidP="004F2630">
      <w:pPr>
        <w:rPr>
          <w:rFonts w:eastAsia="DFKai-SB"/>
          <w:i/>
          <w:color w:val="000000" w:themeColor="text1"/>
        </w:rPr>
      </w:pPr>
      <w:r w:rsidRPr="009C7F70">
        <w:rPr>
          <w:rFonts w:eastAsia="DFKai-SB"/>
          <w:i/>
          <w:color w:val="000000" w:themeColor="text1"/>
        </w:rPr>
        <w:t>秘訣</w:t>
      </w:r>
      <w:r w:rsidRPr="009C7F70">
        <w:rPr>
          <w:rFonts w:eastAsia="DFKai-SB"/>
          <w:i/>
          <w:color w:val="000000" w:themeColor="text1"/>
        </w:rPr>
        <w:t xml:space="preserve"> : </w:t>
      </w:r>
      <w:r w:rsidRPr="009C7F70">
        <w:rPr>
          <w:rFonts w:eastAsia="DFKai-SB"/>
          <w:i/>
          <w:color w:val="000000" w:themeColor="text1"/>
        </w:rPr>
        <w:t>你也可以直接用拖拉的方</w:t>
      </w:r>
      <w:r w:rsidRPr="002759E8">
        <w:rPr>
          <w:rFonts w:eastAsia="DFKai-SB"/>
          <w:i/>
          <w:color w:val="000000" w:themeColor="text1"/>
        </w:rPr>
        <w:t>式將</w:t>
      </w:r>
      <w:r w:rsidRPr="002759E8">
        <w:rPr>
          <w:rFonts w:eastAsia="DFKai-SB"/>
          <w:i/>
          <w:color w:val="000000" w:themeColor="text1"/>
        </w:rPr>
        <w:t xml:space="preserve">  </w:t>
      </w:r>
      <w:hyperlink r:id="rId233">
        <w:r w:rsidRPr="002759E8">
          <w:rPr>
            <w:rFonts w:eastAsia="DFKai-SB"/>
            <w:i/>
            <w:color w:val="000000" w:themeColor="text1"/>
          </w:rPr>
          <w:t>soundSensor.value</w:t>
        </w:r>
      </w:hyperlink>
      <w:r w:rsidRPr="009C7F70">
        <w:rPr>
          <w:rFonts w:eastAsia="DFKai-SB"/>
          <w:i/>
          <w:color w:val="000000" w:themeColor="text1"/>
        </w:rPr>
        <w:t xml:space="preserve">  </w:t>
      </w:r>
      <w:r w:rsidRPr="009C7F70">
        <w:rPr>
          <w:rFonts w:eastAsia="DFKai-SB"/>
          <w:i/>
          <w:color w:val="000000" w:themeColor="text1"/>
        </w:rPr>
        <w:t>區塊拉到任何你需要這個數值的地方。</w:t>
      </w:r>
    </w:p>
    <w:p w14:paraId="36ABA762" w14:textId="77777777" w:rsidR="0056353C" w:rsidRPr="009C7F70" w:rsidRDefault="0056353C" w:rsidP="004F2630">
      <w:pPr>
        <w:rPr>
          <w:rFonts w:eastAsia="DFKai-SB"/>
          <w:i/>
          <w:color w:val="000000" w:themeColor="text1"/>
        </w:rPr>
      </w:pPr>
      <w:r w:rsidRPr="009C7F70">
        <w:rPr>
          <w:rFonts w:eastAsia="DFKai-SB"/>
          <w:i/>
          <w:noProof/>
          <w:color w:val="000000" w:themeColor="text1"/>
        </w:rPr>
        <w:lastRenderedPageBreak/>
        <w:drawing>
          <wp:inline distT="114300" distB="114300" distL="114300" distR="114300" wp14:anchorId="514C59DC" wp14:editId="79202FC0">
            <wp:extent cx="5143500" cy="381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4"/>
                    <a:srcRect/>
                    <a:stretch>
                      <a:fillRect/>
                    </a:stretch>
                  </pic:blipFill>
                  <pic:spPr>
                    <a:xfrm>
                      <a:off x="0" y="0"/>
                      <a:ext cx="5143500" cy="381000"/>
                    </a:xfrm>
                    <a:prstGeom prst="rect">
                      <a:avLst/>
                    </a:prstGeom>
                    <a:ln/>
                  </pic:spPr>
                </pic:pic>
              </a:graphicData>
            </a:graphic>
          </wp:inline>
        </w:drawing>
      </w:r>
    </w:p>
    <w:p w14:paraId="72413629" w14:textId="77777777" w:rsidR="0056353C" w:rsidRPr="009C7F70" w:rsidRDefault="0056353C" w:rsidP="004F2630">
      <w:pPr>
        <w:rPr>
          <w:rFonts w:eastAsia="DFKai-SB"/>
          <w:i/>
          <w:color w:val="000000" w:themeColor="text1"/>
        </w:rPr>
      </w:pPr>
    </w:p>
    <w:p w14:paraId="4AC7C1BF" w14:textId="77777777" w:rsidR="0056353C" w:rsidRPr="009C7F70" w:rsidRDefault="0056353C" w:rsidP="004F2630">
      <w:pPr>
        <w:rPr>
          <w:rFonts w:eastAsia="DFKai-SB"/>
          <w:i/>
          <w:color w:val="000000" w:themeColor="text1"/>
        </w:rPr>
      </w:pPr>
    </w:p>
    <w:p w14:paraId="6C60AA2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"https://studio.code.org/s/csd6-2018/stage/7/puzzle/5" </w:instrText>
      </w:r>
      <w:r w:rsidRPr="009C7F70">
        <w:rPr>
          <w:rFonts w:eastAsia="DFKai-SB"/>
          <w:color w:val="000000" w:themeColor="text1"/>
        </w:rPr>
        <w:fldChar w:fldCharType="separate"/>
      </w:r>
      <w:r w:rsidRPr="009C7F70">
        <w:rPr>
          <w:rFonts w:eastAsia="DFKai-SB"/>
          <w:color w:val="000000" w:themeColor="text1"/>
        </w:rPr>
        <w:t>View on Code Studio</w:t>
      </w:r>
    </w:p>
    <w:bookmarkStart w:id="340" w:name="_5ws33wj1jsbi" w:colFirst="0" w:colLast="0"/>
    <w:bookmarkEnd w:id="340"/>
    <w:p w14:paraId="536C9E57"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0903595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41" w:name="_7g9ouvc8tcbq" w:colFirst="0" w:colLast="0"/>
      <w:bookmarkEnd w:id="341"/>
      <w:r w:rsidRPr="009C7F70">
        <w:rPr>
          <w:rFonts w:eastAsia="DFKai-SB"/>
          <w:b/>
          <w:color w:val="000000" w:themeColor="text1"/>
          <w:sz w:val="46"/>
          <w:szCs w:val="46"/>
        </w:rPr>
        <w:t>Light Sensor Updates</w:t>
      </w:r>
    </w:p>
    <w:p w14:paraId="6086D0AB" w14:textId="77777777" w:rsidR="0056353C" w:rsidRPr="009C7F70" w:rsidRDefault="0056353C" w:rsidP="004F2630">
      <w:pPr>
        <w:rPr>
          <w:rFonts w:eastAsia="DFKai-SB"/>
          <w:color w:val="000000" w:themeColor="text1"/>
        </w:rPr>
      </w:pPr>
      <w:r w:rsidRPr="009C7F70">
        <w:rPr>
          <w:rFonts w:eastAsia="DFKai-SB"/>
          <w:color w:val="000000" w:themeColor="text1"/>
        </w:rPr>
        <w:t>This app is very similar to the last, but we've added a button with the ID "update_button". Write a program that displays the current value of the light sensor every time the update button is clicked.</w:t>
      </w:r>
    </w:p>
    <w:p w14:paraId="2F001234" w14:textId="77777777" w:rsidR="0056353C" w:rsidRPr="009C7F70" w:rsidRDefault="0056353C" w:rsidP="004F2630">
      <w:pPr>
        <w:rPr>
          <w:rFonts w:eastAsia="DFKai-SB"/>
          <w:color w:val="000000" w:themeColor="text1"/>
        </w:rPr>
      </w:pPr>
    </w:p>
    <w:p w14:paraId="30C725D0" w14:textId="77777777" w:rsidR="0056353C" w:rsidRPr="009C7F70" w:rsidRDefault="0056353C" w:rsidP="004F2630">
      <w:pPr>
        <w:rPr>
          <w:rFonts w:eastAsia="DFKai-SB"/>
          <w:color w:val="000000" w:themeColor="text1"/>
        </w:rPr>
      </w:pPr>
      <w:r w:rsidRPr="009C7F70">
        <w:rPr>
          <w:rFonts w:eastAsia="DFKai-SB"/>
          <w:color w:val="000000" w:themeColor="text1"/>
        </w:rPr>
        <w:t>光感測器的使用</w:t>
      </w:r>
    </w:p>
    <w:p w14:paraId="63027CFE" w14:textId="77777777" w:rsidR="0056353C" w:rsidRPr="009C7F70" w:rsidRDefault="0056353C" w:rsidP="004F2630">
      <w:pPr>
        <w:rPr>
          <w:rFonts w:eastAsia="DFKai-SB"/>
          <w:color w:val="000000" w:themeColor="text1"/>
        </w:rPr>
      </w:pPr>
      <w:r w:rsidRPr="009C7F70">
        <w:rPr>
          <w:rFonts w:eastAsia="DFKai-SB"/>
          <w:color w:val="000000" w:themeColor="text1"/>
        </w:rPr>
        <w:t>和目前的程式類似，但在這裡我們加一個</w:t>
      </w:r>
      <w:r w:rsidRPr="009C7F70">
        <w:rPr>
          <w:rFonts w:eastAsia="DFKai-SB"/>
          <w:color w:val="000000" w:themeColor="text1"/>
        </w:rPr>
        <w:t xml:space="preserve"> ID </w:t>
      </w:r>
      <w:r w:rsidRPr="009C7F70">
        <w:rPr>
          <w:rFonts w:eastAsia="DFKai-SB"/>
          <w:color w:val="000000" w:themeColor="text1"/>
        </w:rPr>
        <w:t>是</w:t>
      </w:r>
      <w:r w:rsidRPr="009C7F70">
        <w:rPr>
          <w:rFonts w:eastAsia="DFKai-SB"/>
          <w:color w:val="000000" w:themeColor="text1"/>
        </w:rPr>
        <w:t xml:space="preserve"> "update_button” </w:t>
      </w:r>
      <w:r w:rsidRPr="009C7F70">
        <w:rPr>
          <w:rFonts w:eastAsia="DFKai-SB"/>
          <w:color w:val="000000" w:themeColor="text1"/>
        </w:rPr>
        <w:t>的按鍵，試著寫一個程式當使用者按</w:t>
      </w:r>
      <w:r w:rsidRPr="009C7F70">
        <w:rPr>
          <w:rFonts w:eastAsia="DFKai-SB"/>
          <w:color w:val="000000" w:themeColor="text1"/>
        </w:rPr>
        <w:t xml:space="preserve"> “update_button” </w:t>
      </w:r>
      <w:r w:rsidRPr="009C7F70">
        <w:rPr>
          <w:rFonts w:eastAsia="DFKai-SB"/>
          <w:color w:val="000000" w:themeColor="text1"/>
        </w:rPr>
        <w:t>時，程式會顯示現在光感測器的值。</w:t>
      </w:r>
    </w:p>
    <w:p w14:paraId="718213B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42" w:name="_l604rri7o5pb" w:colFirst="0" w:colLast="0"/>
      <w:bookmarkEnd w:id="342"/>
      <w:r w:rsidRPr="009C7F70">
        <w:rPr>
          <w:rFonts w:eastAsia="DFKai-SB"/>
          <w:b/>
          <w:color w:val="000000" w:themeColor="text1"/>
          <w:sz w:val="46"/>
          <w:szCs w:val="46"/>
        </w:rPr>
        <w:t>Do This</w:t>
      </w:r>
    </w:p>
    <w:p w14:paraId="263AF520" w14:textId="77777777" w:rsidR="0056353C" w:rsidRPr="009C7F70" w:rsidRDefault="0056353C" w:rsidP="004F2630">
      <w:pPr>
        <w:rPr>
          <w:rFonts w:eastAsia="DFKai-SB"/>
          <w:color w:val="000000" w:themeColor="text1"/>
        </w:rPr>
      </w:pPr>
      <w:r w:rsidRPr="009C7F70">
        <w:rPr>
          <w:rFonts w:eastAsia="DFKai-SB"/>
          <w:color w:val="000000" w:themeColor="text1"/>
        </w:rPr>
        <w:t>實作</w:t>
      </w:r>
      <w:r w:rsidRPr="009C7F70">
        <w:rPr>
          <w:rFonts w:eastAsia="DFKai-SB"/>
          <w:color w:val="000000" w:themeColor="text1"/>
        </w:rPr>
        <w:t xml:space="preserve"> </w:t>
      </w:r>
    </w:p>
    <w:p w14:paraId="3EDA9588" w14:textId="77777777" w:rsidR="0056353C" w:rsidRPr="009C7F70" w:rsidRDefault="0056353C" w:rsidP="004F2630">
      <w:pPr>
        <w:rPr>
          <w:rFonts w:eastAsia="DFKai-SB"/>
          <w:color w:val="000000" w:themeColor="text1"/>
        </w:rPr>
      </w:pPr>
      <w:r w:rsidRPr="009C7F70">
        <w:rPr>
          <w:rFonts w:eastAsia="DFKai-SB"/>
          <w:color w:val="000000" w:themeColor="text1"/>
        </w:rPr>
        <w:t>Use an event handler to update the text of "light_value" using the lightSensor.value block.</w:t>
      </w:r>
    </w:p>
    <w:p w14:paraId="62A75221" w14:textId="77777777" w:rsidR="0056353C" w:rsidRPr="009C7F70" w:rsidRDefault="0056353C" w:rsidP="004F2630">
      <w:pPr>
        <w:rPr>
          <w:rFonts w:eastAsia="DFKai-SB"/>
          <w:color w:val="000000" w:themeColor="text1"/>
        </w:rPr>
      </w:pPr>
    </w:p>
    <w:p w14:paraId="4806A004" w14:textId="77777777" w:rsidR="0056353C" w:rsidRPr="009C7F70" w:rsidRDefault="0056353C" w:rsidP="004F2630">
      <w:pPr>
        <w:rPr>
          <w:rFonts w:eastAsia="DFKai-SB"/>
          <w:color w:val="000000" w:themeColor="text1"/>
        </w:rPr>
      </w:pPr>
      <w:r w:rsidRPr="009C7F70">
        <w:rPr>
          <w:rFonts w:eastAsia="DFKai-SB"/>
          <w:color w:val="000000" w:themeColor="text1"/>
        </w:rPr>
        <w:t>用一個事件處理器</w:t>
      </w:r>
      <w:r w:rsidRPr="009C7F70">
        <w:rPr>
          <w:rFonts w:eastAsia="DFKai-SB"/>
          <w:color w:val="000000" w:themeColor="text1"/>
        </w:rPr>
        <w:t xml:space="preserve"> ( Event Handler ) </w:t>
      </w:r>
      <w:r w:rsidRPr="009C7F70">
        <w:rPr>
          <w:rFonts w:eastAsia="DFKai-SB"/>
          <w:color w:val="000000" w:themeColor="text1"/>
        </w:rPr>
        <w:t>並使用</w:t>
      </w:r>
      <w:r w:rsidRPr="009C7F70">
        <w:rPr>
          <w:rFonts w:eastAsia="DFKai-SB"/>
          <w:color w:val="000000" w:themeColor="text1"/>
        </w:rPr>
        <w:t xml:space="preserve"> lightSensor.value </w:t>
      </w:r>
      <w:r w:rsidRPr="009C7F70">
        <w:rPr>
          <w:rFonts w:eastAsia="DFKai-SB"/>
          <w:color w:val="000000" w:themeColor="text1"/>
        </w:rPr>
        <w:t>區塊來更新</w:t>
      </w:r>
      <w:r w:rsidRPr="009C7F70">
        <w:rPr>
          <w:rFonts w:eastAsia="DFKai-SB"/>
          <w:color w:val="000000" w:themeColor="text1"/>
        </w:rPr>
        <w:t xml:space="preserve"> “light_value” </w:t>
      </w:r>
      <w:r w:rsidRPr="009C7F70">
        <w:rPr>
          <w:rFonts w:eastAsia="DFKai-SB"/>
          <w:color w:val="000000" w:themeColor="text1"/>
        </w:rPr>
        <w:t>的文字。</w:t>
      </w:r>
    </w:p>
    <w:p w14:paraId="4135A619" w14:textId="77777777" w:rsidR="0056353C" w:rsidRPr="009C7F70" w:rsidRDefault="0056353C" w:rsidP="004F2630">
      <w:pPr>
        <w:rPr>
          <w:rFonts w:eastAsia="DFKai-SB"/>
          <w:color w:val="000000" w:themeColor="text1"/>
        </w:rPr>
      </w:pPr>
    </w:p>
    <w:p w14:paraId="4231F575"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"https://studio.code.org/s/csd6-2018/stage/7/puzzle/6" </w:instrText>
      </w:r>
      <w:r w:rsidRPr="009C7F70">
        <w:rPr>
          <w:rFonts w:eastAsia="DFKai-SB"/>
          <w:color w:val="000000" w:themeColor="text1"/>
        </w:rPr>
        <w:fldChar w:fldCharType="separate"/>
      </w:r>
      <w:r w:rsidRPr="009C7F70">
        <w:rPr>
          <w:rFonts w:eastAsia="DFKai-SB"/>
          <w:color w:val="000000" w:themeColor="text1"/>
        </w:rPr>
        <w:t>View on Code Studio</w:t>
      </w:r>
    </w:p>
    <w:bookmarkStart w:id="343" w:name="_j4s5pqhs94v8" w:colFirst="0" w:colLast="0"/>
    <w:bookmarkEnd w:id="343"/>
    <w:p w14:paraId="11A26452"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1DEF56F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44" w:name="_530miitzo996" w:colFirst="0" w:colLast="0"/>
      <w:bookmarkEnd w:id="344"/>
      <w:r w:rsidRPr="009C7F70">
        <w:rPr>
          <w:rFonts w:eastAsia="DFKai-SB"/>
          <w:b/>
          <w:color w:val="000000" w:themeColor="text1"/>
          <w:sz w:val="46"/>
          <w:szCs w:val="46"/>
        </w:rPr>
        <w:t>Make a Thermometer App</w:t>
      </w:r>
    </w:p>
    <w:p w14:paraId="01E7E58D" w14:textId="77777777" w:rsidR="0056353C" w:rsidRPr="009C7F70" w:rsidRDefault="0056353C" w:rsidP="004F2630">
      <w:pPr>
        <w:rPr>
          <w:rFonts w:eastAsia="DFKai-SB"/>
          <w:color w:val="000000" w:themeColor="text1"/>
        </w:rPr>
      </w:pPr>
      <w:r w:rsidRPr="009C7F70">
        <w:rPr>
          <w:rFonts w:eastAsia="DFKai-SB"/>
          <w:color w:val="000000" w:themeColor="text1"/>
        </w:rPr>
        <w:t>寫一個溫度計</w:t>
      </w:r>
      <w:r w:rsidRPr="009C7F70">
        <w:rPr>
          <w:rFonts w:eastAsia="DFKai-SB"/>
          <w:color w:val="000000" w:themeColor="text1"/>
        </w:rPr>
        <w:t xml:space="preserve"> (Thermometer) App </w:t>
      </w:r>
    </w:p>
    <w:p w14:paraId="385DFEF5" w14:textId="77777777" w:rsidR="0056353C" w:rsidRPr="009C7F70" w:rsidRDefault="0056353C" w:rsidP="004F2630">
      <w:pPr>
        <w:rPr>
          <w:rFonts w:eastAsia="DFKai-SB"/>
          <w:color w:val="000000" w:themeColor="text1"/>
        </w:rPr>
      </w:pPr>
    </w:p>
    <w:p w14:paraId="090AC158" w14:textId="77777777" w:rsidR="0056353C" w:rsidRPr="009C7F70" w:rsidRDefault="0056353C" w:rsidP="004F2630">
      <w:pPr>
        <w:rPr>
          <w:rFonts w:eastAsia="DFKai-SB"/>
          <w:color w:val="000000" w:themeColor="text1"/>
        </w:rPr>
      </w:pPr>
      <w:r w:rsidRPr="009C7F70">
        <w:rPr>
          <w:rFonts w:eastAsia="DFKai-SB"/>
          <w:color w:val="000000" w:themeColor="text1"/>
        </w:rPr>
        <w:t>不像光感測器和聲音感測器只回報原始數值，</w:t>
      </w:r>
      <w:r w:rsidRPr="009C7F70">
        <w:rPr>
          <w:rFonts w:eastAsia="DFKai-SB"/>
          <w:color w:val="000000" w:themeColor="text1"/>
        </w:rPr>
        <w:t xml:space="preserve"> </w:t>
      </w:r>
      <w:r w:rsidRPr="009C7F70">
        <w:rPr>
          <w:rFonts w:eastAsia="DFKai-SB"/>
          <w:color w:val="000000" w:themeColor="text1"/>
        </w:rPr>
        <w:t>溫度感測器的</w:t>
      </w:r>
      <w:r w:rsidRPr="009C7F70">
        <w:rPr>
          <w:rFonts w:eastAsia="DFKai-SB"/>
          <w:color w:val="000000" w:themeColor="text1"/>
        </w:rPr>
        <w:t xml:space="preserve"> tempSensor.value </w:t>
      </w:r>
      <w:r w:rsidRPr="009C7F70">
        <w:rPr>
          <w:rFonts w:eastAsia="DFKai-SB"/>
          <w:color w:val="000000" w:themeColor="text1"/>
        </w:rPr>
        <w:t>中</w:t>
      </w:r>
      <w:r w:rsidRPr="009C7F70">
        <w:rPr>
          <w:rFonts w:eastAsia="DFKai-SB"/>
          <w:color w:val="000000" w:themeColor="text1"/>
        </w:rPr>
        <w:t xml:space="preserve"> value </w:t>
      </w:r>
      <w:r w:rsidRPr="009C7F70">
        <w:rPr>
          <w:rFonts w:eastAsia="DFKai-SB"/>
          <w:color w:val="000000" w:themeColor="text1"/>
        </w:rPr>
        <w:t>的屬性可以指定並轉換原始數值成攝氏</w:t>
      </w:r>
      <w:r w:rsidRPr="009C7F70">
        <w:rPr>
          <w:rFonts w:eastAsia="DFKai-SB"/>
          <w:color w:val="000000" w:themeColor="text1"/>
        </w:rPr>
        <w:t>(tempSensor.C)</w:t>
      </w:r>
      <w:r w:rsidRPr="009C7F70">
        <w:rPr>
          <w:rFonts w:eastAsia="DFKai-SB"/>
          <w:color w:val="000000" w:themeColor="text1"/>
        </w:rPr>
        <w:t>或華氏</w:t>
      </w:r>
      <w:r w:rsidRPr="009C7F70">
        <w:rPr>
          <w:rFonts w:eastAsia="DFKai-SB"/>
          <w:color w:val="000000" w:themeColor="text1"/>
        </w:rPr>
        <w:t xml:space="preserve">(tempSensor.F)  </w:t>
      </w:r>
      <w:r w:rsidRPr="009C7F70">
        <w:rPr>
          <w:rFonts w:eastAsia="DFKai-SB"/>
          <w:color w:val="000000" w:themeColor="text1"/>
        </w:rPr>
        <w:t>的溫度值</w:t>
      </w:r>
    </w:p>
    <w:p w14:paraId="7CA80A42" w14:textId="77777777" w:rsidR="0056353C" w:rsidRPr="009C7F70" w:rsidRDefault="0056353C" w:rsidP="004F2630">
      <w:pPr>
        <w:rPr>
          <w:rFonts w:eastAsia="DFKai-SB"/>
          <w:color w:val="000000" w:themeColor="text1"/>
        </w:rPr>
      </w:pPr>
    </w:p>
    <w:p w14:paraId="559E7625" w14:textId="77777777" w:rsidR="0056353C" w:rsidRPr="009C7F70" w:rsidRDefault="0056353C" w:rsidP="004F2630">
      <w:pPr>
        <w:rPr>
          <w:rFonts w:eastAsia="DFKai-SB"/>
          <w:color w:val="000000" w:themeColor="text1"/>
        </w:rPr>
      </w:pPr>
      <w:r w:rsidRPr="009C7F70">
        <w:rPr>
          <w:rFonts w:eastAsia="DFKai-SB"/>
          <w:color w:val="000000" w:themeColor="text1"/>
        </w:rPr>
        <w:t xml:space="preserve">While the light and sound sensors have just a raw value </w:t>
      </w:r>
      <w:r w:rsidRPr="002759E8">
        <w:rPr>
          <w:rFonts w:eastAsia="DFKai-SB"/>
          <w:color w:val="000000" w:themeColor="text1"/>
        </w:rPr>
        <w:t>with the</w:t>
      </w:r>
      <w:hyperlink r:id="rId235">
        <w:r w:rsidRPr="002759E8">
          <w:rPr>
            <w:rFonts w:eastAsia="DFKai-SB"/>
            <w:color w:val="000000" w:themeColor="text1"/>
          </w:rPr>
          <w:t xml:space="preserve"> </w:t>
        </w:r>
      </w:hyperlink>
      <w:hyperlink r:id="rId236">
        <w:r w:rsidRPr="002759E8">
          <w:rPr>
            <w:rFonts w:eastAsia="DFKai-SB"/>
            <w:color w:val="000000" w:themeColor="text1"/>
          </w:rPr>
          <w:t>value</w:t>
        </w:r>
      </w:hyperlink>
      <w:r w:rsidRPr="002759E8">
        <w:rPr>
          <w:rFonts w:eastAsia="DFKai-SB"/>
          <w:color w:val="000000" w:themeColor="text1"/>
        </w:rPr>
        <w:t xml:space="preserve"> property</w:t>
      </w:r>
      <w:r w:rsidRPr="009C7F70">
        <w:rPr>
          <w:rFonts w:eastAsia="DFKai-SB"/>
          <w:color w:val="000000" w:themeColor="text1"/>
        </w:rPr>
        <w:t xml:space="preserve">, the temperature sensor is a little bit smarter. Instead of tempSensor.value, there are two </w:t>
      </w:r>
      <w:r w:rsidRPr="009C7F70">
        <w:rPr>
          <w:rFonts w:eastAsia="DFKai-SB"/>
          <w:color w:val="000000" w:themeColor="text1"/>
        </w:rPr>
        <w:lastRenderedPageBreak/>
        <w:t>properties tempSensor.F and tempSensor.C which convert the raw input value to either Fahrenheit or Celsius.</w:t>
      </w:r>
    </w:p>
    <w:p w14:paraId="3B27402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45" w:name="_77mxjw5jojul" w:colFirst="0" w:colLast="0"/>
      <w:bookmarkEnd w:id="345"/>
      <w:r w:rsidRPr="009C7F70">
        <w:rPr>
          <w:rFonts w:eastAsia="DFKai-SB"/>
          <w:b/>
          <w:color w:val="000000" w:themeColor="text1"/>
          <w:sz w:val="46"/>
          <w:szCs w:val="46"/>
        </w:rPr>
        <w:t>Do This</w:t>
      </w:r>
    </w:p>
    <w:p w14:paraId="6BD43842" w14:textId="77777777" w:rsidR="0056353C" w:rsidRPr="009C7F70" w:rsidRDefault="0056353C" w:rsidP="004F2630">
      <w:pPr>
        <w:rPr>
          <w:rFonts w:eastAsia="DFKai-SB"/>
          <w:color w:val="000000" w:themeColor="text1"/>
        </w:rPr>
      </w:pPr>
      <w:r w:rsidRPr="009C7F70">
        <w:rPr>
          <w:rFonts w:eastAsia="DFKai-SB"/>
          <w:color w:val="000000" w:themeColor="text1"/>
        </w:rPr>
        <w:t>實作</w:t>
      </w:r>
      <w:r w:rsidRPr="009C7F70">
        <w:rPr>
          <w:rFonts w:eastAsia="DFKai-SB"/>
          <w:color w:val="000000" w:themeColor="text1"/>
        </w:rPr>
        <w:t xml:space="preserve"> </w:t>
      </w:r>
    </w:p>
    <w:p w14:paraId="477F28FF" w14:textId="77777777" w:rsidR="0056353C" w:rsidRPr="009C7F70" w:rsidRDefault="0056353C" w:rsidP="004F2630">
      <w:pPr>
        <w:rPr>
          <w:rFonts w:eastAsia="DFKai-SB"/>
          <w:color w:val="000000" w:themeColor="text1"/>
        </w:rPr>
      </w:pPr>
      <w:r w:rsidRPr="009C7F70">
        <w:rPr>
          <w:rFonts w:eastAsia="DFKai-SB"/>
          <w:color w:val="000000" w:themeColor="text1"/>
        </w:rPr>
        <w:t>Make a simple thermometer app that reads in values from the temperature sensor. Your app can display the temperature in either Fahrenheit or Celsius (or both!)</w:t>
      </w:r>
    </w:p>
    <w:p w14:paraId="7454A390" w14:textId="77777777" w:rsidR="0056353C" w:rsidRPr="009C7F70" w:rsidRDefault="0056353C" w:rsidP="004F2630">
      <w:pPr>
        <w:numPr>
          <w:ilvl w:val="0"/>
          <w:numId w:val="141"/>
        </w:numPr>
        <w:rPr>
          <w:rFonts w:eastAsia="DFKai-SB"/>
          <w:color w:val="000000" w:themeColor="text1"/>
        </w:rPr>
      </w:pPr>
      <w:r w:rsidRPr="009C7F70">
        <w:rPr>
          <w:rFonts w:eastAsia="DFKai-SB"/>
          <w:color w:val="000000" w:themeColor="text1"/>
        </w:rPr>
        <w:t>Using Design Mode, create a button for updating and a label to display the temperature</w:t>
      </w:r>
    </w:p>
    <w:p w14:paraId="6E13BED9" w14:textId="77777777" w:rsidR="0056353C" w:rsidRPr="009C7F70" w:rsidRDefault="0056353C" w:rsidP="004F2630">
      <w:pPr>
        <w:numPr>
          <w:ilvl w:val="0"/>
          <w:numId w:val="141"/>
        </w:numPr>
        <w:rPr>
          <w:rFonts w:eastAsia="DFKai-SB"/>
          <w:color w:val="000000" w:themeColor="text1"/>
        </w:rPr>
      </w:pPr>
      <w:r w:rsidRPr="009C7F70">
        <w:rPr>
          <w:rFonts w:eastAsia="DFKai-SB"/>
          <w:color w:val="000000" w:themeColor="text1"/>
        </w:rPr>
        <w:t>Add an event handler to respond to your update button being clicked</w:t>
      </w:r>
    </w:p>
    <w:p w14:paraId="068D8EA2" w14:textId="77777777" w:rsidR="0056353C" w:rsidRPr="009C7F70" w:rsidRDefault="0056353C" w:rsidP="004F2630">
      <w:pPr>
        <w:numPr>
          <w:ilvl w:val="0"/>
          <w:numId w:val="141"/>
        </w:numPr>
        <w:rPr>
          <w:rFonts w:eastAsia="DFKai-SB"/>
          <w:color w:val="000000" w:themeColor="text1"/>
        </w:rPr>
      </w:pPr>
      <w:r w:rsidRPr="009C7F70">
        <w:rPr>
          <w:rFonts w:eastAsia="DFKai-SB"/>
          <w:color w:val="000000" w:themeColor="text1"/>
        </w:rPr>
        <w:t>Add code to your event handler to read the temperature sensor and display the value on screen</w:t>
      </w:r>
    </w:p>
    <w:p w14:paraId="7FA5A3CE" w14:textId="77777777" w:rsidR="0056353C" w:rsidRPr="009C7F70" w:rsidRDefault="0056353C" w:rsidP="004F2630">
      <w:pPr>
        <w:ind w:left="720"/>
        <w:rPr>
          <w:rFonts w:eastAsia="DFKai-SB"/>
          <w:color w:val="000000" w:themeColor="text1"/>
        </w:rPr>
      </w:pPr>
    </w:p>
    <w:p w14:paraId="108A1691" w14:textId="08D18079" w:rsidR="0056353C" w:rsidRPr="009C7F70" w:rsidRDefault="0056353C" w:rsidP="004F2630">
      <w:pPr>
        <w:rPr>
          <w:rFonts w:eastAsia="DFKai-SB"/>
          <w:color w:val="000000" w:themeColor="text1"/>
        </w:rPr>
      </w:pPr>
      <w:r w:rsidRPr="009C7F70">
        <w:rPr>
          <w:rFonts w:eastAsia="DFKai-SB"/>
          <w:color w:val="000000" w:themeColor="text1"/>
        </w:rPr>
        <w:t>寫一個溫度計</w:t>
      </w:r>
      <w:r w:rsidRPr="009C7F70">
        <w:rPr>
          <w:rFonts w:eastAsia="DFKai-SB"/>
          <w:color w:val="000000" w:themeColor="text1"/>
        </w:rPr>
        <w:t xml:space="preserve"> (Thermometer)App</w:t>
      </w:r>
      <w:r w:rsidRPr="009C7F70">
        <w:rPr>
          <w:rFonts w:eastAsia="DFKai-SB"/>
          <w:color w:val="000000" w:themeColor="text1"/>
        </w:rPr>
        <w:t>從溫度感測器讀出值。你的程式可以顯示攝氏或華氏溫度</w:t>
      </w:r>
      <w:r w:rsidRPr="009C7F70">
        <w:rPr>
          <w:rFonts w:eastAsia="DFKai-SB"/>
          <w:color w:val="000000" w:themeColor="text1"/>
        </w:rPr>
        <w:t xml:space="preserve"> ( </w:t>
      </w:r>
      <w:r w:rsidRPr="009C7F70">
        <w:rPr>
          <w:rFonts w:eastAsia="DFKai-SB"/>
          <w:color w:val="000000" w:themeColor="text1"/>
        </w:rPr>
        <w:t>或</w:t>
      </w:r>
      <w:r w:rsidR="00677428">
        <w:rPr>
          <w:rFonts w:eastAsia="DFKai-SB" w:hint="eastAsia"/>
          <w:color w:val="000000" w:themeColor="text1"/>
        </w:rPr>
        <w:t>是</w:t>
      </w:r>
      <w:r w:rsidRPr="009C7F70">
        <w:rPr>
          <w:rFonts w:eastAsia="DFKai-SB"/>
          <w:color w:val="000000" w:themeColor="text1"/>
        </w:rPr>
        <w:t>顯示兩種溫度</w:t>
      </w:r>
      <w:r w:rsidRPr="009C7F70">
        <w:rPr>
          <w:rFonts w:eastAsia="DFKai-SB"/>
          <w:color w:val="000000" w:themeColor="text1"/>
        </w:rPr>
        <w:t xml:space="preserve"> ) </w:t>
      </w:r>
    </w:p>
    <w:p w14:paraId="1C906E8D" w14:textId="77777777" w:rsidR="0056353C" w:rsidRPr="009C7F70" w:rsidRDefault="0056353C" w:rsidP="004F2630">
      <w:pPr>
        <w:numPr>
          <w:ilvl w:val="0"/>
          <w:numId w:val="143"/>
        </w:numPr>
        <w:rPr>
          <w:rFonts w:eastAsia="DFKai-SB"/>
          <w:color w:val="000000" w:themeColor="text1"/>
        </w:rPr>
      </w:pPr>
      <w:r w:rsidRPr="009C7F70">
        <w:rPr>
          <w:rFonts w:eastAsia="DFKai-SB"/>
          <w:color w:val="000000" w:themeColor="text1"/>
        </w:rPr>
        <w:t>先使用設計模式</w:t>
      </w:r>
      <w:r w:rsidRPr="009C7F70">
        <w:rPr>
          <w:rFonts w:eastAsia="DFKai-SB"/>
          <w:color w:val="000000" w:themeColor="text1"/>
        </w:rPr>
        <w:t xml:space="preserve"> ( Design Mode) </w:t>
      </w:r>
      <w:r w:rsidRPr="009C7F70">
        <w:rPr>
          <w:rFonts w:eastAsia="DFKai-SB"/>
          <w:color w:val="000000" w:themeColor="text1"/>
        </w:rPr>
        <w:t>，先設計一個按鍵來更新溫度和一個字串來顯示溫度。</w:t>
      </w:r>
    </w:p>
    <w:p w14:paraId="6BEDE1B3" w14:textId="77777777" w:rsidR="0056353C" w:rsidRPr="009C7F70" w:rsidRDefault="0056353C" w:rsidP="004F2630">
      <w:pPr>
        <w:numPr>
          <w:ilvl w:val="0"/>
          <w:numId w:val="143"/>
        </w:numPr>
        <w:rPr>
          <w:rFonts w:eastAsia="DFKai-SB"/>
          <w:color w:val="000000" w:themeColor="text1"/>
        </w:rPr>
      </w:pPr>
      <w:r w:rsidRPr="009C7F70">
        <w:rPr>
          <w:rFonts w:eastAsia="DFKai-SB"/>
          <w:color w:val="000000" w:themeColor="text1"/>
        </w:rPr>
        <w:t>試著加入一個事件處理器</w:t>
      </w:r>
      <w:r w:rsidRPr="009C7F70">
        <w:rPr>
          <w:rFonts w:eastAsia="DFKai-SB"/>
          <w:color w:val="000000" w:themeColor="text1"/>
        </w:rPr>
        <w:t xml:space="preserve"> ( Event Handler)  </w:t>
      </w:r>
      <w:r w:rsidRPr="009C7F70">
        <w:rPr>
          <w:rFonts w:eastAsia="DFKai-SB"/>
          <w:color w:val="000000" w:themeColor="text1"/>
        </w:rPr>
        <w:t>來處理當使用者按了按建的事件</w:t>
      </w:r>
    </w:p>
    <w:p w14:paraId="1FF87F0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"https://studio.code.org/s/csd6-2018/stage/7/puzzle/7" </w:instrText>
      </w:r>
      <w:r w:rsidRPr="009C7F70">
        <w:rPr>
          <w:rFonts w:eastAsia="DFKai-SB"/>
          <w:color w:val="000000" w:themeColor="text1"/>
        </w:rPr>
        <w:fldChar w:fldCharType="separate"/>
      </w:r>
      <w:r w:rsidRPr="009C7F70">
        <w:rPr>
          <w:rFonts w:eastAsia="DFKai-SB"/>
          <w:color w:val="000000" w:themeColor="text1"/>
        </w:rPr>
        <w:t>View on Code Studio</w:t>
      </w:r>
    </w:p>
    <w:bookmarkStart w:id="346" w:name="_ekd7wmcm03ne" w:colFirst="0" w:colLast="0"/>
    <w:bookmarkEnd w:id="346"/>
    <w:p w14:paraId="1B2CD6EE"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23E173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47" w:name="_1y9sgoz3nb3p" w:colFirst="0" w:colLast="0"/>
      <w:bookmarkEnd w:id="347"/>
      <w:r w:rsidRPr="009C7F70">
        <w:rPr>
          <w:rFonts w:eastAsia="DFKai-SB"/>
          <w:b/>
          <w:color w:val="000000" w:themeColor="text1"/>
          <w:sz w:val="46"/>
          <w:szCs w:val="46"/>
        </w:rPr>
        <w:t>Make a Prediction</w:t>
      </w:r>
    </w:p>
    <w:p w14:paraId="430D8002" w14:textId="77777777" w:rsidR="0056353C" w:rsidRPr="009C7F70" w:rsidRDefault="0056353C" w:rsidP="004F2630">
      <w:pPr>
        <w:rPr>
          <w:rFonts w:eastAsia="DFKai-SB"/>
          <w:color w:val="000000" w:themeColor="text1"/>
        </w:rPr>
      </w:pPr>
      <w:r w:rsidRPr="009C7F70">
        <w:rPr>
          <w:rFonts w:eastAsia="DFKai-SB"/>
          <w:color w:val="000000" w:themeColor="text1"/>
        </w:rPr>
        <w:t>預測結果</w:t>
      </w:r>
    </w:p>
    <w:p w14:paraId="77F49D32" w14:textId="77777777" w:rsidR="0056353C" w:rsidRPr="009C7F70" w:rsidRDefault="0056353C" w:rsidP="004F2630">
      <w:pPr>
        <w:rPr>
          <w:rFonts w:eastAsia="DFKai-SB"/>
          <w:color w:val="000000" w:themeColor="text1"/>
        </w:rPr>
      </w:pPr>
    </w:p>
    <w:p w14:paraId="7E3F8A83" w14:textId="77777777" w:rsidR="0056353C" w:rsidRPr="009C7F70" w:rsidRDefault="0056353C" w:rsidP="004F2630">
      <w:pPr>
        <w:rPr>
          <w:rFonts w:eastAsia="DFKai-SB"/>
          <w:color w:val="000000" w:themeColor="text1"/>
        </w:rPr>
      </w:pPr>
      <w:r w:rsidRPr="009C7F70">
        <w:rPr>
          <w:rFonts w:eastAsia="DFKai-SB"/>
          <w:color w:val="000000" w:themeColor="text1"/>
        </w:rPr>
        <w:t>Read the code in this program and make a prediction below. What do you think this program will do when you run it? How is the user intended to interact with the board? You may need to blow onto the board to see the full range of this app.</w:t>
      </w:r>
    </w:p>
    <w:p w14:paraId="66B1AD76" w14:textId="77777777" w:rsidR="0056353C" w:rsidRPr="009C7F70" w:rsidRDefault="0056353C" w:rsidP="004F2630">
      <w:pPr>
        <w:rPr>
          <w:rFonts w:eastAsia="DFKai-SB"/>
          <w:color w:val="000000" w:themeColor="text1"/>
          <w:vertAlign w:val="superscript"/>
        </w:rPr>
      </w:pPr>
      <w:r w:rsidRPr="009C7F70">
        <w:rPr>
          <w:rFonts w:eastAsia="DFKai-SB"/>
          <w:color w:val="000000" w:themeColor="text1"/>
        </w:rPr>
        <w:t>讀程式碼來預測下面結果。你覺得當你執行程式的結果為何</w:t>
      </w:r>
      <w:r w:rsidRPr="009C7F70">
        <w:rPr>
          <w:rFonts w:eastAsia="DFKai-SB"/>
          <w:color w:val="000000" w:themeColor="text1"/>
        </w:rPr>
        <w:t xml:space="preserve">?  </w:t>
      </w:r>
      <w:r w:rsidRPr="009C7F70">
        <w:rPr>
          <w:rFonts w:eastAsia="DFKai-SB"/>
          <w:color w:val="000000" w:themeColor="text1"/>
        </w:rPr>
        <w:t>使用者如何和實驗版互動</w:t>
      </w:r>
      <w:r w:rsidRPr="009C7F70">
        <w:rPr>
          <w:rFonts w:eastAsia="DFKai-SB"/>
          <w:color w:val="000000" w:themeColor="text1"/>
        </w:rPr>
        <w:t xml:space="preserve"> ? </w:t>
      </w:r>
      <w:r w:rsidRPr="009C7F70">
        <w:rPr>
          <w:rFonts w:eastAsia="DFKai-SB"/>
          <w:color w:val="000000" w:themeColor="text1"/>
        </w:rPr>
        <w:t>你可能需要在電路板上觀察執行結果</w:t>
      </w:r>
      <w:r w:rsidRPr="009C7F70">
        <w:rPr>
          <w:rFonts w:eastAsia="DFKai-SB"/>
          <w:color w:val="000000" w:themeColor="text1"/>
        </w:rPr>
        <w:t xml:space="preserve"> </w:t>
      </w:r>
      <w:r w:rsidRPr="009C7F70">
        <w:rPr>
          <w:rFonts w:eastAsia="DFKai-SB"/>
          <w:color w:val="000000" w:themeColor="text1"/>
        </w:rPr>
        <w:t>。</w:t>
      </w:r>
      <w:r w:rsidRPr="009C7F70">
        <w:rPr>
          <w:rFonts w:eastAsia="DFKai-SB"/>
          <w:color w:val="000000" w:themeColor="text1"/>
        </w:rPr>
        <w:t xml:space="preserve">  </w:t>
      </w:r>
    </w:p>
    <w:p w14:paraId="49587B08" w14:textId="77777777" w:rsidR="0056353C" w:rsidRPr="009C7F70" w:rsidRDefault="0056353C" w:rsidP="004F2630">
      <w:pPr>
        <w:rPr>
          <w:rFonts w:eastAsia="DFKai-SB"/>
          <w:color w:val="000000" w:themeColor="text1"/>
        </w:rPr>
      </w:pPr>
    </w:p>
    <w:p w14:paraId="6274C2B6" w14:textId="77777777" w:rsidR="0056353C" w:rsidRPr="009C7F70" w:rsidRDefault="0056353C" w:rsidP="004F2630">
      <w:pPr>
        <w:numPr>
          <w:ilvl w:val="0"/>
          <w:numId w:val="131"/>
        </w:numPr>
        <w:rPr>
          <w:rFonts w:eastAsia="DFKai-SB"/>
          <w:color w:val="000000" w:themeColor="text1"/>
        </w:rPr>
      </w:pPr>
      <w:r w:rsidRPr="009C7F70">
        <w:rPr>
          <w:rFonts w:eastAsia="DFKai-SB"/>
          <w:color w:val="000000" w:themeColor="text1"/>
        </w:rPr>
        <w:t>Polling Events</w:t>
      </w:r>
    </w:p>
    <w:p w14:paraId="345EB408" w14:textId="77777777" w:rsidR="0056353C" w:rsidRPr="009C7F70" w:rsidRDefault="0056353C" w:rsidP="004F2630">
      <w:pPr>
        <w:numPr>
          <w:ilvl w:val="0"/>
          <w:numId w:val="131"/>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"https://curriculum.code.org/csd-18/unit6/7/#level-expando-7-8-sfmd" </w:instrText>
      </w:r>
      <w:r w:rsidRPr="009C7F70">
        <w:rPr>
          <w:rFonts w:eastAsia="DFKai-SB"/>
          <w:color w:val="000000" w:themeColor="text1"/>
        </w:rPr>
        <w:fldChar w:fldCharType="separate"/>
      </w:r>
      <w:r w:rsidRPr="009C7F70">
        <w:rPr>
          <w:rFonts w:eastAsia="DFKai-SB"/>
          <w:color w:val="000000" w:themeColor="text1"/>
        </w:rPr>
        <w:t>Student Overview</w:t>
      </w:r>
    </w:p>
    <w:p w14:paraId="302D70AC"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"https://studio.code.org/s/csd6-2018/stage/7/puzzle/8" </w:instrText>
      </w:r>
      <w:r w:rsidRPr="009C7F70">
        <w:rPr>
          <w:rFonts w:eastAsia="DFKai-SB"/>
          <w:color w:val="000000" w:themeColor="text1"/>
        </w:rPr>
        <w:fldChar w:fldCharType="separate"/>
      </w:r>
      <w:r w:rsidRPr="009C7F70">
        <w:rPr>
          <w:rFonts w:eastAsia="DFKai-SB"/>
          <w:color w:val="000000" w:themeColor="text1"/>
        </w:rPr>
        <w:t>View on Code Studio</w:t>
      </w:r>
    </w:p>
    <w:p w14:paraId="5A484130" w14:textId="77777777" w:rsidR="0056353C" w:rsidRPr="009C7F70" w:rsidRDefault="0056353C" w:rsidP="004F2630">
      <w:pPr>
        <w:numPr>
          <w:ilvl w:val="0"/>
          <w:numId w:val="120"/>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Sensor Events</w:t>
      </w:r>
    </w:p>
    <w:p w14:paraId="18047AB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"https://studio.code.org/s/csd6-2018/stage/7/puzzle/9" </w:instrText>
      </w:r>
      <w:r w:rsidRPr="009C7F70">
        <w:rPr>
          <w:rFonts w:eastAsia="DFKai-SB"/>
          <w:color w:val="000000" w:themeColor="text1"/>
        </w:rPr>
        <w:fldChar w:fldCharType="separate"/>
      </w:r>
      <w:r w:rsidRPr="009C7F70">
        <w:rPr>
          <w:rFonts w:eastAsia="DFKai-SB"/>
          <w:color w:val="000000" w:themeColor="text1"/>
        </w:rPr>
        <w:t>View on Code Studio</w:t>
      </w:r>
    </w:p>
    <w:bookmarkStart w:id="348" w:name="_btxl3jm9qq9k" w:colFirst="0" w:colLast="0"/>
    <w:bookmarkEnd w:id="348"/>
    <w:p w14:paraId="7EE5B126"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4CC9EEB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49" w:name="_2gzppr1iwfb2" w:colFirst="0" w:colLast="0"/>
      <w:bookmarkEnd w:id="349"/>
      <w:r w:rsidRPr="009C7F70">
        <w:rPr>
          <w:rFonts w:eastAsia="DFKai-SB"/>
          <w:b/>
          <w:color w:val="000000" w:themeColor="text1"/>
          <w:sz w:val="46"/>
          <w:szCs w:val="46"/>
        </w:rPr>
        <w:lastRenderedPageBreak/>
        <w:t>Data Event</w:t>
      </w:r>
    </w:p>
    <w:p w14:paraId="79D8FD9C" w14:textId="77777777" w:rsidR="0056353C" w:rsidRPr="009C7F70" w:rsidRDefault="0056353C" w:rsidP="004F2630">
      <w:pPr>
        <w:rPr>
          <w:rFonts w:eastAsia="DFKai-SB"/>
          <w:color w:val="000000" w:themeColor="text1"/>
        </w:rPr>
      </w:pPr>
      <w:r w:rsidRPr="009C7F70">
        <w:rPr>
          <w:rFonts w:eastAsia="DFKai-SB"/>
          <w:color w:val="000000" w:themeColor="text1"/>
        </w:rPr>
        <w:t>資料事件</w:t>
      </w:r>
      <w:r w:rsidRPr="009C7F70">
        <w:rPr>
          <w:rFonts w:eastAsia="DFKai-SB"/>
          <w:color w:val="000000" w:themeColor="text1"/>
        </w:rPr>
        <w:t xml:space="preserve">( Data Event ) </w:t>
      </w:r>
    </w:p>
    <w:p w14:paraId="14863CEA" w14:textId="77777777" w:rsidR="0056353C" w:rsidRPr="009C7F70" w:rsidRDefault="0056353C" w:rsidP="004F2630">
      <w:pPr>
        <w:rPr>
          <w:rFonts w:eastAsia="DFKai-SB"/>
          <w:color w:val="000000" w:themeColor="text1"/>
        </w:rPr>
      </w:pPr>
    </w:p>
    <w:p w14:paraId="7CDB9E91" w14:textId="77777777" w:rsidR="0056353C" w:rsidRPr="009C7F70" w:rsidRDefault="0056353C" w:rsidP="004F2630">
      <w:pPr>
        <w:rPr>
          <w:rFonts w:eastAsia="DFKai-SB"/>
          <w:color w:val="000000" w:themeColor="text1"/>
        </w:rPr>
      </w:pPr>
      <w:r w:rsidRPr="009C7F70">
        <w:rPr>
          <w:rFonts w:eastAsia="DFKai-SB"/>
          <w:color w:val="000000" w:themeColor="text1"/>
        </w:rPr>
        <w:t>Each of these analog sensors emits a special event called "data" which occurs every time new data comes in from the sensor. Using this event, we can write programs that continually update.</w:t>
      </w:r>
    </w:p>
    <w:p w14:paraId="105F1E69" w14:textId="77777777" w:rsidR="0056353C" w:rsidRPr="009C7F70" w:rsidRDefault="0056353C" w:rsidP="004F2630">
      <w:pPr>
        <w:rPr>
          <w:rFonts w:eastAsia="DFKai-SB"/>
          <w:color w:val="000000" w:themeColor="text1"/>
        </w:rPr>
      </w:pPr>
    </w:p>
    <w:p w14:paraId="2C1E4DD4" w14:textId="77777777" w:rsidR="0056353C" w:rsidRPr="009C7F70" w:rsidRDefault="0056353C" w:rsidP="004F2630">
      <w:pPr>
        <w:rPr>
          <w:rFonts w:eastAsia="DFKai-SB"/>
          <w:color w:val="000000" w:themeColor="text1"/>
        </w:rPr>
      </w:pPr>
      <w:r w:rsidRPr="009C7F70">
        <w:rPr>
          <w:rFonts w:eastAsia="DFKai-SB"/>
          <w:color w:val="000000" w:themeColor="text1"/>
        </w:rPr>
        <w:t>每當類比感測器上偵測有新的資料</w:t>
      </w:r>
      <w:r w:rsidRPr="009C7F70">
        <w:rPr>
          <w:rFonts w:eastAsia="DFKai-SB"/>
          <w:color w:val="000000" w:themeColor="text1"/>
        </w:rPr>
        <w:t xml:space="preserve"> ( Data ) </w:t>
      </w:r>
      <w:r w:rsidRPr="009C7F70">
        <w:rPr>
          <w:rFonts w:eastAsia="DFKai-SB"/>
          <w:color w:val="000000" w:themeColor="text1"/>
        </w:rPr>
        <w:t>時就會出發一個事件</w:t>
      </w:r>
      <w:r w:rsidRPr="009C7F70">
        <w:rPr>
          <w:rFonts w:eastAsia="DFKai-SB"/>
          <w:color w:val="000000" w:themeColor="text1"/>
        </w:rPr>
        <w:t xml:space="preserve">( Event ) </w:t>
      </w:r>
      <w:r w:rsidRPr="009C7F70">
        <w:rPr>
          <w:rFonts w:eastAsia="DFKai-SB"/>
          <w:color w:val="000000" w:themeColor="text1"/>
        </w:rPr>
        <w:t>，我們可以利用這個觸發事件來寫一個可以有連續資料更新輸入的程式。</w:t>
      </w:r>
      <w:r w:rsidRPr="009C7F70">
        <w:rPr>
          <w:rFonts w:eastAsia="DFKai-SB"/>
          <w:color w:val="000000" w:themeColor="text1"/>
        </w:rPr>
        <w:t xml:space="preserve"> </w:t>
      </w:r>
    </w:p>
    <w:p w14:paraId="219C93E3" w14:textId="77777777" w:rsidR="0056353C" w:rsidRPr="009C7F70" w:rsidRDefault="0056353C" w:rsidP="004F2630">
      <w:pPr>
        <w:rPr>
          <w:rFonts w:eastAsia="DFKai-SB"/>
          <w:color w:val="000000" w:themeColor="text1"/>
        </w:rPr>
      </w:pPr>
    </w:p>
    <w:p w14:paraId="0EE2251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0" w:name="_wetcofywg2vc" w:colFirst="0" w:colLast="0"/>
      <w:bookmarkEnd w:id="350"/>
      <w:r w:rsidRPr="009C7F70">
        <w:rPr>
          <w:rFonts w:eastAsia="DFKai-SB"/>
          <w:b/>
          <w:color w:val="000000" w:themeColor="text1"/>
          <w:sz w:val="46"/>
          <w:szCs w:val="46"/>
        </w:rPr>
        <w:t>Do This</w:t>
      </w:r>
    </w:p>
    <w:p w14:paraId="14B58A9F" w14:textId="77777777" w:rsidR="0056353C" w:rsidRPr="009C7F70" w:rsidRDefault="0056353C" w:rsidP="004F2630">
      <w:pPr>
        <w:rPr>
          <w:rFonts w:eastAsia="DFKai-SB"/>
          <w:color w:val="000000" w:themeColor="text1"/>
        </w:rPr>
      </w:pPr>
      <w:r w:rsidRPr="009C7F70">
        <w:rPr>
          <w:rFonts w:eastAsia="DFKai-SB"/>
          <w:color w:val="000000" w:themeColor="text1"/>
        </w:rPr>
        <w:t>實作</w:t>
      </w:r>
      <w:r w:rsidRPr="009C7F70">
        <w:rPr>
          <w:rFonts w:eastAsia="DFKai-SB"/>
          <w:color w:val="000000" w:themeColor="text1"/>
        </w:rPr>
        <w:t xml:space="preserve"> </w:t>
      </w:r>
    </w:p>
    <w:p w14:paraId="1393B022" w14:textId="77777777" w:rsidR="0056353C" w:rsidRPr="009C7F70" w:rsidRDefault="0056353C" w:rsidP="004F2630">
      <w:pPr>
        <w:rPr>
          <w:rFonts w:eastAsia="DFKai-SB"/>
          <w:color w:val="000000" w:themeColor="text1"/>
        </w:rPr>
      </w:pPr>
    </w:p>
    <w:p w14:paraId="23D8CEF0" w14:textId="77777777" w:rsidR="0056353C" w:rsidRPr="009C7F70" w:rsidRDefault="0056353C" w:rsidP="004F2630">
      <w:pPr>
        <w:rPr>
          <w:rFonts w:eastAsia="DFKai-SB"/>
          <w:color w:val="000000" w:themeColor="text1"/>
        </w:rPr>
      </w:pPr>
      <w:r w:rsidRPr="009C7F70">
        <w:rPr>
          <w:rFonts w:eastAsia="DFKai-SB"/>
          <w:color w:val="000000" w:themeColor="text1"/>
        </w:rPr>
        <w:t>This is the first program you worked on in this lesson, let's see if we can make it continually update the sound reading using the "data" event.</w:t>
      </w:r>
    </w:p>
    <w:p w14:paraId="4F8784B5" w14:textId="77777777" w:rsidR="0056353C" w:rsidRPr="009C7F70" w:rsidRDefault="0056353C" w:rsidP="004F2630">
      <w:pPr>
        <w:numPr>
          <w:ilvl w:val="0"/>
          <w:numId w:val="109"/>
        </w:numPr>
        <w:rPr>
          <w:rFonts w:eastAsia="DFKai-SB"/>
          <w:color w:val="000000" w:themeColor="text1"/>
        </w:rPr>
      </w:pPr>
      <w:r w:rsidRPr="009C7F70">
        <w:rPr>
          <w:rFonts w:eastAsia="DFKai-SB"/>
          <w:color w:val="000000" w:themeColor="text1"/>
        </w:rPr>
        <w:t>Create an event handler to respond to sound sensor's "data" event</w:t>
      </w:r>
    </w:p>
    <w:p w14:paraId="1CFB0473" w14:textId="77777777" w:rsidR="0056353C" w:rsidRPr="009C7F70" w:rsidRDefault="0056353C" w:rsidP="004F2630">
      <w:pPr>
        <w:numPr>
          <w:ilvl w:val="0"/>
          <w:numId w:val="109"/>
        </w:numPr>
        <w:rPr>
          <w:rFonts w:eastAsia="DFKai-SB"/>
          <w:color w:val="000000" w:themeColor="text1"/>
        </w:rPr>
      </w:pPr>
      <w:r w:rsidRPr="009C7F70">
        <w:rPr>
          <w:rFonts w:eastAsia="DFKai-SB"/>
          <w:color w:val="000000" w:themeColor="text1"/>
        </w:rPr>
        <w:t>Move the existing code into your event handler</w:t>
      </w:r>
    </w:p>
    <w:p w14:paraId="64E66A72" w14:textId="77777777" w:rsidR="0056353C" w:rsidRPr="009C7F70" w:rsidRDefault="0056353C" w:rsidP="004F2630">
      <w:pPr>
        <w:rPr>
          <w:rFonts w:eastAsia="DFKai-SB"/>
          <w:color w:val="000000" w:themeColor="text1"/>
        </w:rPr>
      </w:pPr>
      <w:r w:rsidRPr="009C7F70">
        <w:rPr>
          <w:rFonts w:eastAsia="DFKai-SB"/>
          <w:color w:val="000000" w:themeColor="text1"/>
        </w:rPr>
        <w:t>這是這堂課的第一個程式，讓我們來試試是否我們可以利用資料事件</w:t>
      </w:r>
      <w:r w:rsidRPr="009C7F70">
        <w:rPr>
          <w:rFonts w:eastAsia="DFKai-SB"/>
          <w:color w:val="000000" w:themeColor="text1"/>
        </w:rPr>
        <w:t xml:space="preserve"> ( Data Event) </w:t>
      </w:r>
      <w:r w:rsidRPr="009C7F70">
        <w:rPr>
          <w:rFonts w:eastAsia="DFKai-SB"/>
          <w:color w:val="000000" w:themeColor="text1"/>
        </w:rPr>
        <w:t>來觸發聲音資料的連續輸入。</w:t>
      </w:r>
    </w:p>
    <w:p w14:paraId="768E79DE" w14:textId="77777777" w:rsidR="0056353C" w:rsidRPr="009C7F70" w:rsidRDefault="0056353C" w:rsidP="004F2630">
      <w:pPr>
        <w:numPr>
          <w:ilvl w:val="0"/>
          <w:numId w:val="126"/>
        </w:numPr>
        <w:rPr>
          <w:rFonts w:eastAsia="DFKai-SB"/>
          <w:color w:val="000000" w:themeColor="text1"/>
        </w:rPr>
      </w:pPr>
      <w:r w:rsidRPr="009C7F70">
        <w:rPr>
          <w:rFonts w:eastAsia="DFKai-SB"/>
          <w:color w:val="000000" w:themeColor="text1"/>
        </w:rPr>
        <w:t>建立一個事件處理器</w:t>
      </w:r>
      <w:r w:rsidRPr="009C7F70">
        <w:rPr>
          <w:rFonts w:eastAsia="DFKai-SB"/>
          <w:color w:val="000000" w:themeColor="text1"/>
        </w:rPr>
        <w:t xml:space="preserve"> ( Event Handler) </w:t>
      </w:r>
      <w:r w:rsidRPr="009C7F70">
        <w:rPr>
          <w:rFonts w:eastAsia="DFKai-SB"/>
          <w:color w:val="000000" w:themeColor="text1"/>
        </w:rPr>
        <w:t>來處理感測器的資料事件</w:t>
      </w:r>
      <w:r w:rsidRPr="009C7F70">
        <w:rPr>
          <w:rFonts w:eastAsia="DFKai-SB"/>
          <w:color w:val="000000" w:themeColor="text1"/>
        </w:rPr>
        <w:t xml:space="preserve"> ( Data Event)</w:t>
      </w:r>
    </w:p>
    <w:p w14:paraId="52E62D69" w14:textId="77777777" w:rsidR="0056353C" w:rsidRPr="009C7F70" w:rsidRDefault="0056353C" w:rsidP="004F2630">
      <w:pPr>
        <w:numPr>
          <w:ilvl w:val="0"/>
          <w:numId w:val="126"/>
        </w:numPr>
        <w:rPr>
          <w:rFonts w:eastAsia="DFKai-SB"/>
          <w:color w:val="000000" w:themeColor="text1"/>
        </w:rPr>
      </w:pPr>
      <w:r w:rsidRPr="009C7F70">
        <w:rPr>
          <w:rFonts w:eastAsia="DFKai-SB"/>
          <w:color w:val="000000" w:themeColor="text1"/>
        </w:rPr>
        <w:t>把現在我們寫好的程式碼搬進事件處理器中</w:t>
      </w:r>
      <w:r w:rsidRPr="009C7F70">
        <w:rPr>
          <w:rFonts w:eastAsia="DFKai-SB"/>
          <w:color w:val="000000" w:themeColor="text1"/>
        </w:rPr>
        <w:t xml:space="preserve">  </w:t>
      </w:r>
    </w:p>
    <w:p w14:paraId="63690769" w14:textId="77777777" w:rsidR="0056353C" w:rsidRPr="009C7F70" w:rsidRDefault="0056353C" w:rsidP="004F2630">
      <w:pPr>
        <w:rPr>
          <w:rFonts w:eastAsia="DFKai-SB"/>
          <w:color w:val="000000" w:themeColor="text1"/>
        </w:rPr>
      </w:pPr>
    </w:p>
    <w:p w14:paraId="4F4E210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"https://studio.code.org/s/csd6-2018/stage/7/puzzle/10" </w:instrText>
      </w:r>
      <w:r w:rsidRPr="009C7F70">
        <w:rPr>
          <w:rFonts w:eastAsia="DFKai-SB"/>
          <w:color w:val="000000" w:themeColor="text1"/>
        </w:rPr>
        <w:fldChar w:fldCharType="separate"/>
      </w:r>
      <w:r w:rsidRPr="009C7F70">
        <w:rPr>
          <w:rFonts w:eastAsia="DFKai-SB"/>
          <w:color w:val="000000" w:themeColor="text1"/>
        </w:rPr>
        <w:t>View on Code Studio</w:t>
      </w:r>
    </w:p>
    <w:bookmarkStart w:id="351" w:name="_vewc1hiw34pg" w:colFirst="0" w:colLast="0"/>
    <w:bookmarkEnd w:id="351"/>
    <w:p w14:paraId="03571518"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3ED0E8A0"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2" w:name="_794spqtx87uo" w:colFirst="0" w:colLast="0"/>
      <w:bookmarkEnd w:id="352"/>
      <w:r w:rsidRPr="009C7F70">
        <w:rPr>
          <w:rFonts w:eastAsia="DFKai-SB"/>
          <w:b/>
          <w:color w:val="000000" w:themeColor="text1"/>
          <w:sz w:val="46"/>
          <w:szCs w:val="46"/>
        </w:rPr>
        <w:t>Change Event</w:t>
      </w:r>
    </w:p>
    <w:p w14:paraId="6F7910B9" w14:textId="77777777" w:rsidR="0056353C" w:rsidRPr="009C7F70" w:rsidRDefault="0056353C" w:rsidP="004F2630">
      <w:pPr>
        <w:rPr>
          <w:rFonts w:eastAsia="DFKai-SB"/>
          <w:color w:val="000000" w:themeColor="text1"/>
        </w:rPr>
      </w:pPr>
      <w:r w:rsidRPr="009C7F70">
        <w:rPr>
          <w:rFonts w:eastAsia="DFKai-SB"/>
          <w:color w:val="000000" w:themeColor="text1"/>
        </w:rPr>
        <w:t>事件觸發</w:t>
      </w:r>
      <w:r w:rsidRPr="009C7F70">
        <w:rPr>
          <w:rFonts w:eastAsia="DFKai-SB"/>
          <w:color w:val="000000" w:themeColor="text1"/>
        </w:rPr>
        <w:t xml:space="preserve"> (Change Event) </w:t>
      </w:r>
    </w:p>
    <w:p w14:paraId="128377CE" w14:textId="77777777" w:rsidR="0056353C" w:rsidRPr="009C7F70" w:rsidRDefault="0056353C" w:rsidP="004F2630">
      <w:pPr>
        <w:rPr>
          <w:rFonts w:eastAsia="DFKai-SB"/>
          <w:color w:val="000000" w:themeColor="text1"/>
        </w:rPr>
      </w:pPr>
    </w:p>
    <w:p w14:paraId="5897D135" w14:textId="77777777" w:rsidR="0056353C" w:rsidRPr="009C7F70" w:rsidRDefault="0056353C" w:rsidP="004F2630">
      <w:pPr>
        <w:rPr>
          <w:rFonts w:eastAsia="DFKai-SB"/>
          <w:color w:val="000000" w:themeColor="text1"/>
        </w:rPr>
      </w:pPr>
      <w:r w:rsidRPr="009C7F70">
        <w:rPr>
          <w:rFonts w:eastAsia="DFKai-SB"/>
          <w:color w:val="000000" w:themeColor="text1"/>
        </w:rPr>
        <w:t>The data event is fine if you don't mind your code running constantly, but sometimes that's not the most efficient solution to your problem. The sensor "change" event only fires if the sensor value has changed since the last reading, which can make sure your program isn't running code when it's not necessary.</w:t>
      </w:r>
    </w:p>
    <w:p w14:paraId="5341C102" w14:textId="77777777" w:rsidR="0056353C" w:rsidRPr="009C7F70" w:rsidRDefault="0056353C" w:rsidP="004F2630">
      <w:pPr>
        <w:rPr>
          <w:rFonts w:eastAsia="DFKai-SB"/>
          <w:color w:val="000000" w:themeColor="text1"/>
        </w:rPr>
      </w:pPr>
    </w:p>
    <w:p w14:paraId="1C965301"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假如你不介意你的程式是一直不斷地處理理資料，利用資料事件來當作資料的持續輸入還算是可以的方式，但是有時候這不算是一個有效率的方式。感測器的事件觸發是從你上次讀取資料以來的任何改變都會發生，有時候這在程式處理上並不是有效率的方式</w:t>
      </w:r>
      <w:r w:rsidRPr="009C7F70">
        <w:rPr>
          <w:rFonts w:eastAsia="DFKai-SB"/>
          <w:color w:val="000000" w:themeColor="text1"/>
        </w:rPr>
        <w:t xml:space="preserve"> </w:t>
      </w:r>
      <w:r w:rsidRPr="009C7F70">
        <w:rPr>
          <w:rFonts w:eastAsia="DFKai-SB"/>
          <w:color w:val="000000" w:themeColor="text1"/>
        </w:rPr>
        <w:t>。</w:t>
      </w:r>
    </w:p>
    <w:p w14:paraId="4DFB08B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3" w:name="_uc2lz4qgt1x0" w:colFirst="0" w:colLast="0"/>
      <w:bookmarkEnd w:id="353"/>
      <w:r w:rsidRPr="009C7F70">
        <w:rPr>
          <w:rFonts w:eastAsia="DFKai-SB"/>
          <w:b/>
          <w:color w:val="000000" w:themeColor="text1"/>
          <w:sz w:val="46"/>
          <w:szCs w:val="46"/>
        </w:rPr>
        <w:t>Do This</w:t>
      </w:r>
    </w:p>
    <w:p w14:paraId="3289DC33" w14:textId="77777777" w:rsidR="0056353C" w:rsidRPr="009C7F70" w:rsidRDefault="0056353C" w:rsidP="004F2630">
      <w:pPr>
        <w:rPr>
          <w:rFonts w:eastAsia="DFKai-SB"/>
          <w:color w:val="000000" w:themeColor="text1"/>
        </w:rPr>
      </w:pPr>
      <w:r w:rsidRPr="009C7F70">
        <w:rPr>
          <w:rFonts w:eastAsia="DFKai-SB"/>
          <w:color w:val="000000" w:themeColor="text1"/>
        </w:rPr>
        <w:t>實作</w:t>
      </w:r>
      <w:r w:rsidRPr="009C7F70">
        <w:rPr>
          <w:rFonts w:eastAsia="DFKai-SB"/>
          <w:color w:val="000000" w:themeColor="text1"/>
        </w:rPr>
        <w:t xml:space="preserve"> </w:t>
      </w:r>
    </w:p>
    <w:p w14:paraId="6DD15F33" w14:textId="77777777" w:rsidR="0056353C" w:rsidRPr="009C7F70" w:rsidRDefault="0056353C" w:rsidP="004F2630">
      <w:pPr>
        <w:rPr>
          <w:rFonts w:eastAsia="DFKai-SB"/>
          <w:color w:val="000000" w:themeColor="text1"/>
        </w:rPr>
      </w:pPr>
    </w:p>
    <w:p w14:paraId="143E1D18" w14:textId="77777777" w:rsidR="0056353C" w:rsidRPr="009C7F70" w:rsidRDefault="0056353C" w:rsidP="004F2630">
      <w:pPr>
        <w:rPr>
          <w:rFonts w:eastAsia="DFKai-SB"/>
          <w:color w:val="000000" w:themeColor="text1"/>
        </w:rPr>
      </w:pPr>
      <w:r w:rsidRPr="009C7F70">
        <w:rPr>
          <w:rFonts w:eastAsia="DFKai-SB"/>
          <w:color w:val="000000" w:themeColor="text1"/>
        </w:rPr>
        <w:t>Using the provided event handler, write a program that buzzes the buzzer and updates "temp_value" whenever the temperature sensor reading changes. Place your thumb over the temperature sensor to get it to change and see how your program responds.</w:t>
      </w:r>
    </w:p>
    <w:p w14:paraId="2DEED50C" w14:textId="77777777" w:rsidR="0056353C" w:rsidRPr="009C7F70" w:rsidRDefault="0056353C" w:rsidP="004F2630">
      <w:pPr>
        <w:rPr>
          <w:rFonts w:eastAsia="DFKai-SB"/>
          <w:color w:val="000000" w:themeColor="text1"/>
        </w:rPr>
      </w:pPr>
    </w:p>
    <w:p w14:paraId="3E6FF118" w14:textId="77777777" w:rsidR="0056353C" w:rsidRPr="009C7F70" w:rsidRDefault="0056353C" w:rsidP="004F2630">
      <w:pPr>
        <w:rPr>
          <w:rFonts w:eastAsia="DFKai-SB"/>
          <w:color w:val="000000" w:themeColor="text1"/>
        </w:rPr>
      </w:pPr>
      <w:r w:rsidRPr="009C7F70">
        <w:rPr>
          <w:rFonts w:eastAsia="DFKai-SB"/>
          <w:color w:val="000000" w:themeColor="text1"/>
        </w:rPr>
        <w:t>現在利用你的事件處理器，寫一段程式來讀取溫度感測器，在每次有溫度變化時讀出</w:t>
      </w:r>
      <w:r w:rsidRPr="009C7F70">
        <w:rPr>
          <w:rFonts w:eastAsia="DFKai-SB"/>
          <w:color w:val="000000" w:themeColor="text1"/>
        </w:rPr>
        <w:t xml:space="preserve"> “temp_value</w:t>
      </w:r>
      <w:r w:rsidRPr="009C7F70">
        <w:rPr>
          <w:rFonts w:eastAsia="DFKai-SB"/>
          <w:color w:val="000000" w:themeColor="text1"/>
        </w:rPr>
        <w:t>並讓蜂鳴器發出聲音。試試看把你的手指放在感測器上讓溫度改變，看看你的程式如何運作。</w:t>
      </w:r>
    </w:p>
    <w:p w14:paraId="67810759"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"https://studio.code.org/s/csd6-2018/stage/7/puzzle/11" </w:instrText>
      </w:r>
      <w:r w:rsidRPr="009C7F70">
        <w:rPr>
          <w:rFonts w:eastAsia="DFKai-SB"/>
          <w:color w:val="000000" w:themeColor="text1"/>
        </w:rPr>
        <w:fldChar w:fldCharType="separate"/>
      </w:r>
      <w:r w:rsidRPr="009C7F70">
        <w:rPr>
          <w:rFonts w:eastAsia="DFKai-SB"/>
          <w:color w:val="000000" w:themeColor="text1"/>
        </w:rPr>
        <w:t>View on Code Studio</w:t>
      </w:r>
    </w:p>
    <w:bookmarkStart w:id="354" w:name="_r4i50b52xm7s" w:colFirst="0" w:colLast="0"/>
    <w:bookmarkEnd w:id="354"/>
    <w:p w14:paraId="5C03D52B"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1A15CBC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5" w:name="_snmh72b2rd1b" w:colFirst="0" w:colLast="0"/>
      <w:bookmarkEnd w:id="355"/>
      <w:r w:rsidRPr="009C7F70">
        <w:rPr>
          <w:rFonts w:eastAsia="DFKai-SB"/>
          <w:b/>
          <w:color w:val="000000" w:themeColor="text1"/>
          <w:sz w:val="46"/>
          <w:szCs w:val="46"/>
        </w:rPr>
        <w:t>Change Threshold</w:t>
      </w:r>
    </w:p>
    <w:p w14:paraId="5137867B" w14:textId="77777777" w:rsidR="0056353C" w:rsidRPr="009C7F70" w:rsidRDefault="0056353C" w:rsidP="004F2630">
      <w:pPr>
        <w:rPr>
          <w:rFonts w:eastAsia="DFKai-SB"/>
          <w:color w:val="000000" w:themeColor="text1"/>
        </w:rPr>
      </w:pPr>
      <w:r w:rsidRPr="009C7F70">
        <w:rPr>
          <w:rFonts w:eastAsia="DFKai-SB"/>
          <w:color w:val="000000" w:themeColor="text1"/>
        </w:rPr>
        <w:t>調整條件值</w:t>
      </w:r>
      <w:r w:rsidRPr="009C7F70">
        <w:rPr>
          <w:rFonts w:eastAsia="DFKai-SB"/>
          <w:color w:val="000000" w:themeColor="text1"/>
        </w:rPr>
        <w:t xml:space="preserve"> </w:t>
      </w:r>
    </w:p>
    <w:p w14:paraId="5A2EF9D1" w14:textId="77777777" w:rsidR="0056353C" w:rsidRPr="009C7F70" w:rsidRDefault="0056353C" w:rsidP="004F2630">
      <w:pPr>
        <w:rPr>
          <w:rFonts w:eastAsia="DFKai-SB"/>
          <w:color w:val="000000" w:themeColor="text1"/>
        </w:rPr>
      </w:pPr>
    </w:p>
    <w:p w14:paraId="5732BEA9" w14:textId="77777777" w:rsidR="0056353C" w:rsidRPr="009C7F70" w:rsidRDefault="0056353C" w:rsidP="004F2630">
      <w:pPr>
        <w:rPr>
          <w:rFonts w:eastAsia="DFKai-SB"/>
          <w:color w:val="000000" w:themeColor="text1"/>
        </w:rPr>
      </w:pPr>
      <w:r w:rsidRPr="009C7F70">
        <w:rPr>
          <w:rFonts w:eastAsia="DFKai-SB"/>
          <w:color w:val="000000" w:themeColor="text1"/>
        </w:rPr>
        <w:t>By default a sensor's "change" event fires every time the sensor value changes at all, even by one. The light and sound sensors are constantly fluctuating, so you probably want the "change" event to be a little less responsive. The threshold property allows you to set how much a sensor should change before considering it a "change" event - so setting soundSensor.threshold = 100 would cause the sound sensor's "change" event only to trigger if its value increased or decreased by at least 100.</w:t>
      </w:r>
    </w:p>
    <w:p w14:paraId="50C93D46" w14:textId="77777777" w:rsidR="0056353C" w:rsidRPr="009C7F70" w:rsidRDefault="0056353C" w:rsidP="004F2630">
      <w:pPr>
        <w:rPr>
          <w:rFonts w:eastAsia="DFKai-SB"/>
          <w:color w:val="000000" w:themeColor="text1"/>
        </w:rPr>
      </w:pPr>
    </w:p>
    <w:p w14:paraId="53408523" w14:textId="77777777" w:rsidR="0056353C" w:rsidRPr="009C7F70" w:rsidRDefault="0056353C" w:rsidP="004F2630">
      <w:pPr>
        <w:rPr>
          <w:rFonts w:eastAsia="DFKai-SB"/>
          <w:color w:val="000000" w:themeColor="text1"/>
        </w:rPr>
      </w:pPr>
      <w:r w:rsidRPr="009C7F70">
        <w:rPr>
          <w:rFonts w:eastAsia="DFKai-SB"/>
          <w:color w:val="000000" w:themeColor="text1"/>
        </w:rPr>
        <w:t>調整條件值</w:t>
      </w:r>
      <w:r w:rsidRPr="009C7F70">
        <w:rPr>
          <w:rFonts w:eastAsia="DFKai-SB"/>
          <w:color w:val="000000" w:themeColor="text1"/>
        </w:rPr>
        <w:t xml:space="preserve"> </w:t>
      </w:r>
    </w:p>
    <w:p w14:paraId="6D408054" w14:textId="77777777" w:rsidR="0056353C" w:rsidRPr="009C7F70" w:rsidRDefault="0056353C" w:rsidP="004F2630">
      <w:pPr>
        <w:rPr>
          <w:rFonts w:eastAsia="DFKai-SB"/>
          <w:color w:val="000000" w:themeColor="text1"/>
        </w:rPr>
      </w:pPr>
    </w:p>
    <w:p w14:paraId="5E8816F1" w14:textId="77777777" w:rsidR="0056353C" w:rsidRPr="009C7F70" w:rsidRDefault="0056353C" w:rsidP="004F2630">
      <w:pPr>
        <w:rPr>
          <w:rFonts w:eastAsia="DFKai-SB"/>
          <w:color w:val="000000" w:themeColor="text1"/>
        </w:rPr>
      </w:pPr>
      <w:r w:rsidRPr="009C7F70">
        <w:rPr>
          <w:rFonts w:eastAsia="DFKai-SB"/>
          <w:color w:val="000000" w:themeColor="text1"/>
        </w:rPr>
        <w:t>在原始狀態下感測器任何資料的改變都會觸發資料改變的事件，甚至是任何細微的改變。以光和聲音感測器來說，偵測到的值是不斷地改變的，在這種情況下，或許你需要這個值的改變可以不要那麼敏感。這時候你可以考慮設定一個條件值來調整資料改變事件發生的頻率。例如設</w:t>
      </w:r>
      <w:r w:rsidRPr="009C7F70">
        <w:rPr>
          <w:rFonts w:eastAsia="DFKai-SB"/>
          <w:color w:val="000000" w:themeColor="text1"/>
        </w:rPr>
        <w:t xml:space="preserve"> soundSendor.thread =100 </w:t>
      </w:r>
      <w:r w:rsidRPr="009C7F70">
        <w:rPr>
          <w:rFonts w:eastAsia="DFKai-SB"/>
          <w:color w:val="000000" w:themeColor="text1"/>
        </w:rPr>
        <w:t>只有聲音感測器感測到聲音降到</w:t>
      </w:r>
      <w:r w:rsidRPr="009C7F70">
        <w:rPr>
          <w:rFonts w:eastAsia="DFKai-SB"/>
          <w:color w:val="000000" w:themeColor="text1"/>
        </w:rPr>
        <w:t xml:space="preserve"> ( </w:t>
      </w:r>
      <w:r w:rsidRPr="009C7F70">
        <w:rPr>
          <w:rFonts w:eastAsia="DFKai-SB"/>
          <w:color w:val="000000" w:themeColor="text1"/>
        </w:rPr>
        <w:t>或升到</w:t>
      </w:r>
      <w:r w:rsidRPr="009C7F70">
        <w:rPr>
          <w:rFonts w:eastAsia="DFKai-SB"/>
          <w:color w:val="000000" w:themeColor="text1"/>
        </w:rPr>
        <w:t xml:space="preserve">)  100 </w:t>
      </w:r>
      <w:r w:rsidRPr="009C7F70">
        <w:rPr>
          <w:rFonts w:eastAsia="DFKai-SB"/>
          <w:color w:val="000000" w:themeColor="text1"/>
        </w:rPr>
        <w:t>時才會使得聲音感測器觸發資料改變的事件。</w:t>
      </w:r>
    </w:p>
    <w:p w14:paraId="25E5024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6" w:name="_64hw55sx2fnn" w:colFirst="0" w:colLast="0"/>
      <w:bookmarkEnd w:id="356"/>
      <w:r w:rsidRPr="009C7F70">
        <w:rPr>
          <w:rFonts w:eastAsia="DFKai-SB"/>
          <w:b/>
          <w:color w:val="000000" w:themeColor="text1"/>
          <w:sz w:val="46"/>
          <w:szCs w:val="46"/>
        </w:rPr>
        <w:lastRenderedPageBreak/>
        <w:t>Do This</w:t>
      </w:r>
    </w:p>
    <w:p w14:paraId="5D9538C1" w14:textId="77777777" w:rsidR="0056353C" w:rsidRPr="009C7F70" w:rsidRDefault="0056353C" w:rsidP="004F2630">
      <w:pPr>
        <w:rPr>
          <w:rFonts w:eastAsia="DFKai-SB"/>
          <w:color w:val="000000" w:themeColor="text1"/>
        </w:rPr>
      </w:pPr>
      <w:r w:rsidRPr="009C7F70">
        <w:rPr>
          <w:rFonts w:eastAsia="DFKai-SB"/>
          <w:color w:val="000000" w:themeColor="text1"/>
        </w:rPr>
        <w:t>實作</w:t>
      </w:r>
      <w:r w:rsidRPr="009C7F70">
        <w:rPr>
          <w:rFonts w:eastAsia="DFKai-SB"/>
          <w:color w:val="000000" w:themeColor="text1"/>
        </w:rPr>
        <w:t>ˋ</w:t>
      </w:r>
    </w:p>
    <w:p w14:paraId="40AF3195" w14:textId="77777777" w:rsidR="0056353C" w:rsidRPr="009C7F70" w:rsidRDefault="0056353C" w:rsidP="004F2630">
      <w:pPr>
        <w:rPr>
          <w:rFonts w:eastAsia="DFKai-SB"/>
          <w:color w:val="000000" w:themeColor="text1"/>
        </w:rPr>
      </w:pPr>
      <w:r w:rsidRPr="009C7F70">
        <w:rPr>
          <w:rFonts w:eastAsia="DFKai-SB"/>
          <w:color w:val="000000" w:themeColor="text1"/>
        </w:rPr>
        <w:t>This app changes the background color of the screen whenever the sound sensor value changes, but we want to only respond to big changes in volume (like a loud noise). Use the soundSensor.threshold block to fix it.</w:t>
      </w:r>
    </w:p>
    <w:p w14:paraId="1C0E096E" w14:textId="77777777" w:rsidR="0056353C" w:rsidRPr="009C7F70" w:rsidRDefault="0056353C" w:rsidP="004F2630">
      <w:pPr>
        <w:numPr>
          <w:ilvl w:val="0"/>
          <w:numId w:val="124"/>
        </w:numPr>
        <w:rPr>
          <w:rFonts w:eastAsia="DFKai-SB"/>
          <w:color w:val="000000" w:themeColor="text1"/>
        </w:rPr>
      </w:pPr>
      <w:r w:rsidRPr="009C7F70">
        <w:rPr>
          <w:rFonts w:eastAsia="DFKai-SB"/>
          <w:color w:val="000000" w:themeColor="text1"/>
        </w:rPr>
        <w:t>Add a soundSensor.threshold block before the event handler</w:t>
      </w:r>
    </w:p>
    <w:p w14:paraId="618C94CE" w14:textId="77777777" w:rsidR="0056353C" w:rsidRPr="009C7F70" w:rsidRDefault="0056353C" w:rsidP="004F2630">
      <w:pPr>
        <w:numPr>
          <w:ilvl w:val="0"/>
          <w:numId w:val="124"/>
        </w:numPr>
        <w:rPr>
          <w:rFonts w:eastAsia="DFKai-SB"/>
          <w:color w:val="000000" w:themeColor="text1"/>
        </w:rPr>
      </w:pPr>
      <w:r w:rsidRPr="009C7F70">
        <w:rPr>
          <w:rFonts w:eastAsia="DFKai-SB"/>
          <w:color w:val="000000" w:themeColor="text1"/>
        </w:rPr>
        <w:t>Test out which how different threshold values impact the "change" event</w:t>
      </w:r>
    </w:p>
    <w:p w14:paraId="6935867D" w14:textId="77777777" w:rsidR="0056353C" w:rsidRPr="009C7F70" w:rsidRDefault="0056353C" w:rsidP="004F2630">
      <w:pPr>
        <w:numPr>
          <w:ilvl w:val="0"/>
          <w:numId w:val="124"/>
        </w:numPr>
        <w:rPr>
          <w:rFonts w:eastAsia="DFKai-SB"/>
          <w:color w:val="000000" w:themeColor="text1"/>
        </w:rPr>
      </w:pPr>
      <w:r w:rsidRPr="009C7F70">
        <w:rPr>
          <w:rFonts w:eastAsia="DFKai-SB"/>
          <w:color w:val="000000" w:themeColor="text1"/>
        </w:rPr>
        <w:t>Choose a threshold value that makes the screen background change only when a loud noise is sensed.</w:t>
      </w:r>
    </w:p>
    <w:p w14:paraId="45755994" w14:textId="77777777" w:rsidR="0056353C" w:rsidRPr="009C7F70" w:rsidRDefault="0056353C" w:rsidP="004F2630">
      <w:pPr>
        <w:rPr>
          <w:rFonts w:eastAsia="DFKai-SB"/>
          <w:i/>
          <w:color w:val="000000" w:themeColor="text1"/>
        </w:rPr>
      </w:pPr>
      <w:r w:rsidRPr="009C7F70">
        <w:rPr>
          <w:rFonts w:eastAsia="DFKai-SB"/>
          <w:i/>
          <w:color w:val="000000" w:themeColor="text1"/>
        </w:rPr>
        <w:t>Tip: Your threshold depends on how much ambient noise there is in the room, and how much it changes. A threshold that works in a quiet room may not work in a louder classroom.</w:t>
      </w:r>
    </w:p>
    <w:p w14:paraId="41FA5962" w14:textId="77777777" w:rsidR="0056353C" w:rsidRPr="009C7F70" w:rsidRDefault="0056353C" w:rsidP="004F2630">
      <w:pPr>
        <w:numPr>
          <w:ilvl w:val="0"/>
          <w:numId w:val="111"/>
        </w:numPr>
        <w:rPr>
          <w:rFonts w:eastAsia="DFKai-SB"/>
          <w:color w:val="000000" w:themeColor="text1"/>
        </w:rPr>
      </w:pPr>
      <w:r w:rsidRPr="009C7F70">
        <w:rPr>
          <w:rFonts w:eastAsia="DFKai-SB"/>
          <w:color w:val="000000" w:themeColor="text1"/>
        </w:rPr>
        <w:t>Changing Sensor Scale</w:t>
      </w:r>
    </w:p>
    <w:p w14:paraId="3C43DD8B" w14:textId="77777777" w:rsidR="0056353C" w:rsidRPr="009C7F70" w:rsidRDefault="0056353C" w:rsidP="004F2630">
      <w:pPr>
        <w:numPr>
          <w:ilvl w:val="0"/>
          <w:numId w:val="111"/>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"https://curriculum.code.org/csd-18/unit6/7/#level-expando-7-12-sfmd" </w:instrText>
      </w:r>
      <w:r w:rsidRPr="009C7F70">
        <w:rPr>
          <w:rFonts w:eastAsia="DFKai-SB"/>
          <w:color w:val="000000" w:themeColor="text1"/>
        </w:rPr>
        <w:fldChar w:fldCharType="separate"/>
      </w:r>
      <w:r w:rsidRPr="009C7F70">
        <w:rPr>
          <w:rFonts w:eastAsia="DFKai-SB"/>
          <w:color w:val="000000" w:themeColor="text1"/>
        </w:rPr>
        <w:t>Student Overview</w:t>
      </w:r>
    </w:p>
    <w:p w14:paraId="1296E84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p>
    <w:p w14:paraId="4259A9E9" w14:textId="77777777" w:rsidR="0056353C" w:rsidRPr="009C7F70" w:rsidRDefault="0056353C" w:rsidP="004F2630">
      <w:pPr>
        <w:rPr>
          <w:rFonts w:eastAsia="DFKai-SB"/>
          <w:color w:val="000000" w:themeColor="text1"/>
        </w:rPr>
      </w:pPr>
      <w:r w:rsidRPr="009C7F70">
        <w:rPr>
          <w:rFonts w:eastAsia="DFKai-SB"/>
          <w:color w:val="000000" w:themeColor="text1"/>
        </w:rPr>
        <w:t>寫一段程式來反應當偵測到大音量的改變時，改變背景顏色。試著使用</w:t>
      </w:r>
      <w:r w:rsidRPr="009C7F70">
        <w:rPr>
          <w:rFonts w:eastAsia="DFKai-SB"/>
          <w:color w:val="000000" w:themeColor="text1"/>
        </w:rPr>
        <w:t xml:space="preserve"> soundSensor.threshold </w:t>
      </w:r>
      <w:r w:rsidRPr="009C7F70">
        <w:rPr>
          <w:rFonts w:eastAsia="DFKai-SB"/>
          <w:color w:val="000000" w:themeColor="text1"/>
        </w:rPr>
        <w:t>區塊來完成。</w:t>
      </w:r>
    </w:p>
    <w:p w14:paraId="04D81961" w14:textId="77777777" w:rsidR="0056353C" w:rsidRPr="009C7F70" w:rsidRDefault="0056353C" w:rsidP="004F2630">
      <w:pPr>
        <w:numPr>
          <w:ilvl w:val="0"/>
          <w:numId w:val="122"/>
        </w:numPr>
        <w:rPr>
          <w:rFonts w:eastAsia="DFKai-SB"/>
          <w:color w:val="000000" w:themeColor="text1"/>
        </w:rPr>
      </w:pPr>
      <w:r w:rsidRPr="009C7F70">
        <w:rPr>
          <w:rFonts w:eastAsia="DFKai-SB"/>
          <w:color w:val="000000" w:themeColor="text1"/>
        </w:rPr>
        <w:t>在事件處理器前面加上</w:t>
      </w:r>
      <w:r w:rsidRPr="009C7F70">
        <w:rPr>
          <w:rFonts w:eastAsia="DFKai-SB"/>
          <w:color w:val="000000" w:themeColor="text1"/>
        </w:rPr>
        <w:t xml:space="preserve"> soundSensor.threshold </w:t>
      </w:r>
      <w:r w:rsidRPr="009C7F70">
        <w:rPr>
          <w:rFonts w:eastAsia="DFKai-SB"/>
          <w:color w:val="000000" w:themeColor="text1"/>
        </w:rPr>
        <w:t>區塊。</w:t>
      </w:r>
    </w:p>
    <w:p w14:paraId="71524785" w14:textId="77777777" w:rsidR="0056353C" w:rsidRPr="009C7F70" w:rsidRDefault="0056353C" w:rsidP="004F2630">
      <w:pPr>
        <w:numPr>
          <w:ilvl w:val="0"/>
          <w:numId w:val="122"/>
        </w:numPr>
        <w:rPr>
          <w:rFonts w:eastAsia="DFKai-SB"/>
          <w:color w:val="000000" w:themeColor="text1"/>
        </w:rPr>
      </w:pPr>
      <w:r w:rsidRPr="009C7F70">
        <w:rPr>
          <w:rFonts w:eastAsia="DFKai-SB"/>
          <w:color w:val="000000" w:themeColor="text1"/>
        </w:rPr>
        <w:t>用不同的條件值來放入</w:t>
      </w:r>
      <w:r w:rsidRPr="009C7F70">
        <w:rPr>
          <w:rFonts w:eastAsia="DFKai-SB"/>
          <w:color w:val="000000" w:themeColor="text1"/>
        </w:rPr>
        <w:t xml:space="preserve"> soundSensor.threshold </w:t>
      </w:r>
      <w:r w:rsidRPr="009C7F70">
        <w:rPr>
          <w:rFonts w:eastAsia="DFKai-SB"/>
          <w:color w:val="000000" w:themeColor="text1"/>
        </w:rPr>
        <w:t>試試看這個值怎麼影響資料改變的事件。</w:t>
      </w:r>
    </w:p>
    <w:p w14:paraId="7C8EBCBD" w14:textId="77777777" w:rsidR="0056353C" w:rsidRPr="009C7F70" w:rsidRDefault="0056353C" w:rsidP="004F2630">
      <w:pPr>
        <w:numPr>
          <w:ilvl w:val="0"/>
          <w:numId w:val="122"/>
        </w:numPr>
        <w:rPr>
          <w:rFonts w:eastAsia="DFKai-SB"/>
          <w:color w:val="000000" w:themeColor="text1"/>
        </w:rPr>
      </w:pPr>
      <w:r w:rsidRPr="009C7F70">
        <w:rPr>
          <w:rFonts w:eastAsia="DFKai-SB"/>
          <w:color w:val="000000" w:themeColor="text1"/>
        </w:rPr>
        <w:t>選定一個值可以反應大音量改變</w:t>
      </w:r>
      <w:r w:rsidRPr="009C7F70">
        <w:rPr>
          <w:rFonts w:eastAsia="DFKai-SB"/>
          <w:color w:val="000000" w:themeColor="text1"/>
        </w:rPr>
        <w:t xml:space="preserve">, </w:t>
      </w:r>
      <w:r w:rsidRPr="009C7F70">
        <w:rPr>
          <w:rFonts w:eastAsia="DFKai-SB"/>
          <w:color w:val="000000" w:themeColor="text1"/>
        </w:rPr>
        <w:t>用這個值來偵測大音量並改變背景顏色。</w:t>
      </w:r>
    </w:p>
    <w:p w14:paraId="0AEB8F95" w14:textId="77777777" w:rsidR="0056353C" w:rsidRPr="009C7F70" w:rsidRDefault="0056353C" w:rsidP="004F2630">
      <w:pPr>
        <w:rPr>
          <w:rFonts w:eastAsia="DFKai-SB"/>
          <w:color w:val="000000" w:themeColor="text1"/>
        </w:rPr>
      </w:pPr>
      <w:r w:rsidRPr="009C7F70">
        <w:rPr>
          <w:rFonts w:eastAsia="DFKai-SB"/>
          <w:color w:val="000000" w:themeColor="text1"/>
        </w:rPr>
        <w:t>秘訣﹔你選用的條件值和你所處的環境噪音大小有關，</w:t>
      </w:r>
      <w:r w:rsidRPr="009C7F70">
        <w:rPr>
          <w:rFonts w:eastAsia="DFKai-SB"/>
          <w:color w:val="000000" w:themeColor="text1"/>
        </w:rPr>
        <w:t xml:space="preserve"> </w:t>
      </w:r>
      <w:r w:rsidRPr="009C7F70">
        <w:rPr>
          <w:rFonts w:eastAsia="DFKai-SB"/>
          <w:color w:val="000000" w:themeColor="text1"/>
        </w:rPr>
        <w:t>在安靜的環境下的條件值並不適用在一個吵雜的環境。</w:t>
      </w:r>
      <w:r w:rsidRPr="009C7F70">
        <w:rPr>
          <w:rFonts w:eastAsia="DFKai-SB"/>
          <w:color w:val="000000" w:themeColor="text1"/>
        </w:rPr>
        <w:t xml:space="preserve"> </w:t>
      </w:r>
    </w:p>
    <w:p w14:paraId="09EFF06B"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"https://studio.code.org/s/csd6-2018/stage/7/puzzle/12" </w:instrText>
      </w:r>
      <w:r w:rsidRPr="009C7F70">
        <w:rPr>
          <w:rFonts w:eastAsia="DFKai-SB"/>
          <w:color w:val="000000" w:themeColor="text1"/>
        </w:rPr>
        <w:fldChar w:fldCharType="separate"/>
      </w:r>
      <w:r w:rsidRPr="009C7F70">
        <w:rPr>
          <w:rFonts w:eastAsia="DFKai-SB"/>
          <w:color w:val="000000" w:themeColor="text1"/>
        </w:rPr>
        <w:t>View on Code Studio</w:t>
      </w:r>
    </w:p>
    <w:p w14:paraId="54E6EF91" w14:textId="77777777" w:rsidR="0056353C" w:rsidRPr="009C7F70" w:rsidRDefault="0056353C" w:rsidP="004F2630">
      <w:pPr>
        <w:numPr>
          <w:ilvl w:val="0"/>
          <w:numId w:val="132"/>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Sensors to Colors</w:t>
      </w:r>
    </w:p>
    <w:p w14:paraId="3A817E72" w14:textId="77777777" w:rsidR="0056353C" w:rsidRPr="009C7F70" w:rsidRDefault="0056353C" w:rsidP="004F2630">
      <w:pPr>
        <w:numPr>
          <w:ilvl w:val="0"/>
          <w:numId w:val="132"/>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"https://curriculum.code.org/csd-18/unit6/7/#level-expando-7-13" </w:instrText>
      </w:r>
      <w:r w:rsidRPr="009C7F70">
        <w:rPr>
          <w:rFonts w:eastAsia="DFKai-SB"/>
          <w:color w:val="000000" w:themeColor="text1"/>
        </w:rPr>
        <w:fldChar w:fldCharType="separate"/>
      </w:r>
      <w:r w:rsidRPr="009C7F70">
        <w:rPr>
          <w:rFonts w:eastAsia="DFKai-SB"/>
          <w:color w:val="000000" w:themeColor="text1"/>
        </w:rPr>
        <w:t>13</w:t>
      </w:r>
    </w:p>
    <w:p w14:paraId="14DC9D0E" w14:textId="77777777" w:rsidR="0056353C" w:rsidRPr="009C7F70" w:rsidRDefault="0056353C" w:rsidP="004F2630">
      <w:pPr>
        <w:numPr>
          <w:ilvl w:val="0"/>
          <w:numId w:val="132"/>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"https://curriculum.code.org/csd-18/unit6/7/#level-expando-7-14" </w:instrText>
      </w:r>
      <w:r w:rsidRPr="009C7F70">
        <w:rPr>
          <w:rFonts w:eastAsia="DFKai-SB"/>
          <w:color w:val="000000" w:themeColor="text1"/>
        </w:rPr>
        <w:fldChar w:fldCharType="separate"/>
      </w:r>
      <w:r w:rsidRPr="009C7F70">
        <w:rPr>
          <w:rFonts w:eastAsia="DFKai-SB"/>
          <w:color w:val="000000" w:themeColor="text1"/>
        </w:rPr>
        <w:t>14</w:t>
      </w:r>
    </w:p>
    <w:p w14:paraId="6E81DA0E" w14:textId="77777777" w:rsidR="0056353C" w:rsidRPr="009C7F70" w:rsidRDefault="0056353C" w:rsidP="004F2630">
      <w:pPr>
        <w:numPr>
          <w:ilvl w:val="0"/>
          <w:numId w:val="132"/>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"https://curriculum.code.org/csd-18/unit6/7/#level-expando-7-15" </w:instrText>
      </w:r>
      <w:r w:rsidRPr="009C7F70">
        <w:rPr>
          <w:rFonts w:eastAsia="DFKai-SB"/>
          <w:color w:val="000000" w:themeColor="text1"/>
        </w:rPr>
        <w:fldChar w:fldCharType="separate"/>
      </w:r>
      <w:r w:rsidRPr="009C7F70">
        <w:rPr>
          <w:rFonts w:eastAsia="DFKai-SB"/>
          <w:color w:val="000000" w:themeColor="text1"/>
        </w:rPr>
        <w:t>15</w:t>
      </w:r>
    </w:p>
    <w:p w14:paraId="06973F3B" w14:textId="77777777" w:rsidR="0056353C" w:rsidRPr="009C7F70" w:rsidRDefault="0056353C" w:rsidP="004F2630">
      <w:pPr>
        <w:numPr>
          <w:ilvl w:val="0"/>
          <w:numId w:val="132"/>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(click tabs to see student view)</w:t>
      </w:r>
    </w:p>
    <w:p w14:paraId="73615C86"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"https://studio.code.org/s/csd6-2018/stage/7/puzzle/13" </w:instrText>
      </w:r>
      <w:r w:rsidRPr="009C7F70">
        <w:rPr>
          <w:rFonts w:eastAsia="DFKai-SB"/>
          <w:color w:val="000000" w:themeColor="text1"/>
        </w:rPr>
        <w:fldChar w:fldCharType="separate"/>
      </w:r>
      <w:r w:rsidRPr="009C7F70">
        <w:rPr>
          <w:rFonts w:eastAsia="DFKai-SB"/>
          <w:color w:val="000000" w:themeColor="text1"/>
        </w:rPr>
        <w:t>View on Code Studio</w:t>
      </w:r>
    </w:p>
    <w:bookmarkStart w:id="357" w:name="_bv4885pzn1r3" w:colFirst="0" w:colLast="0"/>
    <w:bookmarkEnd w:id="357"/>
    <w:p w14:paraId="79277351"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797FE754"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8" w:name="_jrtebauow7rh" w:colFirst="0" w:colLast="0"/>
      <w:bookmarkEnd w:id="358"/>
      <w:r w:rsidRPr="009C7F70">
        <w:rPr>
          <w:rFonts w:eastAsia="DFKai-SB"/>
          <w:b/>
          <w:color w:val="000000" w:themeColor="text1"/>
          <w:sz w:val="46"/>
          <w:szCs w:val="46"/>
        </w:rPr>
        <w:t>Displaying Sensor Readings in Color</w:t>
      </w:r>
    </w:p>
    <w:p w14:paraId="3ADA79ED" w14:textId="77777777" w:rsidR="0056353C" w:rsidRPr="009C7F70" w:rsidRDefault="0056353C" w:rsidP="004F2630">
      <w:pPr>
        <w:rPr>
          <w:rFonts w:eastAsia="DFKai-SB"/>
          <w:color w:val="000000" w:themeColor="text1"/>
        </w:rPr>
      </w:pPr>
      <w:r w:rsidRPr="009C7F70">
        <w:rPr>
          <w:rFonts w:eastAsia="DFKai-SB"/>
          <w:color w:val="000000" w:themeColor="text1"/>
        </w:rPr>
        <w:t>In the earlier prediction level you saw h</w:t>
      </w:r>
      <w:r w:rsidRPr="002759E8">
        <w:rPr>
          <w:rFonts w:eastAsia="DFKai-SB"/>
          <w:color w:val="000000" w:themeColor="text1"/>
        </w:rPr>
        <w:t>ow the</w:t>
      </w:r>
      <w:hyperlink r:id="rId237">
        <w:r w:rsidRPr="002759E8">
          <w:rPr>
            <w:rFonts w:eastAsia="DFKai-SB"/>
            <w:color w:val="000000" w:themeColor="text1"/>
          </w:rPr>
          <w:t xml:space="preserve"> </w:t>
        </w:r>
      </w:hyperlink>
      <w:hyperlink r:id="rId238">
        <w:r w:rsidRPr="002759E8">
          <w:rPr>
            <w:rFonts w:eastAsia="DFKai-SB"/>
            <w:color w:val="000000" w:themeColor="text1"/>
          </w:rPr>
          <w:t>setScale()</w:t>
        </w:r>
      </w:hyperlink>
      <w:r w:rsidRPr="002759E8">
        <w:rPr>
          <w:rFonts w:eastAsia="DFKai-SB"/>
          <w:color w:val="000000" w:themeColor="text1"/>
        </w:rPr>
        <w:t xml:space="preserve"> method</w:t>
      </w:r>
      <w:r w:rsidRPr="009C7F70">
        <w:rPr>
          <w:rFonts w:eastAsia="DFKai-SB"/>
          <w:color w:val="000000" w:themeColor="text1"/>
        </w:rPr>
        <w:t xml:space="preserve"> can convert the full range of sensor readings (0-1023) into a range that can be used for RGB values (0-255). Let's build on that idea to make an app that can communicate the current value of all three analog sensors with a single color.</w:t>
      </w:r>
    </w:p>
    <w:p w14:paraId="6A844F0A" w14:textId="77777777" w:rsidR="0056353C" w:rsidRPr="009C7F70" w:rsidRDefault="0056353C" w:rsidP="004F2630">
      <w:pPr>
        <w:rPr>
          <w:rFonts w:eastAsia="DFKai-SB"/>
          <w:color w:val="000000" w:themeColor="text1"/>
        </w:rPr>
      </w:pPr>
    </w:p>
    <w:p w14:paraId="70D91995" w14:textId="77777777" w:rsidR="0056353C" w:rsidRPr="009C7F70" w:rsidRDefault="0056353C" w:rsidP="004F2630">
      <w:pPr>
        <w:rPr>
          <w:rFonts w:eastAsia="DFKai-SB"/>
          <w:color w:val="000000" w:themeColor="text1"/>
        </w:rPr>
      </w:pPr>
      <w:r w:rsidRPr="009C7F70">
        <w:rPr>
          <w:rFonts w:eastAsia="DFKai-SB"/>
          <w:color w:val="000000" w:themeColor="text1"/>
        </w:rPr>
        <w:t>用顏色來表示從感測器讀出的數值</w:t>
      </w:r>
    </w:p>
    <w:p w14:paraId="53B758FF"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從前面的預測值我們</w:t>
      </w:r>
      <w:r w:rsidRPr="002759E8">
        <w:rPr>
          <w:rFonts w:eastAsia="DFKai-SB"/>
          <w:color w:val="000000" w:themeColor="text1"/>
        </w:rPr>
        <w:t>看到</w:t>
      </w:r>
      <w:r w:rsidRPr="002759E8">
        <w:rPr>
          <w:rFonts w:eastAsia="DFKai-SB"/>
          <w:color w:val="000000" w:themeColor="text1"/>
        </w:rPr>
        <w:t xml:space="preserve"> </w:t>
      </w:r>
      <w:hyperlink r:id="rId239">
        <w:r w:rsidRPr="002759E8">
          <w:rPr>
            <w:rFonts w:eastAsia="DFKai-SB"/>
            <w:color w:val="000000" w:themeColor="text1"/>
          </w:rPr>
          <w:t>setScale()</w:t>
        </w:r>
      </w:hyperlink>
      <w:r w:rsidRPr="009C7F70">
        <w:rPr>
          <w:rFonts w:eastAsia="DFKai-SB"/>
          <w:color w:val="000000" w:themeColor="text1"/>
        </w:rPr>
        <w:t xml:space="preserve"> </w:t>
      </w:r>
      <w:r w:rsidRPr="009C7F70">
        <w:rPr>
          <w:rFonts w:eastAsia="DFKai-SB"/>
          <w:color w:val="000000" w:themeColor="text1"/>
        </w:rPr>
        <w:t>這個函式</w:t>
      </w:r>
      <w:r w:rsidRPr="009C7F70">
        <w:rPr>
          <w:rFonts w:eastAsia="DFKai-SB"/>
          <w:color w:val="000000" w:themeColor="text1"/>
        </w:rPr>
        <w:t xml:space="preserve">( method)  </w:t>
      </w:r>
      <w:r w:rsidRPr="009C7F70">
        <w:rPr>
          <w:rFonts w:eastAsia="DFKai-SB"/>
          <w:color w:val="000000" w:themeColor="text1"/>
        </w:rPr>
        <w:t>如何將感測器回報的</w:t>
      </w:r>
      <w:r w:rsidRPr="009C7F70">
        <w:rPr>
          <w:rFonts w:eastAsia="DFKai-SB"/>
          <w:color w:val="000000" w:themeColor="text1"/>
        </w:rPr>
        <w:t xml:space="preserve"> 10 </w:t>
      </w:r>
      <w:r w:rsidRPr="009C7F70">
        <w:rPr>
          <w:rFonts w:eastAsia="DFKai-SB"/>
          <w:color w:val="000000" w:themeColor="text1"/>
        </w:rPr>
        <w:t>位元數值</w:t>
      </w:r>
      <w:r w:rsidRPr="009C7F70">
        <w:rPr>
          <w:rFonts w:eastAsia="DFKai-SB"/>
          <w:color w:val="000000" w:themeColor="text1"/>
        </w:rPr>
        <w:t xml:space="preserve"> (0-1023) </w:t>
      </w:r>
      <w:r w:rsidRPr="009C7F70">
        <w:rPr>
          <w:rFonts w:eastAsia="DFKai-SB"/>
          <w:color w:val="000000" w:themeColor="text1"/>
        </w:rPr>
        <w:t>轉換成</w:t>
      </w:r>
      <w:r w:rsidRPr="009C7F70">
        <w:rPr>
          <w:rFonts w:eastAsia="DFKai-SB"/>
          <w:color w:val="000000" w:themeColor="text1"/>
        </w:rPr>
        <w:t>8</w:t>
      </w:r>
      <w:r w:rsidRPr="009C7F70">
        <w:rPr>
          <w:rFonts w:eastAsia="DFKai-SB"/>
          <w:color w:val="000000" w:themeColor="text1"/>
        </w:rPr>
        <w:t>位元的</w:t>
      </w:r>
      <w:r w:rsidRPr="009C7F70">
        <w:rPr>
          <w:rFonts w:eastAsia="DFKai-SB"/>
          <w:color w:val="000000" w:themeColor="text1"/>
        </w:rPr>
        <w:t xml:space="preserve"> RGB </w:t>
      </w:r>
      <w:r w:rsidRPr="009C7F70">
        <w:rPr>
          <w:rFonts w:eastAsia="DFKai-SB"/>
          <w:color w:val="000000" w:themeColor="text1"/>
        </w:rPr>
        <w:t>數值</w:t>
      </w:r>
      <w:r w:rsidRPr="009C7F70">
        <w:rPr>
          <w:rFonts w:eastAsia="DFKai-SB"/>
          <w:color w:val="000000" w:themeColor="text1"/>
        </w:rPr>
        <w:t xml:space="preserve"> ( 0-255)</w:t>
      </w:r>
      <w:r w:rsidRPr="009C7F70">
        <w:rPr>
          <w:rFonts w:eastAsia="DFKai-SB"/>
          <w:color w:val="000000" w:themeColor="text1"/>
        </w:rPr>
        <w:t>，讓我們來寫一個程式將三個感測器所回報的值都用顏色來表示。</w:t>
      </w:r>
      <w:r w:rsidRPr="009C7F70">
        <w:rPr>
          <w:rFonts w:eastAsia="DFKai-SB"/>
          <w:color w:val="000000" w:themeColor="text1"/>
        </w:rPr>
        <w:t xml:space="preserve"> </w:t>
      </w:r>
    </w:p>
    <w:p w14:paraId="3BDE0FD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59" w:name="_oc1juuzcpyxj" w:colFirst="0" w:colLast="0"/>
      <w:bookmarkEnd w:id="359"/>
      <w:r w:rsidRPr="009C7F70">
        <w:rPr>
          <w:rFonts w:eastAsia="DFKai-SB"/>
          <w:b/>
          <w:color w:val="000000" w:themeColor="text1"/>
          <w:sz w:val="46"/>
          <w:szCs w:val="46"/>
        </w:rPr>
        <w:t>Do This</w:t>
      </w:r>
    </w:p>
    <w:p w14:paraId="5111B551" w14:textId="77777777" w:rsidR="0056353C" w:rsidRPr="009C7F70" w:rsidRDefault="0056353C" w:rsidP="004F2630">
      <w:pPr>
        <w:rPr>
          <w:rFonts w:eastAsia="DFKai-SB"/>
          <w:color w:val="000000" w:themeColor="text1"/>
        </w:rPr>
      </w:pPr>
      <w:r w:rsidRPr="009C7F70">
        <w:rPr>
          <w:rFonts w:eastAsia="DFKai-SB"/>
          <w:color w:val="000000" w:themeColor="text1"/>
        </w:rPr>
        <w:t>To start, we just need to set the sensor scales correctly - don't worry about actually setting the color of the background yet.</w:t>
      </w:r>
    </w:p>
    <w:p w14:paraId="2F65CFF3" w14:textId="77777777" w:rsidR="0056353C" w:rsidRPr="009C7F70" w:rsidRDefault="0056353C" w:rsidP="004F2630">
      <w:pPr>
        <w:numPr>
          <w:ilvl w:val="0"/>
          <w:numId w:val="137"/>
        </w:numPr>
        <w:rPr>
          <w:rFonts w:eastAsia="DFKai-SB"/>
          <w:color w:val="000000" w:themeColor="text1"/>
        </w:rPr>
      </w:pPr>
      <w:r w:rsidRPr="009C7F70">
        <w:rPr>
          <w:rFonts w:eastAsia="DFKai-SB"/>
          <w:color w:val="000000" w:themeColor="text1"/>
        </w:rPr>
        <w:t>Using the sensor.setScale() block, set each of light and sound sensors to the right scale for an RGB color channel.</w:t>
      </w:r>
    </w:p>
    <w:p w14:paraId="6FE769DA" w14:textId="77777777" w:rsidR="0056353C" w:rsidRPr="009C7F70" w:rsidRDefault="0056353C" w:rsidP="004F2630">
      <w:pPr>
        <w:numPr>
          <w:ilvl w:val="0"/>
          <w:numId w:val="137"/>
        </w:numPr>
        <w:rPr>
          <w:rFonts w:eastAsia="DFKai-SB"/>
          <w:color w:val="000000" w:themeColor="text1"/>
        </w:rPr>
      </w:pPr>
      <w:r w:rsidRPr="009C7F70">
        <w:rPr>
          <w:rFonts w:eastAsia="DFKai-SB"/>
          <w:color w:val="000000" w:themeColor="text1"/>
        </w:rPr>
        <w:t>Create a variable for each of the three colors and assign each one to the value of a different sensor.</w:t>
      </w:r>
    </w:p>
    <w:p w14:paraId="1BD4C277" w14:textId="77777777" w:rsidR="0056353C" w:rsidRPr="009C7F70" w:rsidRDefault="0056353C" w:rsidP="004F2630">
      <w:pPr>
        <w:numPr>
          <w:ilvl w:val="0"/>
          <w:numId w:val="137"/>
        </w:numPr>
        <w:rPr>
          <w:rFonts w:eastAsia="DFKai-SB"/>
          <w:color w:val="000000" w:themeColor="text1"/>
        </w:rPr>
      </w:pPr>
      <w:r w:rsidRPr="009C7F70">
        <w:rPr>
          <w:rFonts w:eastAsia="DFKai-SB"/>
          <w:color w:val="000000" w:themeColor="text1"/>
        </w:rPr>
        <w:t>Us</w:t>
      </w:r>
      <w:r w:rsidRPr="002759E8">
        <w:rPr>
          <w:rFonts w:eastAsia="DFKai-SB"/>
          <w:color w:val="000000" w:themeColor="text1"/>
        </w:rPr>
        <w:t>e</w:t>
      </w:r>
      <w:hyperlink r:id="rId240">
        <w:r w:rsidRPr="002759E8">
          <w:rPr>
            <w:rFonts w:eastAsia="DFKai-SB"/>
            <w:color w:val="000000" w:themeColor="text1"/>
          </w:rPr>
          <w:t xml:space="preserve"> </w:t>
        </w:r>
      </w:hyperlink>
      <w:hyperlink r:id="rId241">
        <w:r w:rsidRPr="002759E8">
          <w:rPr>
            <w:rFonts w:eastAsia="DFKai-SB"/>
            <w:color w:val="000000" w:themeColor="text1"/>
          </w:rPr>
          <w:t>console.log()</w:t>
        </w:r>
      </w:hyperlink>
      <w:r w:rsidRPr="002759E8">
        <w:rPr>
          <w:rFonts w:eastAsia="DFKai-SB"/>
          <w:color w:val="000000" w:themeColor="text1"/>
        </w:rPr>
        <w:t xml:space="preserve"> to</w:t>
      </w:r>
      <w:r w:rsidRPr="009C7F70">
        <w:rPr>
          <w:rFonts w:eastAsia="DFKai-SB"/>
          <w:color w:val="000000" w:themeColor="text1"/>
        </w:rPr>
        <w:t xml:space="preserve"> test that your variables are in the correct range.</w:t>
      </w:r>
    </w:p>
    <w:p w14:paraId="4C3502DB" w14:textId="77777777" w:rsidR="0056353C" w:rsidRPr="009C7F70" w:rsidRDefault="0056353C" w:rsidP="004F2630">
      <w:pPr>
        <w:rPr>
          <w:rFonts w:eastAsia="DFKai-SB"/>
          <w:i/>
          <w:color w:val="000000" w:themeColor="text1"/>
        </w:rPr>
      </w:pPr>
      <w:r w:rsidRPr="009C7F70">
        <w:rPr>
          <w:rFonts w:eastAsia="DFKai-SB"/>
          <w:i/>
          <w:color w:val="000000" w:themeColor="text1"/>
        </w:rPr>
        <w:t>Hint: Order matters. You need to set the scale of a sensor before checking its value</w:t>
      </w:r>
    </w:p>
    <w:p w14:paraId="28BB6B2B" w14:textId="77777777" w:rsidR="0056353C" w:rsidRPr="009C7F70" w:rsidRDefault="0056353C" w:rsidP="004F2630">
      <w:pPr>
        <w:rPr>
          <w:rFonts w:eastAsia="DFKai-SB"/>
          <w:i/>
          <w:color w:val="000000" w:themeColor="text1"/>
        </w:rPr>
      </w:pPr>
      <w:r w:rsidRPr="009C7F70">
        <w:rPr>
          <w:rFonts w:eastAsia="DFKai-SB"/>
          <w:i/>
          <w:color w:val="000000" w:themeColor="text1"/>
        </w:rPr>
        <w:t>Hint: Remember that the temperature sensor can be read in both Celsius and Fahrenheit - either way it should already give you a value that's within the necessary range for RGB</w:t>
      </w:r>
    </w:p>
    <w:p w14:paraId="390B21C5" w14:textId="77777777" w:rsidR="0056353C" w:rsidRPr="009C7F70" w:rsidRDefault="0056353C" w:rsidP="004F2630">
      <w:pPr>
        <w:rPr>
          <w:rFonts w:eastAsia="DFKai-SB"/>
          <w:i/>
          <w:color w:val="000000" w:themeColor="text1"/>
        </w:rPr>
      </w:pPr>
    </w:p>
    <w:p w14:paraId="7B1B518A" w14:textId="77777777" w:rsidR="0056353C" w:rsidRPr="009C7F70" w:rsidRDefault="0056353C" w:rsidP="004F2630">
      <w:pPr>
        <w:rPr>
          <w:rFonts w:eastAsia="DFKai-SB"/>
          <w:color w:val="000000" w:themeColor="text1"/>
        </w:rPr>
      </w:pPr>
      <w:r w:rsidRPr="009C7F70">
        <w:rPr>
          <w:rFonts w:eastAsia="DFKai-SB"/>
          <w:color w:val="000000" w:themeColor="text1"/>
        </w:rPr>
        <w:t>實作</w:t>
      </w:r>
    </w:p>
    <w:p w14:paraId="62140634" w14:textId="77777777" w:rsidR="0056353C" w:rsidRPr="009C7F70" w:rsidRDefault="0056353C" w:rsidP="004F2630">
      <w:pPr>
        <w:rPr>
          <w:rFonts w:eastAsia="DFKai-SB"/>
          <w:color w:val="000000" w:themeColor="text1"/>
        </w:rPr>
      </w:pPr>
      <w:r w:rsidRPr="009C7F70">
        <w:rPr>
          <w:rFonts w:eastAsia="DFKai-SB"/>
          <w:color w:val="000000" w:themeColor="text1"/>
        </w:rPr>
        <w:t>一開始，</w:t>
      </w:r>
      <w:r w:rsidRPr="009C7F70">
        <w:rPr>
          <w:rFonts w:eastAsia="DFKai-SB"/>
          <w:color w:val="000000" w:themeColor="text1"/>
        </w:rPr>
        <w:t xml:space="preserve"> </w:t>
      </w:r>
      <w:r w:rsidRPr="009C7F70">
        <w:rPr>
          <w:rFonts w:eastAsia="DFKai-SB"/>
          <w:color w:val="000000" w:themeColor="text1"/>
        </w:rPr>
        <w:t>我們只需要正確設定感測器的數字區間，還先不用煩惱怎麼設定背景顏色。</w:t>
      </w:r>
    </w:p>
    <w:p w14:paraId="353EE876" w14:textId="77777777" w:rsidR="0056353C" w:rsidRPr="009C7F70" w:rsidRDefault="0056353C" w:rsidP="004F2630">
      <w:pPr>
        <w:numPr>
          <w:ilvl w:val="0"/>
          <w:numId w:val="127"/>
        </w:numPr>
        <w:rPr>
          <w:rFonts w:eastAsia="DFKai-SB"/>
          <w:color w:val="000000" w:themeColor="text1"/>
        </w:rPr>
      </w:pPr>
      <w:r w:rsidRPr="009C7F70">
        <w:rPr>
          <w:rFonts w:eastAsia="DFKai-SB"/>
          <w:color w:val="000000" w:themeColor="text1"/>
        </w:rPr>
        <w:t>利用</w:t>
      </w:r>
      <w:r w:rsidRPr="009C7F70">
        <w:rPr>
          <w:rFonts w:eastAsia="DFKai-SB"/>
          <w:color w:val="000000" w:themeColor="text1"/>
        </w:rPr>
        <w:t xml:space="preserve"> sensor.setScale()</w:t>
      </w:r>
      <w:r w:rsidRPr="009C7F70">
        <w:rPr>
          <w:rFonts w:eastAsia="DFKai-SB"/>
          <w:color w:val="000000" w:themeColor="text1"/>
        </w:rPr>
        <w:t>區塊，給光感測器及聲音感測器設定正確數值區間反應</w:t>
      </w:r>
      <w:r w:rsidRPr="009C7F70">
        <w:rPr>
          <w:rFonts w:eastAsia="DFKai-SB"/>
          <w:color w:val="000000" w:themeColor="text1"/>
        </w:rPr>
        <w:t xml:space="preserve"> RGB </w:t>
      </w:r>
      <w:r w:rsidRPr="009C7F70">
        <w:rPr>
          <w:rFonts w:eastAsia="DFKai-SB"/>
          <w:color w:val="000000" w:themeColor="text1"/>
        </w:rPr>
        <w:t>背景顏色改變。</w:t>
      </w:r>
    </w:p>
    <w:p w14:paraId="4968BC1A" w14:textId="77777777" w:rsidR="0056353C" w:rsidRPr="009C7F70" w:rsidRDefault="0056353C" w:rsidP="004F2630">
      <w:pPr>
        <w:numPr>
          <w:ilvl w:val="0"/>
          <w:numId w:val="127"/>
        </w:numPr>
        <w:rPr>
          <w:rFonts w:eastAsia="DFKai-SB"/>
          <w:color w:val="000000" w:themeColor="text1"/>
        </w:rPr>
      </w:pPr>
      <w:r w:rsidRPr="009C7F70">
        <w:rPr>
          <w:rFonts w:eastAsia="DFKai-SB"/>
          <w:color w:val="000000" w:themeColor="text1"/>
        </w:rPr>
        <w:t>設定一個變數設定</w:t>
      </w:r>
      <w:r w:rsidRPr="009C7F70">
        <w:rPr>
          <w:rFonts w:eastAsia="DFKai-SB"/>
          <w:color w:val="000000" w:themeColor="text1"/>
        </w:rPr>
        <w:t xml:space="preserve"> RGB </w:t>
      </w:r>
      <w:r w:rsidRPr="009C7F70">
        <w:rPr>
          <w:rFonts w:eastAsia="DFKai-SB"/>
          <w:color w:val="000000" w:themeColor="text1"/>
        </w:rPr>
        <w:t>三色值給每一個感測器。</w:t>
      </w:r>
    </w:p>
    <w:p w14:paraId="520504FD" w14:textId="77777777" w:rsidR="0056353C" w:rsidRPr="009C7F70" w:rsidRDefault="0056353C" w:rsidP="004F2630">
      <w:pPr>
        <w:numPr>
          <w:ilvl w:val="0"/>
          <w:numId w:val="127"/>
        </w:numPr>
        <w:rPr>
          <w:rFonts w:eastAsia="DFKai-SB"/>
          <w:color w:val="000000" w:themeColor="text1"/>
        </w:rPr>
      </w:pPr>
      <w:r w:rsidRPr="009C7F70">
        <w:rPr>
          <w:rFonts w:eastAsia="DFKai-SB"/>
          <w:color w:val="000000" w:themeColor="text1"/>
        </w:rPr>
        <w:t>使</w:t>
      </w:r>
      <w:r w:rsidRPr="002759E8">
        <w:rPr>
          <w:rFonts w:eastAsia="DFKai-SB"/>
          <w:color w:val="000000" w:themeColor="text1"/>
        </w:rPr>
        <w:t>用</w:t>
      </w:r>
      <w:hyperlink r:id="rId242">
        <w:r w:rsidRPr="002759E8">
          <w:rPr>
            <w:rFonts w:eastAsia="DFKai-SB"/>
            <w:color w:val="000000" w:themeColor="text1"/>
          </w:rPr>
          <w:t xml:space="preserve"> </w:t>
        </w:r>
      </w:hyperlink>
      <w:hyperlink r:id="rId243">
        <w:r w:rsidRPr="002759E8">
          <w:rPr>
            <w:rFonts w:eastAsia="DFKai-SB"/>
            <w:color w:val="000000" w:themeColor="text1"/>
          </w:rPr>
          <w:t>console.log()</w:t>
        </w:r>
      </w:hyperlink>
      <w:r w:rsidRPr="002759E8">
        <w:rPr>
          <w:rFonts w:eastAsia="DFKai-SB"/>
          <w:color w:val="000000" w:themeColor="text1"/>
        </w:rPr>
        <w:t xml:space="preserve"> </w:t>
      </w:r>
      <w:r w:rsidRPr="002759E8">
        <w:rPr>
          <w:rFonts w:eastAsia="DFKai-SB"/>
          <w:color w:val="000000" w:themeColor="text1"/>
        </w:rPr>
        <w:t>來測試你的變數值是否在正確的數值區間</w:t>
      </w:r>
      <w:r w:rsidRPr="009C7F70">
        <w:rPr>
          <w:rFonts w:eastAsia="DFKai-SB"/>
          <w:color w:val="000000" w:themeColor="text1"/>
        </w:rPr>
        <w:t xml:space="preserve"> </w:t>
      </w:r>
      <w:r w:rsidRPr="009C7F70">
        <w:rPr>
          <w:rFonts w:eastAsia="DFKai-SB"/>
          <w:color w:val="000000" w:themeColor="text1"/>
        </w:rPr>
        <w:t>。</w:t>
      </w:r>
    </w:p>
    <w:p w14:paraId="259D4C0F" w14:textId="77777777" w:rsidR="0056353C" w:rsidRPr="009C7F70" w:rsidRDefault="0056353C" w:rsidP="004F2630">
      <w:pPr>
        <w:rPr>
          <w:rFonts w:eastAsia="DFKai-SB"/>
          <w:color w:val="000000" w:themeColor="text1"/>
        </w:rPr>
      </w:pPr>
      <w:r w:rsidRPr="009C7F70">
        <w:rPr>
          <w:rFonts w:eastAsia="DFKai-SB"/>
          <w:color w:val="000000" w:themeColor="text1"/>
        </w:rPr>
        <w:t>秘訣</w:t>
      </w:r>
      <w:r w:rsidRPr="009C7F70">
        <w:rPr>
          <w:rFonts w:eastAsia="DFKai-SB"/>
          <w:color w:val="000000" w:themeColor="text1"/>
        </w:rPr>
        <w:t xml:space="preserve"> : </w:t>
      </w:r>
    </w:p>
    <w:p w14:paraId="1E7B8F60" w14:textId="77777777" w:rsidR="0056353C" w:rsidRPr="009C7F70" w:rsidRDefault="0056353C" w:rsidP="004F2630">
      <w:pPr>
        <w:rPr>
          <w:rFonts w:eastAsia="DFKai-SB"/>
          <w:color w:val="000000" w:themeColor="text1"/>
        </w:rPr>
      </w:pPr>
    </w:p>
    <w:p w14:paraId="05382AF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"https://studio.code.org/s/csd6-2018/stage/7/puzzle/14" </w:instrText>
      </w:r>
      <w:r w:rsidRPr="009C7F70">
        <w:rPr>
          <w:rFonts w:eastAsia="DFKai-SB"/>
          <w:color w:val="000000" w:themeColor="text1"/>
        </w:rPr>
        <w:fldChar w:fldCharType="separate"/>
      </w:r>
      <w:r w:rsidRPr="009C7F70">
        <w:rPr>
          <w:rFonts w:eastAsia="DFKai-SB"/>
          <w:color w:val="000000" w:themeColor="text1"/>
        </w:rPr>
        <w:t>View on Code Studio</w:t>
      </w:r>
    </w:p>
    <w:bookmarkStart w:id="360" w:name="_z0om4md4qlky" w:colFirst="0" w:colLast="0"/>
    <w:bookmarkEnd w:id="360"/>
    <w:p w14:paraId="56D6394C"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73610F71" w14:textId="77777777" w:rsidR="0056353C" w:rsidRPr="009C7F70" w:rsidRDefault="0056353C" w:rsidP="004F2630">
      <w:pPr>
        <w:rPr>
          <w:rFonts w:eastAsia="DFKai-SB"/>
          <w:color w:val="000000" w:themeColor="text1"/>
        </w:rPr>
      </w:pPr>
      <w:r w:rsidRPr="009C7F70">
        <w:rPr>
          <w:rFonts w:eastAsia="DFKai-SB"/>
          <w:color w:val="000000" w:themeColor="text1"/>
        </w:rPr>
        <w:t>給學生的指導</w:t>
      </w:r>
    </w:p>
    <w:p w14:paraId="6D9A656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61" w:name="_48s9sevp59xp" w:colFirst="0" w:colLast="0"/>
      <w:bookmarkEnd w:id="361"/>
      <w:r w:rsidRPr="009C7F70">
        <w:rPr>
          <w:rFonts w:eastAsia="DFKai-SB"/>
          <w:b/>
          <w:color w:val="000000" w:themeColor="text1"/>
          <w:sz w:val="46"/>
          <w:szCs w:val="46"/>
        </w:rPr>
        <w:t>Putting Color on the Screen</w:t>
      </w:r>
    </w:p>
    <w:p w14:paraId="5730E3ED" w14:textId="77777777" w:rsidR="0056353C" w:rsidRPr="009C7F70" w:rsidRDefault="0056353C" w:rsidP="004F2630">
      <w:pPr>
        <w:rPr>
          <w:rFonts w:eastAsia="DFKai-SB"/>
          <w:color w:val="000000" w:themeColor="text1"/>
        </w:rPr>
      </w:pPr>
      <w:r w:rsidRPr="009C7F70">
        <w:rPr>
          <w:rFonts w:eastAsia="DFKai-SB"/>
          <w:color w:val="000000" w:themeColor="text1"/>
        </w:rPr>
        <w:t>Now that your sensor data is in a scale that works for RGB, you can go about setting the screen color.</w:t>
      </w:r>
    </w:p>
    <w:p w14:paraId="09A4EE44" w14:textId="77777777" w:rsidR="0056353C" w:rsidRPr="009C7F70" w:rsidRDefault="0056353C" w:rsidP="004F2630">
      <w:pPr>
        <w:rPr>
          <w:rFonts w:eastAsia="DFKai-SB"/>
          <w:color w:val="000000" w:themeColor="text1"/>
        </w:rPr>
      </w:pPr>
      <w:r w:rsidRPr="009C7F70">
        <w:rPr>
          <w:rFonts w:eastAsia="DFKai-SB"/>
          <w:color w:val="000000" w:themeColor="text1"/>
        </w:rPr>
        <w:t>在螢幕上顯示顏色</w:t>
      </w:r>
    </w:p>
    <w:p w14:paraId="17556126" w14:textId="77777777" w:rsidR="0056353C" w:rsidRPr="009C7F70" w:rsidRDefault="0056353C" w:rsidP="004F2630">
      <w:pPr>
        <w:rPr>
          <w:rFonts w:eastAsia="DFKai-SB"/>
          <w:color w:val="000000" w:themeColor="text1"/>
        </w:rPr>
      </w:pPr>
      <w:r w:rsidRPr="009C7F70">
        <w:rPr>
          <w:rFonts w:eastAsia="DFKai-SB"/>
          <w:color w:val="000000" w:themeColor="text1"/>
        </w:rPr>
        <w:t>現在你已經可以讓你的感測器的值對應在</w:t>
      </w:r>
      <w:r w:rsidRPr="009C7F70">
        <w:rPr>
          <w:rFonts w:eastAsia="DFKai-SB"/>
          <w:color w:val="000000" w:themeColor="text1"/>
        </w:rPr>
        <w:t xml:space="preserve"> RGB</w:t>
      </w:r>
      <w:r w:rsidRPr="009C7F70">
        <w:rPr>
          <w:rFonts w:eastAsia="DFKai-SB"/>
          <w:color w:val="000000" w:themeColor="text1"/>
        </w:rPr>
        <w:t>三色值，現在可以在螢幕上顯示你設定的顏色了。</w:t>
      </w:r>
    </w:p>
    <w:p w14:paraId="417CBC5B" w14:textId="77777777" w:rsidR="0056353C" w:rsidRPr="009C7F70" w:rsidRDefault="0056353C" w:rsidP="004F2630">
      <w:pPr>
        <w:rPr>
          <w:rFonts w:eastAsia="DFKai-SB"/>
          <w:b/>
          <w:color w:val="000000" w:themeColor="text1"/>
          <w:sz w:val="46"/>
          <w:szCs w:val="46"/>
        </w:rPr>
      </w:pPr>
      <w:r w:rsidRPr="009C7F70">
        <w:rPr>
          <w:rFonts w:eastAsia="DFKai-SB"/>
          <w:color w:val="000000" w:themeColor="text1"/>
        </w:rPr>
        <w:lastRenderedPageBreak/>
        <w:t xml:space="preserve"> </w:t>
      </w:r>
      <w:r w:rsidRPr="009C7F70">
        <w:rPr>
          <w:rFonts w:eastAsia="DFKai-SB"/>
          <w:b/>
          <w:color w:val="000000" w:themeColor="text1"/>
          <w:sz w:val="46"/>
          <w:szCs w:val="46"/>
        </w:rPr>
        <w:t>Do This</w:t>
      </w:r>
    </w:p>
    <w:p w14:paraId="6952C8D2" w14:textId="77777777" w:rsidR="0056353C" w:rsidRPr="009C7F70" w:rsidRDefault="0056353C" w:rsidP="004F2630">
      <w:pPr>
        <w:numPr>
          <w:ilvl w:val="0"/>
          <w:numId w:val="114"/>
        </w:numPr>
        <w:rPr>
          <w:rFonts w:eastAsia="DFKai-SB"/>
          <w:color w:val="000000" w:themeColor="text1"/>
        </w:rPr>
      </w:pPr>
      <w:r w:rsidRPr="009C7F70">
        <w:rPr>
          <w:rFonts w:eastAsia="DFKai-SB"/>
          <w:color w:val="000000" w:themeColor="text1"/>
        </w:rPr>
        <w:t>Add a</w:t>
      </w:r>
      <w:hyperlink r:id="rId244">
        <w:r w:rsidRPr="002759E8">
          <w:rPr>
            <w:rFonts w:eastAsia="DFKai-SB"/>
            <w:color w:val="000000" w:themeColor="text1"/>
          </w:rPr>
          <w:t xml:space="preserve"> </w:t>
        </w:r>
      </w:hyperlink>
      <w:hyperlink r:id="rId245">
        <w:r w:rsidRPr="002759E8">
          <w:rPr>
            <w:rFonts w:eastAsia="DFKai-SB"/>
            <w:color w:val="000000" w:themeColor="text1"/>
          </w:rPr>
          <w:t>setProperty()</w:t>
        </w:r>
      </w:hyperlink>
      <w:r w:rsidRPr="002759E8">
        <w:rPr>
          <w:rFonts w:eastAsia="DFKai-SB"/>
          <w:color w:val="000000" w:themeColor="text1"/>
        </w:rPr>
        <w:t xml:space="preserve"> block</w:t>
      </w:r>
      <w:r w:rsidRPr="009C7F70">
        <w:rPr>
          <w:rFonts w:eastAsia="DFKai-SB"/>
          <w:color w:val="000000" w:themeColor="text1"/>
        </w:rPr>
        <w:t xml:space="preserve"> and set it to change the screen's background color.</w:t>
      </w:r>
    </w:p>
    <w:p w14:paraId="27EF115C" w14:textId="77777777" w:rsidR="0056353C" w:rsidRPr="009C7F70" w:rsidRDefault="0056353C" w:rsidP="004F2630">
      <w:pPr>
        <w:numPr>
          <w:ilvl w:val="0"/>
          <w:numId w:val="114"/>
        </w:numPr>
        <w:rPr>
          <w:rFonts w:eastAsia="DFKai-SB"/>
          <w:color w:val="000000" w:themeColor="text1"/>
        </w:rPr>
      </w:pPr>
      <w:r w:rsidRPr="009C7F70">
        <w:rPr>
          <w:rFonts w:eastAsia="DFKai-SB"/>
          <w:color w:val="000000" w:themeColor="text1"/>
        </w:rPr>
        <w:t>Ad</w:t>
      </w:r>
      <w:r w:rsidRPr="002759E8">
        <w:rPr>
          <w:rFonts w:eastAsia="DFKai-SB"/>
          <w:color w:val="000000" w:themeColor="text1"/>
        </w:rPr>
        <w:t>d an</w:t>
      </w:r>
      <w:hyperlink r:id="rId246">
        <w:r w:rsidRPr="002759E8">
          <w:rPr>
            <w:rFonts w:eastAsia="DFKai-SB"/>
            <w:color w:val="000000" w:themeColor="text1"/>
          </w:rPr>
          <w:t xml:space="preserve"> </w:t>
        </w:r>
      </w:hyperlink>
      <w:hyperlink r:id="rId247">
        <w:r w:rsidRPr="002759E8">
          <w:rPr>
            <w:rFonts w:eastAsia="DFKai-SB"/>
            <w:color w:val="000000" w:themeColor="text1"/>
          </w:rPr>
          <w:t>rgb()</w:t>
        </w:r>
      </w:hyperlink>
      <w:r w:rsidRPr="002759E8">
        <w:rPr>
          <w:rFonts w:eastAsia="DFKai-SB"/>
          <w:color w:val="000000" w:themeColor="text1"/>
        </w:rPr>
        <w:t xml:space="preserve"> block</w:t>
      </w:r>
      <w:r w:rsidRPr="009C7F70">
        <w:rPr>
          <w:rFonts w:eastAsia="DFKai-SB"/>
          <w:color w:val="000000" w:themeColor="text1"/>
        </w:rPr>
        <w:t xml:space="preserve"> to the last parameter </w:t>
      </w:r>
      <w:r w:rsidRPr="002759E8">
        <w:rPr>
          <w:rFonts w:eastAsia="DFKai-SB"/>
          <w:color w:val="000000" w:themeColor="text1"/>
        </w:rPr>
        <w:t>of</w:t>
      </w:r>
      <w:hyperlink r:id="rId248">
        <w:r w:rsidRPr="002759E8">
          <w:rPr>
            <w:rFonts w:eastAsia="DFKai-SB"/>
            <w:color w:val="000000" w:themeColor="text1"/>
          </w:rPr>
          <w:t xml:space="preserve"> </w:t>
        </w:r>
      </w:hyperlink>
      <w:hyperlink r:id="rId249">
        <w:r w:rsidRPr="002759E8">
          <w:rPr>
            <w:rFonts w:eastAsia="DFKai-SB"/>
            <w:color w:val="000000" w:themeColor="text1"/>
          </w:rPr>
          <w:t>setProperty()</w:t>
        </w:r>
      </w:hyperlink>
      <w:r w:rsidRPr="009C7F70">
        <w:rPr>
          <w:rFonts w:eastAsia="DFKai-SB"/>
          <w:color w:val="000000" w:themeColor="text1"/>
        </w:rPr>
        <w:t>.</w:t>
      </w:r>
    </w:p>
    <w:p w14:paraId="1979AD92" w14:textId="77777777" w:rsidR="0056353C" w:rsidRPr="009C7F70" w:rsidRDefault="0056353C" w:rsidP="004F2630">
      <w:pPr>
        <w:numPr>
          <w:ilvl w:val="0"/>
          <w:numId w:val="114"/>
        </w:numPr>
        <w:rPr>
          <w:rFonts w:eastAsia="DFKai-SB"/>
          <w:color w:val="000000" w:themeColor="text1"/>
        </w:rPr>
      </w:pPr>
      <w:r w:rsidRPr="009C7F70">
        <w:rPr>
          <w:rFonts w:eastAsia="DFKai-SB"/>
          <w:color w:val="000000" w:themeColor="text1"/>
        </w:rPr>
        <w:t>Use the three color variables you created as inputs to</w:t>
      </w:r>
      <w:r w:rsidRPr="002759E8">
        <w:rPr>
          <w:rFonts w:eastAsia="DFKai-SB"/>
          <w:color w:val="000000" w:themeColor="text1"/>
        </w:rPr>
        <w:t xml:space="preserve"> the</w:t>
      </w:r>
      <w:hyperlink r:id="rId250">
        <w:r w:rsidRPr="002759E8">
          <w:rPr>
            <w:rFonts w:eastAsia="DFKai-SB"/>
            <w:color w:val="000000" w:themeColor="text1"/>
          </w:rPr>
          <w:t xml:space="preserve"> </w:t>
        </w:r>
      </w:hyperlink>
      <w:hyperlink r:id="rId251">
        <w:r w:rsidRPr="002759E8">
          <w:rPr>
            <w:rFonts w:eastAsia="DFKai-SB"/>
            <w:color w:val="000000" w:themeColor="text1"/>
          </w:rPr>
          <w:t>rgb()</w:t>
        </w:r>
      </w:hyperlink>
      <w:r w:rsidRPr="009C7F70">
        <w:rPr>
          <w:rFonts w:eastAsia="DFKai-SB"/>
          <w:color w:val="000000" w:themeColor="text1"/>
        </w:rPr>
        <w:t xml:space="preserve"> block.</w:t>
      </w:r>
    </w:p>
    <w:p w14:paraId="6C0487E3" w14:textId="77777777" w:rsidR="0056353C" w:rsidRPr="009C7F70" w:rsidRDefault="0056353C" w:rsidP="004F2630">
      <w:pPr>
        <w:rPr>
          <w:rFonts w:eastAsia="DFKai-SB"/>
          <w:color w:val="000000" w:themeColor="text1"/>
        </w:rPr>
      </w:pPr>
      <w:r w:rsidRPr="009C7F70">
        <w:rPr>
          <w:rFonts w:eastAsia="DFKai-SB"/>
          <w:color w:val="000000" w:themeColor="text1"/>
        </w:rPr>
        <w:t>實作</w:t>
      </w:r>
    </w:p>
    <w:p w14:paraId="04DE051B" w14:textId="77777777" w:rsidR="0056353C" w:rsidRPr="009C7F70" w:rsidRDefault="0056353C" w:rsidP="004F2630">
      <w:pPr>
        <w:numPr>
          <w:ilvl w:val="0"/>
          <w:numId w:val="113"/>
        </w:numPr>
        <w:rPr>
          <w:rFonts w:eastAsia="DFKai-SB"/>
          <w:color w:val="000000" w:themeColor="text1"/>
        </w:rPr>
      </w:pPr>
      <w:r w:rsidRPr="009C7F70">
        <w:rPr>
          <w:rFonts w:eastAsia="DFKai-SB"/>
          <w:color w:val="000000" w:themeColor="text1"/>
        </w:rPr>
        <w:t>加</w:t>
      </w:r>
      <w:r w:rsidRPr="002759E8">
        <w:rPr>
          <w:rFonts w:eastAsia="DFKai-SB"/>
          <w:color w:val="000000" w:themeColor="text1"/>
        </w:rPr>
        <w:t>上</w:t>
      </w:r>
      <w:r w:rsidRPr="002759E8">
        <w:rPr>
          <w:rFonts w:eastAsia="DFKai-SB"/>
          <w:color w:val="000000" w:themeColor="text1"/>
        </w:rPr>
        <w:t xml:space="preserve"> </w:t>
      </w:r>
      <w:hyperlink r:id="rId252">
        <w:r w:rsidRPr="002759E8">
          <w:rPr>
            <w:rFonts w:eastAsia="DFKai-SB"/>
            <w:color w:val="000000" w:themeColor="text1"/>
          </w:rPr>
          <w:t>setProperty()</w:t>
        </w:r>
      </w:hyperlink>
      <w:r w:rsidRPr="009C7F70">
        <w:rPr>
          <w:rFonts w:eastAsia="DFKai-SB"/>
          <w:color w:val="000000" w:themeColor="text1"/>
        </w:rPr>
        <w:t xml:space="preserve"> </w:t>
      </w:r>
      <w:r w:rsidRPr="009C7F70">
        <w:rPr>
          <w:rFonts w:eastAsia="DFKai-SB"/>
          <w:color w:val="000000" w:themeColor="text1"/>
        </w:rPr>
        <w:t>區塊並設定參數來改變背景顏色。</w:t>
      </w:r>
    </w:p>
    <w:p w14:paraId="5476972D" w14:textId="77777777" w:rsidR="0056353C" w:rsidRPr="009C7F70" w:rsidRDefault="0056353C" w:rsidP="004F2630">
      <w:pPr>
        <w:numPr>
          <w:ilvl w:val="0"/>
          <w:numId w:val="113"/>
        </w:numPr>
        <w:rPr>
          <w:rFonts w:eastAsia="DFKai-SB"/>
          <w:color w:val="000000" w:themeColor="text1"/>
        </w:rPr>
      </w:pPr>
      <w:r w:rsidRPr="009C7F70">
        <w:rPr>
          <w:rFonts w:eastAsia="DFKai-SB"/>
          <w:color w:val="000000" w:themeColor="text1"/>
        </w:rPr>
        <w:t>使用</w:t>
      </w:r>
      <w:r w:rsidRPr="002759E8">
        <w:rPr>
          <w:rFonts w:eastAsia="DFKai-SB"/>
          <w:color w:val="000000" w:themeColor="text1"/>
        </w:rPr>
        <w:t xml:space="preserve"> </w:t>
      </w:r>
      <w:hyperlink r:id="rId253">
        <w:r w:rsidRPr="002759E8">
          <w:rPr>
            <w:rFonts w:eastAsia="DFKai-SB"/>
            <w:color w:val="000000" w:themeColor="text1"/>
          </w:rPr>
          <w:t>rgb()</w:t>
        </w:r>
      </w:hyperlink>
      <w:r w:rsidRPr="002759E8">
        <w:rPr>
          <w:rFonts w:eastAsia="DFKai-SB"/>
          <w:color w:val="000000" w:themeColor="text1"/>
        </w:rPr>
        <w:t xml:space="preserve">  </w:t>
      </w:r>
      <w:r w:rsidRPr="002759E8">
        <w:rPr>
          <w:rFonts w:eastAsia="DFKai-SB"/>
          <w:color w:val="000000" w:themeColor="text1"/>
        </w:rPr>
        <w:t>區塊在</w:t>
      </w:r>
      <w:r w:rsidRPr="002759E8">
        <w:rPr>
          <w:rFonts w:eastAsia="DFKai-SB"/>
          <w:color w:val="000000" w:themeColor="text1"/>
        </w:rPr>
        <w:t xml:space="preserve"> </w:t>
      </w:r>
      <w:hyperlink r:id="rId254">
        <w:r w:rsidRPr="002759E8">
          <w:rPr>
            <w:rFonts w:eastAsia="DFKai-SB"/>
            <w:color w:val="000000" w:themeColor="text1"/>
          </w:rPr>
          <w:t>setProperty()</w:t>
        </w:r>
      </w:hyperlink>
      <w:r w:rsidRPr="009C7F70">
        <w:rPr>
          <w:rFonts w:eastAsia="DFKai-SB"/>
          <w:color w:val="000000" w:themeColor="text1"/>
        </w:rPr>
        <w:t>區塊內的最後一個參數來當背景色的設定。</w:t>
      </w:r>
    </w:p>
    <w:p w14:paraId="6492864B" w14:textId="77777777" w:rsidR="0056353C" w:rsidRPr="009C7F70" w:rsidRDefault="0056353C" w:rsidP="004F2630">
      <w:pPr>
        <w:numPr>
          <w:ilvl w:val="0"/>
          <w:numId w:val="113"/>
        </w:numPr>
        <w:rPr>
          <w:rFonts w:eastAsia="DFKai-SB"/>
          <w:color w:val="000000" w:themeColor="text1"/>
        </w:rPr>
      </w:pPr>
      <w:r w:rsidRPr="009C7F70">
        <w:rPr>
          <w:rFonts w:eastAsia="DFKai-SB"/>
          <w:color w:val="000000" w:themeColor="text1"/>
        </w:rPr>
        <w:t>使用你調出來的顏色來當作</w:t>
      </w:r>
      <w:r w:rsidRPr="002759E8">
        <w:rPr>
          <w:rFonts w:eastAsia="DFKai-SB"/>
          <w:color w:val="000000" w:themeColor="text1"/>
        </w:rPr>
        <w:t xml:space="preserve"> </w:t>
      </w:r>
      <w:hyperlink r:id="rId255">
        <w:r w:rsidRPr="002759E8">
          <w:rPr>
            <w:rFonts w:eastAsia="DFKai-SB"/>
            <w:color w:val="000000" w:themeColor="text1"/>
          </w:rPr>
          <w:t>rgb()</w:t>
        </w:r>
      </w:hyperlink>
      <w:r w:rsidRPr="009C7F70">
        <w:rPr>
          <w:rFonts w:eastAsia="DFKai-SB"/>
          <w:color w:val="000000" w:themeColor="text1"/>
        </w:rPr>
        <w:t xml:space="preserve"> </w:t>
      </w:r>
      <w:r w:rsidRPr="009C7F70">
        <w:rPr>
          <w:rFonts w:eastAsia="DFKai-SB"/>
          <w:color w:val="000000" w:themeColor="text1"/>
        </w:rPr>
        <w:t>區塊的輸入參數。</w:t>
      </w:r>
    </w:p>
    <w:p w14:paraId="6436C921" w14:textId="77777777" w:rsidR="0056353C" w:rsidRPr="009C7F70" w:rsidRDefault="0056353C" w:rsidP="004F2630">
      <w:pPr>
        <w:numPr>
          <w:ilvl w:val="0"/>
          <w:numId w:val="113"/>
        </w:numPr>
        <w:rPr>
          <w:rFonts w:eastAsia="DFKai-SB"/>
          <w:color w:val="000000" w:themeColor="text1"/>
        </w:rPr>
      </w:pPr>
    </w:p>
    <w:p w14:paraId="24CEE7A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"https://studio.code.org/s/csd6-2018/stage/7/puzzle/15" </w:instrText>
      </w:r>
      <w:r w:rsidRPr="009C7F70">
        <w:rPr>
          <w:rFonts w:eastAsia="DFKai-SB"/>
          <w:color w:val="000000" w:themeColor="text1"/>
        </w:rPr>
        <w:fldChar w:fldCharType="separate"/>
      </w:r>
      <w:r w:rsidRPr="009C7F70">
        <w:rPr>
          <w:rFonts w:eastAsia="DFKai-SB"/>
          <w:color w:val="000000" w:themeColor="text1"/>
        </w:rPr>
        <w:t>View on Code Studio</w:t>
      </w:r>
    </w:p>
    <w:bookmarkStart w:id="362" w:name="_h5ajpps0ocb0" w:colFirst="0" w:colLast="0"/>
    <w:bookmarkEnd w:id="362"/>
    <w:p w14:paraId="309ADF3F"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40732FFB" w14:textId="77777777" w:rsidR="0056353C" w:rsidRPr="009C7F70" w:rsidRDefault="0056353C" w:rsidP="004F2630">
      <w:pPr>
        <w:rPr>
          <w:rFonts w:eastAsia="DFKai-SB"/>
          <w:color w:val="000000" w:themeColor="text1"/>
        </w:rPr>
      </w:pPr>
      <w:r w:rsidRPr="009C7F70">
        <w:rPr>
          <w:rFonts w:eastAsia="DFKai-SB"/>
          <w:color w:val="000000" w:themeColor="text1"/>
        </w:rPr>
        <w:t>給學生的指導</w:t>
      </w:r>
    </w:p>
    <w:p w14:paraId="1E047D9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63" w:name="_o6mkcpno6hx2" w:colFirst="0" w:colLast="0"/>
      <w:bookmarkEnd w:id="363"/>
      <w:r w:rsidRPr="009C7F70">
        <w:rPr>
          <w:rFonts w:eastAsia="DFKai-SB"/>
          <w:b/>
          <w:color w:val="000000" w:themeColor="text1"/>
          <w:sz w:val="46"/>
          <w:szCs w:val="46"/>
        </w:rPr>
        <w:t>Continuous Updates</w:t>
      </w:r>
    </w:p>
    <w:p w14:paraId="2D52AF52" w14:textId="77777777" w:rsidR="0056353C" w:rsidRPr="009C7F70" w:rsidRDefault="0056353C" w:rsidP="004F2630">
      <w:pPr>
        <w:rPr>
          <w:rFonts w:eastAsia="DFKai-SB"/>
          <w:color w:val="000000" w:themeColor="text1"/>
        </w:rPr>
      </w:pPr>
      <w:r w:rsidRPr="009C7F70">
        <w:rPr>
          <w:rFonts w:eastAsia="DFKai-SB"/>
          <w:color w:val="000000" w:themeColor="text1"/>
        </w:rPr>
        <w:t>This sensor-to-color app isn't super useful if it only sets the color once when you start the app. You can use the sensors' "data" event to make your app continually update the background color every time the value changes.</w:t>
      </w:r>
    </w:p>
    <w:p w14:paraId="581CAFBC" w14:textId="77777777" w:rsidR="0056353C" w:rsidRPr="009C7F70" w:rsidRDefault="0056353C" w:rsidP="004F2630">
      <w:pPr>
        <w:rPr>
          <w:rFonts w:eastAsia="DFKai-SB"/>
          <w:color w:val="000000" w:themeColor="text1"/>
        </w:rPr>
      </w:pPr>
      <w:r w:rsidRPr="009C7F70">
        <w:rPr>
          <w:rFonts w:eastAsia="DFKai-SB"/>
          <w:color w:val="000000" w:themeColor="text1"/>
        </w:rPr>
        <w:t>Move your</w:t>
      </w:r>
      <w:hyperlink r:id="rId256">
        <w:r w:rsidRPr="009C7F70">
          <w:rPr>
            <w:rFonts w:eastAsia="DFKai-SB"/>
            <w:color w:val="000000" w:themeColor="text1"/>
          </w:rPr>
          <w:t xml:space="preserve"> </w:t>
        </w:r>
      </w:hyperlink>
      <w:hyperlink r:id="rId257">
        <w:r w:rsidRPr="002759E8">
          <w:rPr>
            <w:rFonts w:eastAsia="DFKai-SB"/>
            <w:color w:val="000000" w:themeColor="text1"/>
          </w:rPr>
          <w:t>setProperty()</w:t>
        </w:r>
      </w:hyperlink>
      <w:r w:rsidRPr="002759E8">
        <w:rPr>
          <w:rFonts w:eastAsia="DFKai-SB"/>
          <w:color w:val="000000" w:themeColor="text1"/>
        </w:rPr>
        <w:t xml:space="preserve"> block</w:t>
      </w:r>
      <w:r w:rsidRPr="009C7F70">
        <w:rPr>
          <w:rFonts w:eastAsia="DFKai-SB"/>
          <w:color w:val="000000" w:themeColor="text1"/>
        </w:rPr>
        <w:t xml:space="preserve"> into a an event handler for one of the sensors to make the app update continually.</w:t>
      </w:r>
    </w:p>
    <w:p w14:paraId="5F8E9C0E" w14:textId="77777777" w:rsidR="0056353C" w:rsidRPr="009C7F70" w:rsidRDefault="0056353C" w:rsidP="004F2630">
      <w:pPr>
        <w:rPr>
          <w:rFonts w:eastAsia="DFKai-SB"/>
          <w:color w:val="000000" w:themeColor="text1"/>
        </w:rPr>
      </w:pPr>
      <w:r w:rsidRPr="009C7F70">
        <w:rPr>
          <w:rFonts w:eastAsia="DFKai-SB"/>
          <w:color w:val="000000" w:themeColor="text1"/>
        </w:rPr>
        <w:t>如果你的感測器變換顏色程式只是在一開始讀感測器並設定一個顏色</w:t>
      </w:r>
      <w:r w:rsidRPr="009C7F70">
        <w:rPr>
          <w:rFonts w:eastAsia="DFKai-SB"/>
          <w:color w:val="000000" w:themeColor="text1"/>
        </w:rPr>
        <w:t xml:space="preserve">, </w:t>
      </w:r>
      <w:r w:rsidRPr="009C7F70">
        <w:rPr>
          <w:rFonts w:eastAsia="DFKai-SB"/>
          <w:color w:val="000000" w:themeColor="text1"/>
        </w:rPr>
        <w:t>這樣並不算好用。你可以使用感測器的資料事件</w:t>
      </w:r>
      <w:r w:rsidRPr="009C7F70">
        <w:rPr>
          <w:rFonts w:eastAsia="DFKai-SB"/>
          <w:color w:val="000000" w:themeColor="text1"/>
        </w:rPr>
        <w:t xml:space="preserve"> ( Dat Event) </w:t>
      </w:r>
      <w:r w:rsidRPr="009C7F70">
        <w:rPr>
          <w:rFonts w:eastAsia="DFKai-SB"/>
          <w:color w:val="000000" w:themeColor="text1"/>
        </w:rPr>
        <w:t>來驅動你的程式可以持續接收輸入並根據資料變化改變背景顏色。</w:t>
      </w:r>
    </w:p>
    <w:p w14:paraId="7D05C057" w14:textId="77777777" w:rsidR="0056353C" w:rsidRPr="009C7F70" w:rsidRDefault="0056353C" w:rsidP="004F2630">
      <w:pPr>
        <w:rPr>
          <w:rFonts w:eastAsia="DFKai-SB"/>
          <w:color w:val="000000" w:themeColor="text1"/>
        </w:rPr>
      </w:pPr>
      <w:r w:rsidRPr="009C7F70">
        <w:rPr>
          <w:rFonts w:eastAsia="DFKai-SB"/>
          <w:color w:val="000000" w:themeColor="text1"/>
        </w:rPr>
        <w:t>搬移你的</w:t>
      </w:r>
      <w:hyperlink r:id="rId258">
        <w:r w:rsidRPr="002759E8">
          <w:rPr>
            <w:rFonts w:eastAsia="DFKai-SB"/>
            <w:color w:val="000000" w:themeColor="text1"/>
          </w:rPr>
          <w:t>setProperty()</w:t>
        </w:r>
      </w:hyperlink>
      <w:r w:rsidRPr="002759E8">
        <w:rPr>
          <w:rFonts w:eastAsia="DFKai-SB"/>
          <w:color w:val="000000" w:themeColor="text1"/>
        </w:rPr>
        <w:t>區塊到所有的事件處理器</w:t>
      </w:r>
      <w:r w:rsidRPr="009C7F70">
        <w:rPr>
          <w:rFonts w:eastAsia="DFKai-SB"/>
          <w:color w:val="000000" w:themeColor="text1"/>
        </w:rPr>
        <w:t xml:space="preserve"> ( Event Handler ) </w:t>
      </w:r>
      <w:r w:rsidRPr="009C7F70">
        <w:rPr>
          <w:rFonts w:eastAsia="DFKai-SB"/>
          <w:color w:val="000000" w:themeColor="text1"/>
        </w:rPr>
        <w:t>中來處理並執行每次的感測器資料變化的事件</w:t>
      </w:r>
      <w:r w:rsidRPr="009C7F70">
        <w:rPr>
          <w:rFonts w:eastAsia="DFKai-SB"/>
          <w:color w:val="000000" w:themeColor="text1"/>
        </w:rPr>
        <w:t xml:space="preserve"> ( Data event) </w:t>
      </w:r>
      <w:r w:rsidRPr="009C7F70">
        <w:rPr>
          <w:rFonts w:eastAsia="DFKai-SB"/>
          <w:color w:val="000000" w:themeColor="text1"/>
        </w:rPr>
        <w:t>。</w:t>
      </w:r>
    </w:p>
    <w:p w14:paraId="60B0C217" w14:textId="77777777" w:rsidR="0056353C" w:rsidRPr="009C7F70" w:rsidRDefault="0056353C" w:rsidP="004F2630">
      <w:pPr>
        <w:numPr>
          <w:ilvl w:val="0"/>
          <w:numId w:val="138"/>
        </w:numPr>
        <w:rPr>
          <w:rFonts w:eastAsia="DFKai-SB"/>
          <w:color w:val="000000" w:themeColor="text1"/>
        </w:rPr>
      </w:pPr>
      <w:r w:rsidRPr="009C7F70">
        <w:rPr>
          <w:rFonts w:eastAsia="DFKai-SB"/>
          <w:color w:val="000000" w:themeColor="text1"/>
        </w:rPr>
        <w:t>Levels</w:t>
      </w:r>
    </w:p>
    <w:p w14:paraId="7812C930" w14:textId="77777777" w:rsidR="0056353C" w:rsidRPr="009C7F70" w:rsidRDefault="0056353C" w:rsidP="004F2630">
      <w:pPr>
        <w:numPr>
          <w:ilvl w:val="0"/>
          <w:numId w:val="138"/>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"https://curriculum.code.org/csd-18/unit6/7/#level-expando-7-16" </w:instrText>
      </w:r>
      <w:r w:rsidRPr="009C7F70">
        <w:rPr>
          <w:rFonts w:eastAsia="DFKai-SB"/>
          <w:color w:val="000000" w:themeColor="text1"/>
        </w:rPr>
        <w:fldChar w:fldCharType="separate"/>
      </w:r>
      <w:r w:rsidRPr="009C7F70">
        <w:rPr>
          <w:rFonts w:eastAsia="DFKai-SB"/>
          <w:color w:val="000000" w:themeColor="text1"/>
        </w:rPr>
        <w:t>Extra</w:t>
      </w:r>
    </w:p>
    <w:p w14:paraId="03BD38AB" w14:textId="77777777" w:rsidR="0056353C" w:rsidRPr="009C7F70" w:rsidRDefault="0056353C" w:rsidP="004F2630">
      <w:pPr>
        <w:numPr>
          <w:ilvl w:val="0"/>
          <w:numId w:val="138"/>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(click tabs to see student view)</w:t>
      </w:r>
    </w:p>
    <w:p w14:paraId="0D339FE9"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"https://studio.code.org/s/csd6-2018/stage/7/extras" </w:instrText>
      </w:r>
      <w:r w:rsidRPr="009C7F70">
        <w:rPr>
          <w:rFonts w:eastAsia="DFKai-SB"/>
          <w:color w:val="000000" w:themeColor="text1"/>
        </w:rPr>
        <w:fldChar w:fldCharType="separate"/>
      </w:r>
      <w:r w:rsidRPr="009C7F70">
        <w:rPr>
          <w:rFonts w:eastAsia="DFKai-SB"/>
          <w:color w:val="000000" w:themeColor="text1"/>
        </w:rPr>
        <w:t>View on Code Studio</w:t>
      </w:r>
    </w:p>
    <w:bookmarkStart w:id="364" w:name="_np7vsa7g68rf" w:colFirst="0" w:colLast="0"/>
    <w:bookmarkEnd w:id="364"/>
    <w:p w14:paraId="108A726F"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A54B610" w14:textId="77777777" w:rsidR="0056353C" w:rsidRPr="009C7F70" w:rsidRDefault="0056353C" w:rsidP="004F2630">
      <w:pPr>
        <w:rPr>
          <w:rFonts w:eastAsia="DFKai-SB"/>
          <w:color w:val="000000" w:themeColor="text1"/>
        </w:rPr>
      </w:pPr>
      <w:r w:rsidRPr="009C7F70">
        <w:rPr>
          <w:rFonts w:eastAsia="DFKai-SB"/>
          <w:color w:val="000000" w:themeColor="text1"/>
        </w:rPr>
        <w:t>給學生的指導</w:t>
      </w:r>
    </w:p>
    <w:p w14:paraId="0ED93DF6" w14:textId="77777777" w:rsidR="0056353C" w:rsidRPr="009C7F70" w:rsidRDefault="0056353C" w:rsidP="004F2630">
      <w:pPr>
        <w:rPr>
          <w:rFonts w:eastAsia="DFKai-SB"/>
          <w:color w:val="000000" w:themeColor="text1"/>
        </w:rPr>
      </w:pPr>
    </w:p>
    <w:p w14:paraId="3F2AB80C"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65" w:name="_wtx2c7q1gv2t" w:colFirst="0" w:colLast="0"/>
      <w:bookmarkEnd w:id="365"/>
      <w:r w:rsidRPr="009C7F70">
        <w:rPr>
          <w:rFonts w:eastAsia="DFKai-SB"/>
          <w:b/>
          <w:color w:val="000000" w:themeColor="text1"/>
          <w:sz w:val="46"/>
          <w:szCs w:val="46"/>
        </w:rPr>
        <w:t>Challenge</w:t>
      </w:r>
    </w:p>
    <w:p w14:paraId="64E3683E" w14:textId="77777777" w:rsidR="0056353C" w:rsidRPr="009C7F70" w:rsidRDefault="0056353C" w:rsidP="004F2630">
      <w:pPr>
        <w:rPr>
          <w:rFonts w:eastAsia="DFKai-SB"/>
          <w:color w:val="000000" w:themeColor="text1"/>
        </w:rPr>
      </w:pPr>
      <w:r w:rsidRPr="009C7F70">
        <w:rPr>
          <w:rFonts w:eastAsia="DFKai-SB"/>
          <w:color w:val="000000" w:themeColor="text1"/>
        </w:rPr>
        <w:t>挑戰</w:t>
      </w:r>
    </w:p>
    <w:p w14:paraId="03230218" w14:textId="77777777" w:rsidR="0056353C" w:rsidRPr="009C7F70" w:rsidRDefault="0056353C" w:rsidP="004F2630">
      <w:pPr>
        <w:rPr>
          <w:rFonts w:eastAsia="DFKai-SB"/>
          <w:color w:val="000000" w:themeColor="text1"/>
        </w:rPr>
      </w:pPr>
    </w:p>
    <w:p w14:paraId="711417F3" w14:textId="77777777" w:rsidR="0056353C" w:rsidRPr="009C7F70" w:rsidRDefault="0056353C" w:rsidP="004F2630">
      <w:pPr>
        <w:rPr>
          <w:rFonts w:eastAsia="DFKai-SB"/>
          <w:i/>
          <w:color w:val="000000" w:themeColor="text1"/>
        </w:rPr>
      </w:pPr>
      <w:r w:rsidRPr="009C7F70">
        <w:rPr>
          <w:rFonts w:eastAsia="DFKai-SB"/>
          <w:i/>
          <w:color w:val="000000" w:themeColor="text1"/>
        </w:rPr>
        <w:t>Check with your teacher before pursuing this challenge</w:t>
      </w:r>
    </w:p>
    <w:p w14:paraId="2AE7BF31" w14:textId="77777777" w:rsidR="0056353C" w:rsidRPr="009C7F70" w:rsidRDefault="0056353C" w:rsidP="004F2630">
      <w:pPr>
        <w:rPr>
          <w:rFonts w:eastAsia="DFKai-SB"/>
          <w:color w:val="000000" w:themeColor="text1"/>
        </w:rPr>
      </w:pPr>
      <w:r w:rsidRPr="009C7F70">
        <w:rPr>
          <w:rFonts w:eastAsia="DFKai-SB"/>
          <w:color w:val="000000" w:themeColor="text1"/>
        </w:rPr>
        <w:t>Now that you've practiced taking input from the various analog sensors and changing their scale to meet your needs, can you come up with an interesting use for sensor data? It's easy to display the raw numbers coming out of a sensor, but far more interesting to present that data in different ways.</w:t>
      </w:r>
    </w:p>
    <w:p w14:paraId="179E7339" w14:textId="77777777" w:rsidR="0056353C" w:rsidRPr="009C7F70" w:rsidRDefault="0056353C" w:rsidP="004F2630">
      <w:pPr>
        <w:rPr>
          <w:rFonts w:eastAsia="DFKai-SB"/>
          <w:color w:val="000000" w:themeColor="text1"/>
        </w:rPr>
      </w:pPr>
      <w:r w:rsidRPr="009C7F70">
        <w:rPr>
          <w:rFonts w:eastAsia="DFKai-SB"/>
          <w:color w:val="000000" w:themeColor="text1"/>
        </w:rPr>
        <w:t>當你要開始進行挑戰時先與講師確定一下挑戰的內容</w:t>
      </w:r>
      <w:r w:rsidRPr="009C7F70">
        <w:rPr>
          <w:rFonts w:eastAsia="DFKai-SB"/>
          <w:color w:val="000000" w:themeColor="text1"/>
        </w:rPr>
        <w:t xml:space="preserve"> </w:t>
      </w:r>
      <w:r w:rsidRPr="009C7F70">
        <w:rPr>
          <w:rFonts w:eastAsia="DFKai-SB"/>
          <w:color w:val="000000" w:themeColor="text1"/>
        </w:rPr>
        <w:t>。</w:t>
      </w:r>
    </w:p>
    <w:p w14:paraId="34B722EE" w14:textId="77777777" w:rsidR="0056353C" w:rsidRPr="009C7F70" w:rsidRDefault="0056353C" w:rsidP="004F2630">
      <w:pPr>
        <w:rPr>
          <w:rFonts w:eastAsia="DFKai-SB"/>
          <w:color w:val="000000" w:themeColor="text1"/>
        </w:rPr>
      </w:pPr>
      <w:r w:rsidRPr="009C7F70">
        <w:rPr>
          <w:rFonts w:eastAsia="DFKai-SB"/>
          <w:color w:val="000000" w:themeColor="text1"/>
        </w:rPr>
        <w:t>現在你已經練習了從不同的感測器讀出值，並且可以縮放這些讀出值到你需要的數值區間，現在你是不是已經有一些有趣的想法來應用這些數值</w:t>
      </w:r>
      <w:r w:rsidRPr="009C7F70">
        <w:rPr>
          <w:rFonts w:eastAsia="DFKai-SB"/>
          <w:color w:val="000000" w:themeColor="text1"/>
        </w:rPr>
        <w:t xml:space="preserve"> ? </w:t>
      </w:r>
      <w:r w:rsidRPr="009C7F70">
        <w:rPr>
          <w:rFonts w:eastAsia="DFKai-SB"/>
          <w:color w:val="000000" w:themeColor="text1"/>
        </w:rPr>
        <w:t>你當然可以直接顯示這些從感測器讀出值，</w:t>
      </w:r>
      <w:r w:rsidRPr="009C7F70">
        <w:rPr>
          <w:rFonts w:eastAsia="DFKai-SB"/>
          <w:color w:val="000000" w:themeColor="text1"/>
        </w:rPr>
        <w:t xml:space="preserve"> </w:t>
      </w:r>
      <w:r w:rsidRPr="009C7F70">
        <w:rPr>
          <w:rFonts w:eastAsia="DFKai-SB"/>
          <w:color w:val="000000" w:themeColor="text1"/>
        </w:rPr>
        <w:t>但更有趣的挑戰是你如何用不同的方式來呈現這些值。</w:t>
      </w:r>
    </w:p>
    <w:p w14:paraId="70C3DA67" w14:textId="77777777" w:rsidR="0056353C" w:rsidRPr="009C7F70" w:rsidRDefault="0056353C" w:rsidP="004F2630">
      <w:pPr>
        <w:rPr>
          <w:rFonts w:eastAsia="DFKai-SB"/>
          <w:color w:val="000000" w:themeColor="text1"/>
        </w:rPr>
      </w:pPr>
    </w:p>
    <w:p w14:paraId="249E885F" w14:textId="77777777" w:rsidR="0056353C" w:rsidRPr="009C7F70" w:rsidRDefault="0056353C" w:rsidP="004F2630">
      <w:pPr>
        <w:rPr>
          <w:rFonts w:eastAsia="DFKai-SB"/>
          <w:color w:val="000000" w:themeColor="text1"/>
        </w:rPr>
      </w:pPr>
      <w:r w:rsidRPr="009C7F70">
        <w:rPr>
          <w:rFonts w:eastAsia="DFKai-SB"/>
          <w:color w:val="000000" w:themeColor="text1"/>
        </w:rPr>
        <w:t>Consider the following ways you might communicate sensor data:</w:t>
      </w:r>
    </w:p>
    <w:p w14:paraId="70E26E2A" w14:textId="77777777" w:rsidR="0056353C" w:rsidRPr="009C7F70" w:rsidRDefault="0056353C" w:rsidP="004F2630">
      <w:pPr>
        <w:numPr>
          <w:ilvl w:val="0"/>
          <w:numId w:val="112"/>
        </w:numPr>
        <w:rPr>
          <w:rFonts w:eastAsia="DFKai-SB"/>
          <w:color w:val="000000" w:themeColor="text1"/>
        </w:rPr>
      </w:pPr>
      <w:r w:rsidRPr="009C7F70">
        <w:rPr>
          <w:rFonts w:eastAsia="DFKai-SB"/>
          <w:color w:val="000000" w:themeColor="text1"/>
        </w:rPr>
        <w:t>Use the board outputs</w:t>
      </w:r>
    </w:p>
    <w:p w14:paraId="39A9304D" w14:textId="77777777" w:rsidR="0056353C" w:rsidRPr="009C7F70" w:rsidRDefault="0056353C" w:rsidP="004F2630">
      <w:pPr>
        <w:numPr>
          <w:ilvl w:val="0"/>
          <w:numId w:val="112"/>
        </w:numPr>
        <w:rPr>
          <w:rFonts w:eastAsia="DFKai-SB"/>
          <w:color w:val="000000" w:themeColor="text1"/>
        </w:rPr>
      </w:pPr>
      <w:r w:rsidRPr="009C7F70">
        <w:rPr>
          <w:rFonts w:eastAsia="DFKai-SB"/>
          <w:color w:val="000000" w:themeColor="text1"/>
        </w:rPr>
        <w:t>Change the width, height, or position of a UI element</w:t>
      </w:r>
    </w:p>
    <w:p w14:paraId="2AAEDB4E" w14:textId="77777777" w:rsidR="0056353C" w:rsidRPr="009C7F70" w:rsidRDefault="0056353C" w:rsidP="004F2630">
      <w:pPr>
        <w:numPr>
          <w:ilvl w:val="0"/>
          <w:numId w:val="112"/>
        </w:numPr>
        <w:rPr>
          <w:rFonts w:eastAsia="DFKai-SB"/>
          <w:color w:val="000000" w:themeColor="text1"/>
        </w:rPr>
      </w:pPr>
      <w:r w:rsidRPr="009C7F70">
        <w:rPr>
          <w:rFonts w:eastAsia="DFKai-SB"/>
          <w:color w:val="000000" w:themeColor="text1"/>
        </w:rPr>
        <w:t>Use conditionals to display different images based on sensor values</w:t>
      </w:r>
    </w:p>
    <w:p w14:paraId="1120174E" w14:textId="77777777" w:rsidR="0056353C" w:rsidRPr="009C7F70" w:rsidRDefault="0056353C" w:rsidP="004F2630">
      <w:pPr>
        <w:rPr>
          <w:rFonts w:eastAsia="DFKai-SB"/>
          <w:color w:val="000000" w:themeColor="text1"/>
        </w:rPr>
      </w:pPr>
      <w:r w:rsidRPr="009C7F70">
        <w:rPr>
          <w:rFonts w:eastAsia="DFKai-SB"/>
          <w:color w:val="000000" w:themeColor="text1"/>
        </w:rPr>
        <w:t>想一想如何用下面的方式來呈現從感測器讀出來的值</w:t>
      </w:r>
    </w:p>
    <w:p w14:paraId="172AC841" w14:textId="77777777" w:rsidR="0056353C" w:rsidRPr="009C7F70" w:rsidRDefault="0056353C" w:rsidP="004F2630">
      <w:pPr>
        <w:numPr>
          <w:ilvl w:val="0"/>
          <w:numId w:val="118"/>
        </w:numPr>
        <w:rPr>
          <w:rFonts w:eastAsia="DFKai-SB"/>
          <w:color w:val="000000" w:themeColor="text1"/>
        </w:rPr>
      </w:pPr>
      <w:r w:rsidRPr="009C7F70">
        <w:rPr>
          <w:rFonts w:eastAsia="DFKai-SB"/>
          <w:color w:val="000000" w:themeColor="text1"/>
        </w:rPr>
        <w:t>利用板子上的輸出</w:t>
      </w:r>
      <w:r w:rsidRPr="009C7F70">
        <w:rPr>
          <w:rFonts w:eastAsia="DFKai-SB"/>
          <w:color w:val="000000" w:themeColor="text1"/>
        </w:rPr>
        <w:t xml:space="preserve"> </w:t>
      </w:r>
    </w:p>
    <w:p w14:paraId="5F5132F0" w14:textId="77777777" w:rsidR="0056353C" w:rsidRPr="009C7F70" w:rsidRDefault="0056353C" w:rsidP="004F2630">
      <w:pPr>
        <w:numPr>
          <w:ilvl w:val="0"/>
          <w:numId w:val="118"/>
        </w:numPr>
        <w:rPr>
          <w:rFonts w:eastAsia="DFKai-SB"/>
          <w:color w:val="000000" w:themeColor="text1"/>
        </w:rPr>
      </w:pPr>
      <w:r w:rsidRPr="009C7F70">
        <w:rPr>
          <w:rFonts w:eastAsia="DFKai-SB"/>
          <w:color w:val="000000" w:themeColor="text1"/>
        </w:rPr>
        <w:t>利用</w:t>
      </w:r>
      <w:r w:rsidRPr="009C7F70">
        <w:rPr>
          <w:rFonts w:eastAsia="DFKai-SB"/>
          <w:color w:val="000000" w:themeColor="text1"/>
        </w:rPr>
        <w:t xml:space="preserve"> UI </w:t>
      </w:r>
      <w:r w:rsidRPr="009C7F70">
        <w:rPr>
          <w:rFonts w:eastAsia="DFKai-SB"/>
          <w:color w:val="000000" w:themeColor="text1"/>
        </w:rPr>
        <w:t>原件來改變寬，高或位置</w:t>
      </w:r>
    </w:p>
    <w:p w14:paraId="491C0C69" w14:textId="77777777" w:rsidR="0056353C" w:rsidRPr="009C7F70" w:rsidRDefault="0056353C" w:rsidP="004F2630">
      <w:pPr>
        <w:numPr>
          <w:ilvl w:val="0"/>
          <w:numId w:val="118"/>
        </w:numPr>
        <w:rPr>
          <w:rFonts w:eastAsia="DFKai-SB"/>
          <w:color w:val="000000" w:themeColor="text1"/>
        </w:rPr>
      </w:pPr>
      <w:r w:rsidRPr="009C7F70">
        <w:rPr>
          <w:rFonts w:eastAsia="DFKai-SB"/>
          <w:color w:val="000000" w:themeColor="text1"/>
        </w:rPr>
        <w:t>根據感測器讀出值設定不同的條件來顯示不同的圖示</w:t>
      </w:r>
    </w:p>
    <w:p w14:paraId="5414EF36" w14:textId="77777777" w:rsidR="0056353C" w:rsidRPr="009C7F70" w:rsidRDefault="0056353C" w:rsidP="004F2630">
      <w:pPr>
        <w:rPr>
          <w:rFonts w:eastAsia="DFKai-SB"/>
          <w:color w:val="000000" w:themeColor="text1"/>
        </w:rPr>
      </w:pPr>
    </w:p>
    <w:p w14:paraId="4229C701"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66" w:name="_mylc3lxd7bom" w:colFirst="0" w:colLast="0"/>
      <w:bookmarkEnd w:id="366"/>
      <w:r w:rsidRPr="009C7F70">
        <w:rPr>
          <w:rFonts w:eastAsia="DFKai-SB"/>
          <w:b/>
          <w:color w:val="000000" w:themeColor="text1"/>
          <w:sz w:val="34"/>
          <w:szCs w:val="34"/>
        </w:rPr>
        <w:t>Wrap Up (5 min)</w:t>
      </w:r>
    </w:p>
    <w:p w14:paraId="57C449C7"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67" w:name="_kbeom1cx93fb" w:colFirst="0" w:colLast="0"/>
      <w:bookmarkEnd w:id="367"/>
      <w:r w:rsidRPr="009C7F70">
        <w:rPr>
          <w:rFonts w:eastAsia="DFKai-SB"/>
          <w:b/>
          <w:color w:val="000000" w:themeColor="text1"/>
          <w:sz w:val="26"/>
          <w:szCs w:val="26"/>
        </w:rPr>
        <w:t>Sensors All Around</w:t>
      </w:r>
    </w:p>
    <w:p w14:paraId="204F3E06" w14:textId="77777777" w:rsidR="0056353C" w:rsidRPr="009C7F70" w:rsidRDefault="0056353C" w:rsidP="004F2630">
      <w:pPr>
        <w:rPr>
          <w:rFonts w:eastAsia="DFKai-SB"/>
          <w:color w:val="000000" w:themeColor="text1"/>
        </w:rPr>
      </w:pPr>
      <w:r w:rsidRPr="009C7F70">
        <w:rPr>
          <w:rFonts w:eastAsia="DFKai-SB"/>
          <w:color w:val="000000" w:themeColor="text1"/>
        </w:rPr>
        <w:t>各種不同的感測器</w:t>
      </w:r>
      <w:r w:rsidRPr="009C7F70">
        <w:rPr>
          <w:rFonts w:eastAsia="DFKai-SB"/>
          <w:color w:val="000000" w:themeColor="text1"/>
        </w:rPr>
        <w:t xml:space="preserve"> </w:t>
      </w:r>
    </w:p>
    <w:p w14:paraId="1B0B20C8" w14:textId="77777777" w:rsidR="0056353C" w:rsidRPr="009C7F70" w:rsidRDefault="0056353C" w:rsidP="004F2630">
      <w:pPr>
        <w:rPr>
          <w:rFonts w:eastAsia="DFKai-SB"/>
          <w:color w:val="000000" w:themeColor="text1"/>
        </w:rPr>
      </w:pPr>
    </w:p>
    <w:p w14:paraId="14F55FC4" w14:textId="77777777" w:rsidR="0056353C" w:rsidRPr="009C7F70" w:rsidRDefault="0056353C" w:rsidP="004F2630">
      <w:pPr>
        <w:rPr>
          <w:rFonts w:eastAsia="DFKai-SB"/>
          <w:color w:val="000000" w:themeColor="text1"/>
        </w:rPr>
      </w:pPr>
      <w:r w:rsidRPr="009C7F70">
        <w:rPr>
          <w:rFonts w:eastAsia="DFKai-SB"/>
          <w:b/>
          <w:color w:val="000000" w:themeColor="text1"/>
        </w:rPr>
        <w:t>Journal:</w:t>
      </w:r>
      <w:r w:rsidRPr="009C7F70">
        <w:rPr>
          <w:rFonts w:eastAsia="DFKai-SB"/>
          <w:color w:val="000000" w:themeColor="text1"/>
        </w:rPr>
        <w:t xml:space="preserve"> Considering all of the computing devices that you interact with on a regular basis, identify as many potential analog sensors as you can. Where do your computing devices take a continuously changing signal and convert it into digital data?</w:t>
      </w:r>
    </w:p>
    <w:p w14:paraId="2467A424" w14:textId="77777777" w:rsidR="0056353C" w:rsidRPr="009C7F70" w:rsidRDefault="0056353C" w:rsidP="004F2630">
      <w:pPr>
        <w:widowControl w:val="0"/>
        <w:spacing w:before="200" w:line="240" w:lineRule="auto"/>
        <w:ind w:right="-619"/>
        <w:rPr>
          <w:rFonts w:eastAsia="DFKai-SB"/>
          <w:color w:val="000000" w:themeColor="text1"/>
        </w:rPr>
      </w:pPr>
      <w:r w:rsidRPr="009C7F70">
        <w:rPr>
          <w:rFonts w:eastAsia="DFKai-SB"/>
          <w:color w:val="000000" w:themeColor="text1"/>
          <w:sz w:val="24"/>
          <w:szCs w:val="24"/>
        </w:rPr>
        <w:t>筆記</w:t>
      </w:r>
      <w:r w:rsidRPr="009C7F70">
        <w:rPr>
          <w:rFonts w:eastAsia="DFKai-SB"/>
          <w:color w:val="000000" w:themeColor="text1"/>
          <w:sz w:val="24"/>
          <w:szCs w:val="24"/>
        </w:rPr>
        <w:t xml:space="preserve"> :   </w:t>
      </w:r>
      <w:r w:rsidRPr="009C7F70">
        <w:rPr>
          <w:rFonts w:eastAsia="DFKai-SB"/>
          <w:color w:val="000000" w:themeColor="text1"/>
          <w:sz w:val="24"/>
          <w:szCs w:val="24"/>
        </w:rPr>
        <w:t>請想一想在日常生活中有那些感測器會運用這些類比訊號轉換成轉換成數位訊提供智慧型裝置運用</w:t>
      </w:r>
      <w:r w:rsidRPr="009C7F70">
        <w:rPr>
          <w:rFonts w:eastAsia="DFKai-SB"/>
          <w:color w:val="000000" w:themeColor="text1"/>
          <w:sz w:val="24"/>
          <w:szCs w:val="24"/>
        </w:rPr>
        <w:t xml:space="preserve">? </w:t>
      </w:r>
      <w:r w:rsidRPr="009C7F70">
        <w:rPr>
          <w:rFonts w:eastAsia="DFKai-SB"/>
          <w:color w:val="000000" w:themeColor="text1"/>
          <w:sz w:val="24"/>
          <w:szCs w:val="24"/>
        </w:rPr>
        <w:t>試舉出例子。</w:t>
      </w:r>
    </w:p>
    <w:p w14:paraId="3710CCEC"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68" w:name="_e7xdzvd35kfy" w:colFirst="0" w:colLast="0"/>
      <w:bookmarkEnd w:id="368"/>
      <w:r w:rsidRPr="009C7F70">
        <w:rPr>
          <w:rFonts w:eastAsia="DFKai-SB"/>
          <w:b/>
          <w:color w:val="000000" w:themeColor="text1"/>
          <w:sz w:val="34"/>
          <w:szCs w:val="34"/>
        </w:rPr>
        <w:t>Standards Alignment</w:t>
      </w:r>
    </w:p>
    <w:bookmarkStart w:id="369" w:name="_n7ulqxqrx1mc" w:colFirst="0" w:colLast="0"/>
    <w:bookmarkEnd w:id="369"/>
    <w:p w14:paraId="1A925D64" w14:textId="77777777" w:rsidR="0056353C" w:rsidRPr="009C7F70" w:rsidRDefault="0056353C"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"https://curriculum.code.org/csd-18/standards/" </w:instrText>
      </w:r>
      <w:r w:rsidRPr="009C7F70">
        <w:rPr>
          <w:rFonts w:eastAsia="DFKai-SB"/>
          <w:color w:val="000000" w:themeColor="text1"/>
        </w:rPr>
        <w:fldChar w:fldCharType="separate"/>
      </w:r>
      <w:r w:rsidRPr="009C7F70">
        <w:rPr>
          <w:rFonts w:eastAsia="DFKai-SB"/>
          <w:b/>
          <w:color w:val="000000" w:themeColor="text1"/>
          <w:sz w:val="22"/>
          <w:szCs w:val="22"/>
        </w:rPr>
        <w:t>View full course alignment</w:t>
      </w:r>
    </w:p>
    <w:bookmarkStart w:id="370" w:name="_964c9dnofys9" w:colFirst="0" w:colLast="0"/>
    <w:bookmarkEnd w:id="370"/>
    <w:p w14:paraId="7C158F21" w14:textId="77777777" w:rsidR="0056353C" w:rsidRPr="009C7F70" w:rsidRDefault="0056353C"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end"/>
      </w:r>
      <w:r w:rsidRPr="009C7F70">
        <w:rPr>
          <w:rFonts w:eastAsia="DFKai-SB"/>
          <w:b/>
          <w:color w:val="000000" w:themeColor="text1"/>
          <w:sz w:val="22"/>
          <w:szCs w:val="22"/>
        </w:rPr>
        <w:t>CSTA K-12 Computer Science Standards</w:t>
      </w:r>
    </w:p>
    <w:p w14:paraId="6220E1F8" w14:textId="77777777" w:rsidR="0056353C" w:rsidRPr="009C7F70" w:rsidRDefault="0056353C" w:rsidP="004F2630">
      <w:pPr>
        <w:rPr>
          <w:rFonts w:eastAsia="DFKai-SB"/>
          <w:color w:val="000000" w:themeColor="text1"/>
        </w:rPr>
      </w:pPr>
      <w:r w:rsidRPr="009C7F70">
        <w:rPr>
          <w:rFonts w:eastAsia="DFKai-SB"/>
          <w:b/>
          <w:color w:val="000000" w:themeColor="text1"/>
        </w:rPr>
        <w:t>AP</w:t>
      </w:r>
      <w:r w:rsidRPr="009C7F70">
        <w:rPr>
          <w:rFonts w:eastAsia="DFKai-SB"/>
          <w:color w:val="000000" w:themeColor="text1"/>
        </w:rPr>
        <w:t xml:space="preserve"> - Algorithms &amp; Programming</w:t>
      </w:r>
    </w:p>
    <w:p w14:paraId="2289C009" w14:textId="77777777" w:rsidR="0056353C" w:rsidRPr="009C7F70" w:rsidRDefault="0056353C" w:rsidP="004F2630">
      <w:pPr>
        <w:numPr>
          <w:ilvl w:val="0"/>
          <w:numId w:val="128"/>
        </w:numPr>
        <w:rPr>
          <w:rFonts w:eastAsia="DFKai-SB"/>
          <w:color w:val="000000" w:themeColor="text1"/>
        </w:rPr>
      </w:pPr>
      <w:r w:rsidRPr="009C7F70">
        <w:rPr>
          <w:rFonts w:eastAsia="DFKai-SB"/>
          <w:b/>
          <w:color w:val="000000" w:themeColor="text1"/>
        </w:rPr>
        <w:t>2-AP-11</w:t>
      </w:r>
      <w:r w:rsidRPr="009C7F70">
        <w:rPr>
          <w:rFonts w:eastAsia="DFKai-SB"/>
          <w:color w:val="000000" w:themeColor="text1"/>
        </w:rPr>
        <w:t xml:space="preserve"> - Create clearly named variables that represent different data types and perform operations on their values.</w:t>
      </w:r>
    </w:p>
    <w:p w14:paraId="1998E40D" w14:textId="77777777" w:rsidR="0056353C" w:rsidRPr="009C7F70" w:rsidRDefault="0056353C" w:rsidP="004F2630">
      <w:pPr>
        <w:numPr>
          <w:ilvl w:val="0"/>
          <w:numId w:val="128"/>
        </w:numPr>
        <w:rPr>
          <w:rFonts w:eastAsia="DFKai-SB"/>
          <w:color w:val="000000" w:themeColor="text1"/>
        </w:rPr>
      </w:pPr>
      <w:r w:rsidRPr="009C7F70">
        <w:rPr>
          <w:rFonts w:eastAsia="DFKai-SB"/>
          <w:b/>
          <w:color w:val="000000" w:themeColor="text1"/>
        </w:rPr>
        <w:lastRenderedPageBreak/>
        <w:t>2-AP-12</w:t>
      </w:r>
      <w:r w:rsidRPr="009C7F70">
        <w:rPr>
          <w:rFonts w:eastAsia="DFKai-SB"/>
          <w:color w:val="000000" w:themeColor="text1"/>
        </w:rPr>
        <w:t xml:space="preserve"> - Design and iteratively develop programs that combine control structures, including nested loops and compound conditionals.</w:t>
      </w:r>
    </w:p>
    <w:p w14:paraId="197184D7" w14:textId="77777777" w:rsidR="0056353C" w:rsidRPr="009C7F70" w:rsidRDefault="0056353C" w:rsidP="004F2630">
      <w:pPr>
        <w:numPr>
          <w:ilvl w:val="0"/>
          <w:numId w:val="128"/>
        </w:numPr>
        <w:rPr>
          <w:rFonts w:eastAsia="DFKai-SB"/>
          <w:color w:val="000000" w:themeColor="text1"/>
        </w:rPr>
      </w:pPr>
      <w:r w:rsidRPr="009C7F70">
        <w:rPr>
          <w:rFonts w:eastAsia="DFKai-SB"/>
          <w:b/>
          <w:color w:val="000000" w:themeColor="text1"/>
        </w:rPr>
        <w:t>2-AP-13</w:t>
      </w:r>
      <w:r w:rsidRPr="009C7F70">
        <w:rPr>
          <w:rFonts w:eastAsia="DFKai-SB"/>
          <w:color w:val="000000" w:themeColor="text1"/>
        </w:rPr>
        <w:t xml:space="preserve"> - Decompose problems and subproblems into parts to facilitate the design, implementation, and review of programs.</w:t>
      </w:r>
    </w:p>
    <w:p w14:paraId="3301F5D6" w14:textId="77777777" w:rsidR="0056353C" w:rsidRPr="009C7F70" w:rsidRDefault="0056353C" w:rsidP="004F2630">
      <w:pPr>
        <w:numPr>
          <w:ilvl w:val="0"/>
          <w:numId w:val="128"/>
        </w:numPr>
        <w:rPr>
          <w:rFonts w:eastAsia="DFKai-SB"/>
          <w:color w:val="000000" w:themeColor="text1"/>
        </w:rPr>
      </w:pPr>
      <w:r w:rsidRPr="009C7F70">
        <w:rPr>
          <w:rFonts w:eastAsia="DFKai-SB"/>
          <w:b/>
          <w:color w:val="000000" w:themeColor="text1"/>
        </w:rPr>
        <w:t>2-AP-16</w:t>
      </w:r>
      <w:r w:rsidRPr="009C7F70">
        <w:rPr>
          <w:rFonts w:eastAsia="DFKai-SB"/>
          <w:color w:val="000000" w:themeColor="text1"/>
        </w:rPr>
        <w:t xml:space="preserve"> - Incorporate existing code, media, and libraries into original programs, and give attribution.</w:t>
      </w:r>
    </w:p>
    <w:p w14:paraId="6D40E263" w14:textId="77777777" w:rsidR="0056353C" w:rsidRPr="009C7F70" w:rsidRDefault="0056353C" w:rsidP="004F2630">
      <w:pPr>
        <w:numPr>
          <w:ilvl w:val="0"/>
          <w:numId w:val="128"/>
        </w:numPr>
        <w:rPr>
          <w:rFonts w:eastAsia="DFKai-SB"/>
          <w:color w:val="000000" w:themeColor="text1"/>
        </w:rPr>
      </w:pPr>
      <w:r w:rsidRPr="009C7F70">
        <w:rPr>
          <w:rFonts w:eastAsia="DFKai-SB"/>
          <w:b/>
          <w:color w:val="000000" w:themeColor="text1"/>
        </w:rPr>
        <w:t>2-AP-17</w:t>
      </w:r>
      <w:r w:rsidRPr="009C7F70">
        <w:rPr>
          <w:rFonts w:eastAsia="DFKai-SB"/>
          <w:color w:val="000000" w:themeColor="text1"/>
        </w:rPr>
        <w:t xml:space="preserve"> - Systematically test and refine programs using a range of test cases.</w:t>
      </w:r>
    </w:p>
    <w:p w14:paraId="6D39F363" w14:textId="77777777" w:rsidR="0056353C" w:rsidRPr="009C7F70" w:rsidRDefault="0056353C" w:rsidP="004F2630">
      <w:pPr>
        <w:numPr>
          <w:ilvl w:val="0"/>
          <w:numId w:val="128"/>
        </w:numPr>
        <w:rPr>
          <w:rFonts w:eastAsia="DFKai-SB"/>
          <w:color w:val="000000" w:themeColor="text1"/>
        </w:rPr>
      </w:pPr>
      <w:r w:rsidRPr="009C7F70">
        <w:rPr>
          <w:rFonts w:eastAsia="DFKai-SB"/>
          <w:b/>
          <w:color w:val="000000" w:themeColor="text1"/>
        </w:rPr>
        <w:t>2-AP-19</w:t>
      </w:r>
      <w:r w:rsidRPr="009C7F70">
        <w:rPr>
          <w:rFonts w:eastAsia="DFKai-SB"/>
          <w:color w:val="000000" w:themeColor="text1"/>
        </w:rPr>
        <w:t xml:space="preserve"> - Document programs in order to make them easier to follow, test, and debug.</w:t>
      </w:r>
    </w:p>
    <w:p w14:paraId="633B0DE1" w14:textId="77777777" w:rsidR="0056353C" w:rsidRPr="009C7F70" w:rsidRDefault="0056353C" w:rsidP="004F2630">
      <w:pPr>
        <w:rPr>
          <w:rFonts w:eastAsia="DFKai-SB"/>
          <w:color w:val="000000" w:themeColor="text1"/>
        </w:rPr>
      </w:pPr>
      <w:r w:rsidRPr="009C7F70">
        <w:rPr>
          <w:rFonts w:eastAsia="DFKai-SB"/>
          <w:b/>
          <w:color w:val="000000" w:themeColor="text1"/>
        </w:rPr>
        <w:t>CS</w:t>
      </w:r>
      <w:r w:rsidRPr="009C7F70">
        <w:rPr>
          <w:rFonts w:eastAsia="DFKai-SB"/>
          <w:color w:val="000000" w:themeColor="text1"/>
        </w:rPr>
        <w:t xml:space="preserve"> - Computing Systems</w:t>
      </w:r>
    </w:p>
    <w:p w14:paraId="6B9066BF" w14:textId="77777777" w:rsidR="0056353C" w:rsidRPr="009C7F70" w:rsidRDefault="0056353C" w:rsidP="004F2630">
      <w:pPr>
        <w:numPr>
          <w:ilvl w:val="0"/>
          <w:numId w:val="123"/>
        </w:numPr>
        <w:rPr>
          <w:rFonts w:eastAsia="DFKai-SB"/>
          <w:color w:val="000000" w:themeColor="text1"/>
        </w:rPr>
      </w:pPr>
      <w:r w:rsidRPr="009C7F70">
        <w:rPr>
          <w:rFonts w:eastAsia="DFKai-SB"/>
          <w:b/>
          <w:color w:val="000000" w:themeColor="text1"/>
        </w:rPr>
        <w:t>2-CS-01</w:t>
      </w:r>
      <w:r w:rsidRPr="009C7F70">
        <w:rPr>
          <w:rFonts w:eastAsia="DFKai-SB"/>
          <w:color w:val="000000" w:themeColor="text1"/>
        </w:rPr>
        <w:t xml:space="preserve"> - Recommend improvements to the design of computing devices, based on an analysis of how users interact with the devices.</w:t>
      </w:r>
    </w:p>
    <w:p w14:paraId="1DC2B0D0" w14:textId="77777777" w:rsidR="0056353C" w:rsidRPr="009C7F70" w:rsidRDefault="0056353C" w:rsidP="004F2630">
      <w:pPr>
        <w:numPr>
          <w:ilvl w:val="0"/>
          <w:numId w:val="123"/>
        </w:numPr>
        <w:rPr>
          <w:rFonts w:eastAsia="DFKai-SB"/>
          <w:color w:val="000000" w:themeColor="text1"/>
        </w:rPr>
      </w:pPr>
      <w:r w:rsidRPr="009C7F70">
        <w:rPr>
          <w:rFonts w:eastAsia="DFKai-SB"/>
          <w:b/>
          <w:color w:val="000000" w:themeColor="text1"/>
        </w:rPr>
        <w:t>2-CS-02</w:t>
      </w:r>
      <w:r w:rsidRPr="009C7F70">
        <w:rPr>
          <w:rFonts w:eastAsia="DFKai-SB"/>
          <w:color w:val="000000" w:themeColor="text1"/>
        </w:rPr>
        <w:t xml:space="preserve"> - Design projects that combine hardware and software components to collect and exchange data.</w:t>
      </w:r>
    </w:p>
    <w:p w14:paraId="5105E61E" w14:textId="77777777" w:rsidR="0056353C" w:rsidRPr="009C7F70" w:rsidRDefault="0056353C" w:rsidP="004F2630">
      <w:pPr>
        <w:numPr>
          <w:ilvl w:val="0"/>
          <w:numId w:val="123"/>
        </w:numPr>
        <w:rPr>
          <w:rFonts w:eastAsia="DFKai-SB"/>
          <w:color w:val="000000" w:themeColor="text1"/>
        </w:rPr>
      </w:pPr>
      <w:r w:rsidRPr="009C7F70">
        <w:rPr>
          <w:rFonts w:eastAsia="DFKai-SB"/>
          <w:b/>
          <w:color w:val="000000" w:themeColor="text1"/>
        </w:rPr>
        <w:t>2-CS-03</w:t>
      </w:r>
      <w:r w:rsidRPr="009C7F70">
        <w:rPr>
          <w:rFonts w:eastAsia="DFKai-SB"/>
          <w:color w:val="000000" w:themeColor="text1"/>
        </w:rPr>
        <w:t xml:space="preserve"> - Systematically identify and fix problems with computing devices and their components.</w:t>
      </w:r>
    </w:p>
    <w:p w14:paraId="6A59DC78" w14:textId="31A76500" w:rsidR="00FC5141" w:rsidRDefault="00FC5141" w:rsidP="004F2630">
      <w:pPr>
        <w:rPr>
          <w:rFonts w:eastAsia="DFKai-SB"/>
          <w:color w:val="000000" w:themeColor="text1"/>
        </w:rPr>
      </w:pPr>
      <w:r>
        <w:rPr>
          <w:rFonts w:eastAsia="DFKai-SB"/>
          <w:color w:val="000000" w:themeColor="text1"/>
        </w:rPr>
        <w:br w:type="page"/>
      </w:r>
    </w:p>
    <w:p w14:paraId="6C227983" w14:textId="77777777" w:rsidR="0056353C" w:rsidRPr="00FC5141" w:rsidRDefault="0056353C" w:rsidP="004F2630">
      <w:pPr>
        <w:pStyle w:val="Heading1"/>
        <w:keepNext w:val="0"/>
        <w:keepLines w:val="0"/>
        <w:spacing w:before="480"/>
        <w:rPr>
          <w:rFonts w:eastAsia="DFKai-SB"/>
          <w:b/>
          <w:color w:val="FFC000"/>
          <w:sz w:val="46"/>
          <w:szCs w:val="46"/>
        </w:rPr>
      </w:pPr>
      <w:bookmarkStart w:id="371" w:name="_jnv6n7b3oo92" w:colFirst="0" w:colLast="0"/>
      <w:bookmarkEnd w:id="371"/>
      <w:r w:rsidRPr="00FC5141">
        <w:rPr>
          <w:rFonts w:eastAsia="DFKai-SB"/>
          <w:b/>
          <w:color w:val="FFC000"/>
          <w:sz w:val="46"/>
          <w:szCs w:val="46"/>
        </w:rPr>
        <w:lastRenderedPageBreak/>
        <w:t>Lesson 8: The Program Design Process</w:t>
      </w:r>
    </w:p>
    <w:p w14:paraId="019C7873" w14:textId="77777777" w:rsidR="0056353C" w:rsidRPr="009C7F70" w:rsidRDefault="0056353C" w:rsidP="004F2630">
      <w:pPr>
        <w:rPr>
          <w:rFonts w:eastAsia="DFKai-SB"/>
          <w:b/>
          <w:color w:val="000000" w:themeColor="text1"/>
        </w:rPr>
      </w:pPr>
      <w:r w:rsidRPr="009C7F70">
        <w:rPr>
          <w:rFonts w:eastAsia="DFKai-SB"/>
          <w:color w:val="000000" w:themeColor="text1"/>
        </w:rPr>
        <w:t>第</w:t>
      </w:r>
      <w:r w:rsidRPr="009C7F70">
        <w:rPr>
          <w:rFonts w:eastAsia="DFKai-SB"/>
          <w:color w:val="000000" w:themeColor="text1"/>
        </w:rPr>
        <w:t>8</w:t>
      </w:r>
      <w:r w:rsidRPr="009C7F70">
        <w:rPr>
          <w:rFonts w:eastAsia="DFKai-SB"/>
          <w:color w:val="000000" w:themeColor="text1"/>
        </w:rPr>
        <w:t>課：程式設計流程</w:t>
      </w:r>
    </w:p>
    <w:p w14:paraId="6AC58FF1" w14:textId="77777777" w:rsidR="0056353C" w:rsidRPr="009C7F70" w:rsidRDefault="0056353C" w:rsidP="004F2630">
      <w:pPr>
        <w:pStyle w:val="Heading4"/>
        <w:keepNext w:val="0"/>
        <w:keepLines w:val="0"/>
        <w:spacing w:before="240" w:after="40"/>
        <w:rPr>
          <w:rFonts w:eastAsia="DFKai-SB"/>
          <w:b/>
          <w:color w:val="000000" w:themeColor="text1"/>
          <w:sz w:val="22"/>
          <w:szCs w:val="22"/>
        </w:rPr>
      </w:pPr>
      <w:bookmarkStart w:id="372" w:name="_be11xn5npjve" w:colFirst="0" w:colLast="0"/>
      <w:bookmarkEnd w:id="372"/>
      <w:r w:rsidRPr="009C7F70">
        <w:rPr>
          <w:rFonts w:eastAsia="DFKai-SB"/>
          <w:b/>
          <w:color w:val="000000" w:themeColor="text1"/>
          <w:sz w:val="22"/>
          <w:szCs w:val="22"/>
        </w:rPr>
        <w:t>App Lab | Maker Toolkit</w:t>
      </w:r>
    </w:p>
    <w:p w14:paraId="38300B49" w14:textId="77777777" w:rsidR="0056353C" w:rsidRPr="009C7F70" w:rsidRDefault="0056353C" w:rsidP="004F2630">
      <w:pPr>
        <w:rPr>
          <w:rFonts w:eastAsia="DFKai-SB"/>
          <w:color w:val="000000" w:themeColor="text1"/>
        </w:rPr>
      </w:pPr>
      <w:r w:rsidRPr="009C7F70">
        <w:rPr>
          <w:rFonts w:eastAsia="DFKai-SB"/>
          <w:color w:val="000000" w:themeColor="text1"/>
        </w:rPr>
        <w:t xml:space="preserve">App Lab| </w:t>
      </w:r>
      <w:r w:rsidRPr="009C7F70">
        <w:rPr>
          <w:rFonts w:eastAsia="DFKai-SB"/>
          <w:color w:val="000000" w:themeColor="text1"/>
        </w:rPr>
        <w:t>創客工具組</w:t>
      </w:r>
    </w:p>
    <w:p w14:paraId="262DC2C4"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73" w:name="_cy7zpqp58lcy" w:colFirst="0" w:colLast="0"/>
      <w:bookmarkEnd w:id="373"/>
      <w:r w:rsidRPr="009C7F70">
        <w:rPr>
          <w:rFonts w:eastAsia="DFKai-SB"/>
          <w:b/>
          <w:color w:val="000000" w:themeColor="text1"/>
          <w:sz w:val="34"/>
          <w:szCs w:val="34"/>
        </w:rPr>
        <w:t>Overview</w:t>
      </w:r>
    </w:p>
    <w:p w14:paraId="4495AB79" w14:textId="77777777" w:rsidR="0056353C" w:rsidRPr="009C7F70" w:rsidRDefault="0056353C" w:rsidP="004F2630">
      <w:pPr>
        <w:rPr>
          <w:rFonts w:eastAsia="DFKai-SB"/>
          <w:color w:val="000000" w:themeColor="text1"/>
        </w:rPr>
      </w:pPr>
      <w:r w:rsidRPr="009C7F70">
        <w:rPr>
          <w:rFonts w:eastAsia="DFKai-SB"/>
          <w:color w:val="000000" w:themeColor="text1"/>
        </w:rPr>
        <w:t>課程概述</w:t>
      </w:r>
    </w:p>
    <w:p w14:paraId="3CE02BBB" w14:textId="77777777" w:rsidR="0056353C" w:rsidRPr="009C7F70" w:rsidRDefault="0056353C" w:rsidP="004F2630">
      <w:pPr>
        <w:rPr>
          <w:rFonts w:eastAsia="DFKai-SB"/>
          <w:color w:val="000000" w:themeColor="text1"/>
        </w:rPr>
      </w:pPr>
    </w:p>
    <w:p w14:paraId="7EFA788D" w14:textId="77777777" w:rsidR="0056353C" w:rsidRPr="009C7F70" w:rsidRDefault="0056353C" w:rsidP="004F2630">
      <w:pPr>
        <w:rPr>
          <w:rFonts w:eastAsia="DFKai-SB"/>
          <w:color w:val="000000" w:themeColor="text1"/>
        </w:rPr>
      </w:pPr>
      <w:r w:rsidRPr="009C7F70">
        <w:rPr>
          <w:rFonts w:eastAsia="DFKai-SB"/>
          <w:color w:val="000000" w:themeColor="text1"/>
        </w:rPr>
        <w:t>This lesson introduces students to the process they will use to design programs of their own throughout this unit. This process is centered around a project guide which asks students to sketch out their screens, identify elements of the Circuit Playground to be used, define variables, and describe events before they begin programming. This process is similar to the Game Design Process that we used in Unit 3. In this lesson students begin by playing a tug o' war style game where the code is hidden. They discuss what they think the board components, events, and variables would need to be to make the program. They are then given a completed project guide which shows one way to implement the project. Students are then walked through this process through a series of levels. At the end of the lesson students have an opportunity to make improvements to the program to make it their own.</w:t>
      </w:r>
    </w:p>
    <w:p w14:paraId="69EFAE55" w14:textId="77777777" w:rsidR="0056353C" w:rsidRPr="009C7F70" w:rsidRDefault="0056353C" w:rsidP="004F2630">
      <w:pPr>
        <w:rPr>
          <w:rFonts w:eastAsia="DFKai-SB"/>
          <w:color w:val="000000" w:themeColor="text1"/>
        </w:rPr>
      </w:pPr>
    </w:p>
    <w:p w14:paraId="2AFFEF7C" w14:textId="77777777" w:rsidR="0056353C" w:rsidRPr="009C7F70" w:rsidRDefault="0056353C" w:rsidP="004F2630">
      <w:pPr>
        <w:rPr>
          <w:rFonts w:eastAsia="DFKai-SB"/>
          <w:color w:val="000000" w:themeColor="text1"/>
        </w:rPr>
      </w:pPr>
      <w:r w:rsidRPr="009C7F70">
        <w:rPr>
          <w:rFonts w:eastAsia="DFKai-SB"/>
          <w:color w:val="000000" w:themeColor="text1"/>
        </w:rPr>
        <w:t>本課程將向學生介紹如何在這整個單元中設計出自己程式的流程。這個流程是以專案指南為中心，在開始寫程式之前，要求學生勾勒出他們的構思、找出要使用的</w:t>
      </w:r>
      <w:r w:rsidRPr="009C7F70">
        <w:rPr>
          <w:rFonts w:eastAsia="DFKai-SB"/>
          <w:color w:val="000000" w:themeColor="text1"/>
        </w:rPr>
        <w:t>Circuit Playground</w:t>
      </w:r>
      <w:r w:rsidRPr="009C7F70">
        <w:rPr>
          <w:rFonts w:eastAsia="DFKai-SB"/>
          <w:color w:val="000000" w:themeColor="text1"/>
        </w:rPr>
        <w:t>元素、定義出變數、並描述出事件。這個流程與我們在第</w:t>
      </w:r>
      <w:r w:rsidRPr="009C7F70">
        <w:rPr>
          <w:rFonts w:eastAsia="DFKai-SB"/>
          <w:color w:val="000000" w:themeColor="text1"/>
        </w:rPr>
        <w:t>3</w:t>
      </w:r>
      <w:r w:rsidRPr="009C7F70">
        <w:rPr>
          <w:rFonts w:eastAsia="DFKai-SB"/>
          <w:color w:val="000000" w:themeColor="text1"/>
        </w:rPr>
        <w:t>單元中學到的遊戲設計流程有點像。在本課程中，學生們首先玩一個需要寫程式的類似拉鋸比賽</w:t>
      </w:r>
      <w:r w:rsidRPr="009C7F70">
        <w:rPr>
          <w:rFonts w:eastAsia="DFKai-SB"/>
          <w:color w:val="000000" w:themeColor="text1"/>
        </w:rPr>
        <w:t>(</w:t>
      </w:r>
      <w:r w:rsidRPr="009C7F70">
        <w:rPr>
          <w:rFonts w:eastAsia="DFKai-SB"/>
          <w:color w:val="000000" w:themeColor="text1"/>
        </w:rPr>
        <w:t>笑臉賽跑</w:t>
      </w:r>
      <w:r w:rsidRPr="009C7F70">
        <w:rPr>
          <w:rFonts w:eastAsia="DFKai-SB"/>
          <w:color w:val="000000" w:themeColor="text1"/>
        </w:rPr>
        <w:t>)</w:t>
      </w:r>
      <w:r w:rsidRPr="009C7F70">
        <w:rPr>
          <w:rFonts w:eastAsia="DFKai-SB"/>
          <w:color w:val="000000" w:themeColor="text1"/>
        </w:rPr>
        <w:t>的遊戲。他們將討論出他們認為需要用到程式的實驗板組件、事件和函數。然後他們會拿到有一份完整描述實施專案方法的專案指南。隨後學生便可以據此來執行一系列關卡來走完這個流程。在這課程結束時，學生有機會對程式進行改進，使其成為自己的遊戲。</w:t>
      </w:r>
    </w:p>
    <w:p w14:paraId="37934482" w14:textId="77777777" w:rsidR="0056353C" w:rsidRPr="009C7F70" w:rsidRDefault="0056353C" w:rsidP="004F2630">
      <w:pPr>
        <w:rPr>
          <w:rFonts w:eastAsia="DFKai-SB"/>
          <w:color w:val="000000" w:themeColor="text1"/>
        </w:rPr>
      </w:pPr>
    </w:p>
    <w:p w14:paraId="27B80E9D"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74" w:name="_6nl7c9bw6tn1" w:colFirst="0" w:colLast="0"/>
      <w:bookmarkEnd w:id="374"/>
      <w:r w:rsidRPr="009C7F70">
        <w:rPr>
          <w:rFonts w:eastAsia="DFKai-SB"/>
          <w:b/>
          <w:color w:val="000000" w:themeColor="text1"/>
          <w:sz w:val="34"/>
          <w:szCs w:val="34"/>
        </w:rPr>
        <w:t>Purpose</w:t>
      </w:r>
    </w:p>
    <w:p w14:paraId="5B155947" w14:textId="77777777" w:rsidR="0056353C" w:rsidRPr="009C7F70" w:rsidRDefault="0056353C" w:rsidP="004F2630">
      <w:pPr>
        <w:rPr>
          <w:rFonts w:eastAsia="DFKai-SB"/>
          <w:color w:val="000000" w:themeColor="text1"/>
        </w:rPr>
      </w:pPr>
      <w:r w:rsidRPr="009C7F70">
        <w:rPr>
          <w:rFonts w:eastAsia="DFKai-SB"/>
          <w:color w:val="000000" w:themeColor="text1"/>
        </w:rPr>
        <w:t>課程目的</w:t>
      </w:r>
    </w:p>
    <w:p w14:paraId="5D0ED421" w14:textId="77777777" w:rsidR="0056353C" w:rsidRPr="009C7F70" w:rsidRDefault="0056353C" w:rsidP="004F2630">
      <w:pPr>
        <w:rPr>
          <w:rFonts w:eastAsia="DFKai-SB"/>
          <w:color w:val="000000" w:themeColor="text1"/>
        </w:rPr>
      </w:pPr>
    </w:p>
    <w:p w14:paraId="1CECDFF0" w14:textId="77777777" w:rsidR="0056353C" w:rsidRPr="009C7F70" w:rsidRDefault="0056353C" w:rsidP="004F2630">
      <w:pPr>
        <w:rPr>
          <w:rFonts w:eastAsia="DFKai-SB"/>
          <w:color w:val="000000" w:themeColor="text1"/>
        </w:rPr>
      </w:pPr>
      <w:r w:rsidRPr="009C7F70">
        <w:rPr>
          <w:rFonts w:eastAsia="DFKai-SB"/>
          <w:color w:val="000000" w:themeColor="text1"/>
        </w:rPr>
        <w:t xml:space="preserve">This lesson gives students to practice developing a larger scale program in order to prepare them to do so independently. While previous lessons have focused on building skills around using specific elements of the Circuit Playground and related programming concepts, this lesson focuses on combining everything learned so far into a more complex program. The lesson heavily scaffolds the software development process by providing students a completed project guide, providing starter code, and walking students through its implementation. In the subsequent lessons students will need to complete a greater portion </w:t>
      </w:r>
      <w:r w:rsidRPr="009C7F70">
        <w:rPr>
          <w:rFonts w:eastAsia="DFKai-SB"/>
          <w:color w:val="000000" w:themeColor="text1"/>
        </w:rPr>
        <w:lastRenderedPageBreak/>
        <w:t>of this guide independently, and for the final project they will follow this process largely independently.</w:t>
      </w:r>
    </w:p>
    <w:p w14:paraId="4657CDE2" w14:textId="77777777" w:rsidR="0056353C" w:rsidRPr="009C7F70" w:rsidRDefault="0056353C" w:rsidP="004F2630">
      <w:pPr>
        <w:rPr>
          <w:rFonts w:eastAsia="DFKai-SB"/>
          <w:color w:val="000000" w:themeColor="text1"/>
        </w:rPr>
      </w:pPr>
      <w:r w:rsidRPr="009C7F70">
        <w:rPr>
          <w:rFonts w:eastAsia="DFKai-SB"/>
          <w:color w:val="000000" w:themeColor="text1"/>
        </w:rPr>
        <w:t>本課程的主要目的是讓學生藉由練習開發更大規模程式的機會，來學習獨立開發程式的能力。雖然之前的課程側重於使用</w:t>
      </w:r>
      <w:r w:rsidRPr="009C7F70">
        <w:rPr>
          <w:rFonts w:eastAsia="DFKai-SB"/>
          <w:color w:val="000000" w:themeColor="text1"/>
        </w:rPr>
        <w:t>Circuit Playground</w:t>
      </w:r>
      <w:r w:rsidRPr="009C7F70">
        <w:rPr>
          <w:rFonts w:eastAsia="DFKai-SB"/>
          <w:color w:val="000000" w:themeColor="text1"/>
        </w:rPr>
        <w:t>的特定元素和相關的程式概念，但本課程的重點則是將之前學到的所有內容應用到一個更複雜的程式裡。本課程為了支援軟體開發流程，特別為學生提供完整的專案指南及啟始代碼，並引導學生完成實作。在隨後的課程中，學生將需要獨立完成本指南剩下的一大部分，對於最終專案，學生們將在會更獨立地遵循此流程。</w:t>
      </w:r>
    </w:p>
    <w:p w14:paraId="69FE4655"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75" w:name="_p6ammmlbxpdf" w:colFirst="0" w:colLast="0"/>
      <w:bookmarkEnd w:id="375"/>
      <w:r w:rsidRPr="009C7F70">
        <w:rPr>
          <w:rFonts w:eastAsia="DFKai-SB"/>
          <w:b/>
          <w:color w:val="000000" w:themeColor="text1"/>
          <w:sz w:val="34"/>
          <w:szCs w:val="34"/>
        </w:rPr>
        <w:t>Agenda</w:t>
      </w:r>
    </w:p>
    <w:p w14:paraId="5ADD271C" w14:textId="77777777" w:rsidR="0056353C" w:rsidRPr="009C7F70" w:rsidRDefault="0056353C" w:rsidP="004F2630">
      <w:pPr>
        <w:numPr>
          <w:ilvl w:val="0"/>
          <w:numId w:val="144"/>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"https://curriculum.code.org/csd-18/unit6/8/#the-program-design-process0" </w:instrText>
      </w:r>
      <w:r w:rsidRPr="009C7F70">
        <w:rPr>
          <w:rFonts w:eastAsia="DFKai-SB"/>
          <w:color w:val="000000" w:themeColor="text1"/>
        </w:rPr>
        <w:fldChar w:fldCharType="separate"/>
      </w:r>
      <w:r w:rsidRPr="009C7F70">
        <w:rPr>
          <w:rFonts w:eastAsia="DFKai-SB"/>
          <w:color w:val="000000" w:themeColor="text1"/>
        </w:rPr>
        <w:t>Warm Up (15 min)</w:t>
      </w:r>
    </w:p>
    <w:p w14:paraId="71323D27" w14:textId="77777777" w:rsidR="0056353C" w:rsidRPr="009C7F70" w:rsidRDefault="0056353C" w:rsidP="004F2630">
      <w:pPr>
        <w:numPr>
          <w:ilvl w:val="1"/>
          <w:numId w:val="14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"https://curriculum.code.org/csd-18/unit6/8/#the-program-design-process1" </w:instrText>
      </w:r>
      <w:r w:rsidRPr="009C7F70">
        <w:rPr>
          <w:rFonts w:eastAsia="DFKai-SB"/>
          <w:color w:val="000000" w:themeColor="text1"/>
        </w:rPr>
        <w:fldChar w:fldCharType="separate"/>
      </w:r>
      <w:r w:rsidRPr="009C7F70">
        <w:rPr>
          <w:rFonts w:eastAsia="DFKai-SB"/>
          <w:color w:val="000000" w:themeColor="text1"/>
        </w:rPr>
        <w:t>Play Emoji Race</w:t>
      </w:r>
    </w:p>
    <w:p w14:paraId="2F60F529" w14:textId="77777777" w:rsidR="0056353C" w:rsidRPr="009C7F70" w:rsidRDefault="0056353C" w:rsidP="004F2630">
      <w:pPr>
        <w:numPr>
          <w:ilvl w:val="1"/>
          <w:numId w:val="14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"https://curriculum.code.org/csd-18/unit6/8/#the-program-design-process2" </w:instrText>
      </w:r>
      <w:r w:rsidRPr="009C7F70">
        <w:rPr>
          <w:rFonts w:eastAsia="DFKai-SB"/>
          <w:color w:val="000000" w:themeColor="text1"/>
        </w:rPr>
        <w:fldChar w:fldCharType="separate"/>
      </w:r>
      <w:r w:rsidRPr="009C7F70">
        <w:rPr>
          <w:rFonts w:eastAsia="DFKai-SB"/>
          <w:color w:val="000000" w:themeColor="text1"/>
        </w:rPr>
        <w:t>Stop: Review Project Guide</w:t>
      </w:r>
    </w:p>
    <w:p w14:paraId="35A9E044" w14:textId="77777777" w:rsidR="0056353C" w:rsidRPr="009C7F70" w:rsidRDefault="0056353C" w:rsidP="004F2630">
      <w:pPr>
        <w:numPr>
          <w:ilvl w:val="0"/>
          <w:numId w:val="14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"https://curriculum.code.org/csd-18/unit6/8/#the-program-design-process3" </w:instrText>
      </w:r>
      <w:r w:rsidRPr="009C7F70">
        <w:rPr>
          <w:rFonts w:eastAsia="DFKai-SB"/>
          <w:color w:val="000000" w:themeColor="text1"/>
        </w:rPr>
        <w:fldChar w:fldCharType="separate"/>
      </w:r>
      <w:r w:rsidRPr="009C7F70">
        <w:rPr>
          <w:rFonts w:eastAsia="DFKai-SB"/>
          <w:color w:val="000000" w:themeColor="text1"/>
        </w:rPr>
        <w:t>Activity (45-60 min)</w:t>
      </w:r>
    </w:p>
    <w:p w14:paraId="510D5749" w14:textId="77777777" w:rsidR="0056353C" w:rsidRPr="009C7F70" w:rsidRDefault="0056353C" w:rsidP="004F2630">
      <w:pPr>
        <w:numPr>
          <w:ilvl w:val="1"/>
          <w:numId w:val="14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"https://curriculum.code.org/csd-18/unit6/8/#the-program-design-process4" </w:instrText>
      </w:r>
      <w:r w:rsidRPr="009C7F70">
        <w:rPr>
          <w:rFonts w:eastAsia="DFKai-SB"/>
          <w:color w:val="000000" w:themeColor="text1"/>
        </w:rPr>
        <w:fldChar w:fldCharType="separate"/>
      </w:r>
      <w:r w:rsidRPr="009C7F70">
        <w:rPr>
          <w:rFonts w:eastAsia="DFKai-SB"/>
          <w:color w:val="000000" w:themeColor="text1"/>
        </w:rPr>
        <w:t>Implement Project Guide</w:t>
      </w:r>
    </w:p>
    <w:p w14:paraId="07DA6969" w14:textId="77777777" w:rsidR="0056353C" w:rsidRPr="009C7F70" w:rsidRDefault="0056353C" w:rsidP="004F2630">
      <w:pPr>
        <w:numPr>
          <w:ilvl w:val="0"/>
          <w:numId w:val="144"/>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"https://curriculum.code.org/csd-18/unit6/8/#the-program-design-process5" </w:instrText>
      </w:r>
      <w:r w:rsidRPr="009C7F70">
        <w:rPr>
          <w:rFonts w:eastAsia="DFKai-SB"/>
          <w:color w:val="000000" w:themeColor="text1"/>
        </w:rPr>
        <w:fldChar w:fldCharType="separate"/>
      </w:r>
      <w:r w:rsidRPr="009C7F70">
        <w:rPr>
          <w:rFonts w:eastAsia="DFKai-SB"/>
          <w:color w:val="000000" w:themeColor="text1"/>
        </w:rPr>
        <w:t>Wrap Up (20 min)</w:t>
      </w:r>
    </w:p>
    <w:p w14:paraId="610A851C" w14:textId="77777777" w:rsidR="0056353C" w:rsidRPr="009C7F70" w:rsidRDefault="0056353C" w:rsidP="004F2630">
      <w:pPr>
        <w:numPr>
          <w:ilvl w:val="1"/>
          <w:numId w:val="144"/>
        </w:numPr>
        <w:rPr>
          <w:rFonts w:eastAsia="DFKai-SB"/>
          <w:color w:val="000000" w:themeColor="text1"/>
        </w:rPr>
      </w:pPr>
      <w:r w:rsidRPr="009C7F70">
        <w:rPr>
          <w:rFonts w:eastAsia="DFKai-SB"/>
          <w:color w:val="000000" w:themeColor="text1"/>
        </w:rPr>
        <w:fldChar w:fldCharType="end"/>
      </w:r>
      <w:hyperlink r:id="rId259" w:anchor="the-program-design-process6">
        <w:r w:rsidRPr="009C7F70">
          <w:rPr>
            <w:rFonts w:eastAsia="DFKai-SB"/>
            <w:color w:val="000000" w:themeColor="text1"/>
          </w:rPr>
          <w:t>Make It Your Own</w:t>
        </w:r>
      </w:hyperlink>
    </w:p>
    <w:p w14:paraId="6BA16434" w14:textId="77777777" w:rsidR="0056353C" w:rsidRPr="009C7F70" w:rsidRDefault="0056353C" w:rsidP="004F2630">
      <w:pPr>
        <w:pStyle w:val="Heading1"/>
        <w:keepNext w:val="0"/>
        <w:keepLines w:val="0"/>
        <w:spacing w:before="100" w:line="240" w:lineRule="auto"/>
        <w:ind w:right="-619"/>
        <w:rPr>
          <w:rFonts w:eastAsia="DFKai-SB"/>
          <w:color w:val="000000" w:themeColor="text1"/>
        </w:rPr>
      </w:pPr>
      <w:r w:rsidRPr="009C7F70">
        <w:rPr>
          <w:rFonts w:eastAsia="DFKai-SB"/>
          <w:color w:val="000000" w:themeColor="text1"/>
        </w:rPr>
        <w:t>課程流程</w:t>
      </w:r>
    </w:p>
    <w:p w14:paraId="298E0159" w14:textId="77777777" w:rsidR="0056353C" w:rsidRPr="009C7F70" w:rsidRDefault="0056353C" w:rsidP="004F2630">
      <w:pPr>
        <w:widowControl w:val="0"/>
        <w:numPr>
          <w:ilvl w:val="0"/>
          <w:numId w:val="155"/>
        </w:numPr>
        <w:spacing w:before="200" w:line="240" w:lineRule="auto"/>
        <w:ind w:right="-619"/>
        <w:rPr>
          <w:rFonts w:eastAsia="DFKai-SB"/>
          <w:color w:val="000000" w:themeColor="text1"/>
        </w:rPr>
      </w:pPr>
      <w:r w:rsidRPr="009C7F70">
        <w:rPr>
          <w:rFonts w:eastAsia="DFKai-SB"/>
          <w:color w:val="000000" w:themeColor="text1"/>
          <w:sz w:val="24"/>
          <w:szCs w:val="24"/>
        </w:rPr>
        <w:t>暖身活動</w:t>
      </w:r>
      <w:r w:rsidRPr="009C7F70">
        <w:rPr>
          <w:rFonts w:eastAsia="DFKai-SB"/>
          <w:color w:val="000000" w:themeColor="text1"/>
          <w:sz w:val="24"/>
          <w:szCs w:val="24"/>
        </w:rPr>
        <w:t xml:space="preserve"> (15</w:t>
      </w:r>
      <w:r w:rsidRPr="009C7F70">
        <w:rPr>
          <w:rFonts w:eastAsia="DFKai-SB"/>
          <w:color w:val="000000" w:themeColor="text1"/>
          <w:sz w:val="24"/>
          <w:szCs w:val="24"/>
        </w:rPr>
        <w:t>分鐘</w:t>
      </w:r>
      <w:r w:rsidRPr="009C7F70">
        <w:rPr>
          <w:rFonts w:eastAsia="DFKai-SB"/>
          <w:color w:val="000000" w:themeColor="text1"/>
          <w:sz w:val="24"/>
          <w:szCs w:val="24"/>
        </w:rPr>
        <w:t>)</w:t>
      </w:r>
    </w:p>
    <w:p w14:paraId="47D680E2" w14:textId="77777777" w:rsidR="0056353C" w:rsidRPr="009C7F70" w:rsidRDefault="0056353C" w:rsidP="004F2630">
      <w:pPr>
        <w:widowControl w:val="0"/>
        <w:numPr>
          <w:ilvl w:val="0"/>
          <w:numId w:val="155"/>
        </w:numPr>
        <w:spacing w:before="200" w:line="240" w:lineRule="auto"/>
        <w:ind w:right="-619"/>
        <w:rPr>
          <w:rFonts w:eastAsia="DFKai-SB"/>
          <w:color w:val="000000" w:themeColor="text1"/>
        </w:rPr>
      </w:pPr>
      <w:r w:rsidRPr="009C7F70">
        <w:rPr>
          <w:rFonts w:eastAsia="DFKai-SB"/>
          <w:color w:val="000000" w:themeColor="text1"/>
          <w:sz w:val="24"/>
          <w:szCs w:val="24"/>
        </w:rPr>
        <w:t>玩</w:t>
      </w:r>
      <w:r w:rsidRPr="009C7F70">
        <w:rPr>
          <w:rFonts w:eastAsia="DFKai-SB"/>
          <w:color w:val="000000" w:themeColor="text1"/>
        </w:rPr>
        <w:t>笑臉賽跑遊戲</w:t>
      </w:r>
    </w:p>
    <w:p w14:paraId="0B1B37DF" w14:textId="77777777" w:rsidR="0056353C" w:rsidRPr="009C7F70" w:rsidRDefault="0056353C" w:rsidP="004F2630">
      <w:pPr>
        <w:widowControl w:val="0"/>
        <w:numPr>
          <w:ilvl w:val="0"/>
          <w:numId w:val="155"/>
        </w:numPr>
        <w:spacing w:before="200" w:line="240" w:lineRule="auto"/>
        <w:ind w:right="-619"/>
        <w:rPr>
          <w:rFonts w:eastAsia="DFKai-SB"/>
          <w:color w:val="000000" w:themeColor="text1"/>
          <w:sz w:val="24"/>
          <w:szCs w:val="24"/>
        </w:rPr>
      </w:pPr>
      <w:r w:rsidRPr="009C7F70">
        <w:rPr>
          <w:rFonts w:eastAsia="DFKai-SB"/>
          <w:color w:val="000000" w:themeColor="text1"/>
          <w:sz w:val="24"/>
          <w:szCs w:val="24"/>
        </w:rPr>
        <w:t>停下來：檢視專案指南</w:t>
      </w:r>
    </w:p>
    <w:p w14:paraId="2E3B0A5A" w14:textId="77777777" w:rsidR="0056353C" w:rsidRPr="009C7F70" w:rsidRDefault="0056353C" w:rsidP="004F2630">
      <w:pPr>
        <w:widowControl w:val="0"/>
        <w:numPr>
          <w:ilvl w:val="0"/>
          <w:numId w:val="155"/>
        </w:numPr>
        <w:spacing w:before="200" w:line="240" w:lineRule="auto"/>
        <w:ind w:right="-619"/>
        <w:rPr>
          <w:rFonts w:eastAsia="DFKai-SB"/>
          <w:color w:val="000000" w:themeColor="text1"/>
        </w:rPr>
      </w:pPr>
      <w:r w:rsidRPr="009C7F70">
        <w:rPr>
          <w:rFonts w:eastAsia="DFKai-SB"/>
          <w:color w:val="000000" w:themeColor="text1"/>
          <w:sz w:val="24"/>
          <w:szCs w:val="24"/>
        </w:rPr>
        <w:t>活動內容</w:t>
      </w:r>
      <w:r w:rsidRPr="009C7F70">
        <w:rPr>
          <w:rFonts w:eastAsia="DFKai-SB"/>
          <w:color w:val="000000" w:themeColor="text1"/>
          <w:sz w:val="24"/>
          <w:szCs w:val="24"/>
        </w:rPr>
        <w:t xml:space="preserve"> (40-60</w:t>
      </w:r>
      <w:r w:rsidRPr="009C7F70">
        <w:rPr>
          <w:rFonts w:eastAsia="DFKai-SB"/>
          <w:color w:val="000000" w:themeColor="text1"/>
          <w:sz w:val="24"/>
          <w:szCs w:val="24"/>
        </w:rPr>
        <w:t>分鐘</w:t>
      </w:r>
      <w:r w:rsidRPr="009C7F70">
        <w:rPr>
          <w:rFonts w:eastAsia="DFKai-SB"/>
          <w:color w:val="000000" w:themeColor="text1"/>
          <w:sz w:val="24"/>
          <w:szCs w:val="24"/>
        </w:rPr>
        <w:t>)</w:t>
      </w:r>
    </w:p>
    <w:p w14:paraId="2A08FC35" w14:textId="77777777" w:rsidR="0056353C" w:rsidRPr="009C7F70" w:rsidRDefault="0056353C" w:rsidP="004F2630">
      <w:pPr>
        <w:widowControl w:val="0"/>
        <w:numPr>
          <w:ilvl w:val="0"/>
          <w:numId w:val="155"/>
        </w:numPr>
        <w:spacing w:before="200" w:line="240" w:lineRule="auto"/>
        <w:ind w:right="-619"/>
        <w:rPr>
          <w:rFonts w:eastAsia="DFKai-SB"/>
          <w:color w:val="000000" w:themeColor="text1"/>
        </w:rPr>
      </w:pPr>
      <w:r w:rsidRPr="009C7F70">
        <w:rPr>
          <w:rFonts w:eastAsia="DFKai-SB"/>
          <w:color w:val="000000" w:themeColor="text1"/>
        </w:rPr>
        <w:t>專案指南的實作</w:t>
      </w:r>
    </w:p>
    <w:p w14:paraId="35C04B1B" w14:textId="77777777" w:rsidR="0056353C" w:rsidRPr="009C7F70" w:rsidRDefault="0056353C" w:rsidP="004F2630">
      <w:pPr>
        <w:widowControl w:val="0"/>
        <w:numPr>
          <w:ilvl w:val="0"/>
          <w:numId w:val="155"/>
        </w:numPr>
        <w:spacing w:before="200" w:line="240" w:lineRule="auto"/>
        <w:ind w:right="-619"/>
        <w:rPr>
          <w:rFonts w:eastAsia="DFKai-SB"/>
          <w:color w:val="000000" w:themeColor="text1"/>
        </w:rPr>
      </w:pPr>
      <w:r w:rsidRPr="009C7F70">
        <w:rPr>
          <w:rFonts w:eastAsia="DFKai-SB"/>
          <w:color w:val="000000" w:themeColor="text1"/>
          <w:sz w:val="24"/>
          <w:szCs w:val="24"/>
        </w:rPr>
        <w:t>總結</w:t>
      </w:r>
      <w:r w:rsidRPr="009C7F70">
        <w:rPr>
          <w:rFonts w:eastAsia="DFKai-SB"/>
          <w:color w:val="000000" w:themeColor="text1"/>
          <w:sz w:val="24"/>
          <w:szCs w:val="24"/>
        </w:rPr>
        <w:t xml:space="preserve"> (20 </w:t>
      </w:r>
      <w:r w:rsidRPr="009C7F70">
        <w:rPr>
          <w:rFonts w:eastAsia="DFKai-SB"/>
          <w:color w:val="000000" w:themeColor="text1"/>
          <w:sz w:val="24"/>
          <w:szCs w:val="24"/>
        </w:rPr>
        <w:t>分鐘</w:t>
      </w:r>
      <w:r w:rsidRPr="009C7F70">
        <w:rPr>
          <w:rFonts w:eastAsia="DFKai-SB"/>
          <w:color w:val="000000" w:themeColor="text1"/>
          <w:sz w:val="24"/>
          <w:szCs w:val="24"/>
        </w:rPr>
        <w:t>)</w:t>
      </w:r>
    </w:p>
    <w:p w14:paraId="2D0E1A16" w14:textId="77777777" w:rsidR="0056353C" w:rsidRPr="009C7F70" w:rsidRDefault="0056353C" w:rsidP="004F2630">
      <w:pPr>
        <w:numPr>
          <w:ilvl w:val="0"/>
          <w:numId w:val="155"/>
        </w:numPr>
        <w:rPr>
          <w:rFonts w:eastAsia="DFKai-SB"/>
          <w:color w:val="000000" w:themeColor="text1"/>
          <w:sz w:val="24"/>
          <w:szCs w:val="24"/>
        </w:rPr>
      </w:pPr>
      <w:r w:rsidRPr="009C7F70">
        <w:rPr>
          <w:rFonts w:eastAsia="DFKai-SB"/>
          <w:color w:val="000000" w:themeColor="text1"/>
        </w:rPr>
        <w:t>自己的程式</w:t>
      </w:r>
    </w:p>
    <w:p w14:paraId="110B7837" w14:textId="77777777" w:rsidR="0056353C" w:rsidRPr="009C7F70" w:rsidRDefault="0056353C" w:rsidP="004F2630">
      <w:pPr>
        <w:widowControl w:val="0"/>
        <w:spacing w:before="200" w:line="240" w:lineRule="auto"/>
        <w:ind w:left="1440" w:right="-619"/>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"https://curriculum.code.org/csd-18/unit6/8/#the-program-design-process6" </w:instrText>
      </w:r>
      <w:r w:rsidRPr="009C7F70">
        <w:rPr>
          <w:rFonts w:eastAsia="DFKai-SB"/>
          <w:color w:val="000000" w:themeColor="text1"/>
        </w:rPr>
        <w:fldChar w:fldCharType="separate"/>
      </w:r>
    </w:p>
    <w:bookmarkStart w:id="376" w:name="_8d9owxz402x8" w:colFirst="0" w:colLast="0"/>
    <w:bookmarkEnd w:id="376"/>
    <w:p w14:paraId="000F8EA1"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"https://studio.code.org/s/csd6-2018/stage/8/puzzle/1/" </w:instrText>
      </w:r>
      <w:r w:rsidRPr="009C7F70">
        <w:rPr>
          <w:rFonts w:eastAsia="DFKai-SB"/>
          <w:color w:val="000000" w:themeColor="text1"/>
        </w:rPr>
        <w:fldChar w:fldCharType="separate"/>
      </w:r>
      <w:r w:rsidRPr="009C7F70">
        <w:rPr>
          <w:rFonts w:eastAsia="DFKai-SB"/>
          <w:b/>
          <w:color w:val="000000" w:themeColor="text1"/>
          <w:sz w:val="26"/>
          <w:szCs w:val="26"/>
        </w:rPr>
        <w:t>View on Code Studio</w:t>
      </w:r>
    </w:p>
    <w:bookmarkStart w:id="377" w:name="_e0hka6u3rwj7" w:colFirst="0" w:colLast="0"/>
    <w:bookmarkEnd w:id="377"/>
    <w:p w14:paraId="6FDF7640" w14:textId="77777777" w:rsidR="0056353C" w:rsidRPr="009C7F70" w:rsidRDefault="0056353C" w:rsidP="004F2630">
      <w:pPr>
        <w:pStyle w:val="Heading2"/>
        <w:keepNext w:val="0"/>
        <w:keepLines w:val="0"/>
        <w:spacing w:after="80"/>
        <w:rPr>
          <w:rFonts w:eastAsia="DFKai-SB"/>
          <w:b/>
          <w:color w:val="000000" w:themeColor="text1"/>
          <w:sz w:val="34"/>
          <w:szCs w:val="34"/>
        </w:rPr>
      </w:pPr>
      <w:r w:rsidRPr="009C7F70">
        <w:rPr>
          <w:rFonts w:eastAsia="DFKai-SB"/>
          <w:color w:val="000000" w:themeColor="text1"/>
        </w:rPr>
        <w:fldChar w:fldCharType="end"/>
      </w:r>
      <w:r w:rsidRPr="009C7F70">
        <w:rPr>
          <w:rFonts w:eastAsia="DFKai-SB"/>
          <w:b/>
          <w:color w:val="000000" w:themeColor="text1"/>
          <w:sz w:val="34"/>
          <w:szCs w:val="34"/>
        </w:rPr>
        <w:t>Objectives</w:t>
      </w:r>
    </w:p>
    <w:p w14:paraId="6AC86531"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78" w:name="_x53rv0ijra8r" w:colFirst="0" w:colLast="0"/>
      <w:bookmarkEnd w:id="378"/>
      <w:r w:rsidRPr="009C7F70">
        <w:rPr>
          <w:rFonts w:eastAsia="DFKai-SB"/>
          <w:b/>
          <w:color w:val="000000" w:themeColor="text1"/>
          <w:sz w:val="26"/>
          <w:szCs w:val="26"/>
        </w:rPr>
        <w:t>Students will be able to:</w:t>
      </w:r>
    </w:p>
    <w:p w14:paraId="24DEFEAA" w14:textId="77777777" w:rsidR="0056353C" w:rsidRPr="009C7F70" w:rsidRDefault="0056353C" w:rsidP="004F2630">
      <w:pPr>
        <w:numPr>
          <w:ilvl w:val="0"/>
          <w:numId w:val="148"/>
        </w:numPr>
        <w:rPr>
          <w:rFonts w:eastAsia="DFKai-SB"/>
          <w:color w:val="000000" w:themeColor="text1"/>
        </w:rPr>
      </w:pPr>
      <w:r w:rsidRPr="009C7F70">
        <w:rPr>
          <w:rFonts w:eastAsia="DFKai-SB"/>
          <w:color w:val="000000" w:themeColor="text1"/>
        </w:rPr>
        <w:t>Implement different features of a program by following a structured project guide</w:t>
      </w:r>
    </w:p>
    <w:p w14:paraId="19DC8EF6" w14:textId="77777777" w:rsidR="0056353C" w:rsidRPr="009C7F70" w:rsidRDefault="0056353C" w:rsidP="004F2630">
      <w:pPr>
        <w:numPr>
          <w:ilvl w:val="0"/>
          <w:numId w:val="148"/>
        </w:numPr>
        <w:rPr>
          <w:rFonts w:eastAsia="DFKai-SB"/>
          <w:color w:val="000000" w:themeColor="text1"/>
        </w:rPr>
      </w:pPr>
      <w:r w:rsidRPr="009C7F70">
        <w:rPr>
          <w:rFonts w:eastAsia="DFKai-SB"/>
          <w:color w:val="000000" w:themeColor="text1"/>
        </w:rPr>
        <w:t>Develop a program that responds to events from a hardware input</w:t>
      </w:r>
    </w:p>
    <w:p w14:paraId="3D65269E" w14:textId="77777777" w:rsidR="0056353C" w:rsidRPr="009C7F70" w:rsidRDefault="0056353C" w:rsidP="004F2630">
      <w:pPr>
        <w:numPr>
          <w:ilvl w:val="0"/>
          <w:numId w:val="148"/>
        </w:numPr>
        <w:rPr>
          <w:rFonts w:eastAsia="DFKai-SB"/>
          <w:color w:val="000000" w:themeColor="text1"/>
        </w:rPr>
      </w:pPr>
      <w:r w:rsidRPr="009C7F70">
        <w:rPr>
          <w:rFonts w:eastAsia="DFKai-SB"/>
          <w:color w:val="000000" w:themeColor="text1"/>
        </w:rPr>
        <w:lastRenderedPageBreak/>
        <w:t>Create a function that uses parameters to generalize behavior</w:t>
      </w:r>
    </w:p>
    <w:p w14:paraId="6C875E87" w14:textId="77777777" w:rsidR="0056353C" w:rsidRPr="009C7F70" w:rsidRDefault="0056353C" w:rsidP="004F2630">
      <w:pPr>
        <w:rPr>
          <w:rFonts w:eastAsia="DFKai-SB"/>
          <w:color w:val="000000" w:themeColor="text1"/>
        </w:rPr>
      </w:pPr>
      <w:r w:rsidRPr="009C7F70">
        <w:rPr>
          <w:rFonts w:eastAsia="DFKai-SB"/>
          <w:color w:val="000000" w:themeColor="text1"/>
        </w:rPr>
        <w:t>課程目標</w:t>
      </w:r>
    </w:p>
    <w:p w14:paraId="204246CC" w14:textId="77777777" w:rsidR="0056353C" w:rsidRPr="009C7F70" w:rsidRDefault="0056353C" w:rsidP="004F2630">
      <w:pPr>
        <w:rPr>
          <w:rFonts w:eastAsia="DFKai-SB"/>
          <w:color w:val="000000" w:themeColor="text1"/>
        </w:rPr>
      </w:pPr>
      <w:r w:rsidRPr="009C7F70">
        <w:rPr>
          <w:rFonts w:eastAsia="DFKai-SB"/>
          <w:color w:val="000000" w:themeColor="text1"/>
        </w:rPr>
        <w:t>學生將具備以下能力：</w:t>
      </w:r>
    </w:p>
    <w:p w14:paraId="29A2CD5D"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遵循結構化的專案指南來寫出有多功能的程式</w:t>
      </w:r>
    </w:p>
    <w:p w14:paraId="65AD26AD"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開發一個可以回應硬體輸入事件的程式</w:t>
      </w:r>
      <w:r w:rsidRPr="009C7F70">
        <w:rPr>
          <w:rFonts w:eastAsia="DFKai-SB"/>
          <w:color w:val="000000" w:themeColor="text1"/>
        </w:rPr>
        <w:br/>
        <w:t xml:space="preserve">- </w:t>
      </w:r>
      <w:r w:rsidRPr="009C7F70">
        <w:rPr>
          <w:rFonts w:eastAsia="DFKai-SB"/>
          <w:color w:val="000000" w:themeColor="text1"/>
        </w:rPr>
        <w:t>寫出一個可以根據不同參數來運作的函數</w:t>
      </w:r>
    </w:p>
    <w:p w14:paraId="3EB19609" w14:textId="77777777" w:rsidR="0056353C" w:rsidRPr="009C7F70" w:rsidRDefault="0056353C" w:rsidP="004F2630">
      <w:pPr>
        <w:rPr>
          <w:rFonts w:eastAsia="DFKai-SB"/>
          <w:color w:val="000000" w:themeColor="text1"/>
        </w:rPr>
      </w:pPr>
    </w:p>
    <w:p w14:paraId="3DD5B348"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79" w:name="_jbxc5v8dk527" w:colFirst="0" w:colLast="0"/>
      <w:bookmarkEnd w:id="379"/>
      <w:r w:rsidRPr="009C7F70">
        <w:rPr>
          <w:rFonts w:eastAsia="DFKai-SB"/>
          <w:b/>
          <w:color w:val="000000" w:themeColor="text1"/>
          <w:sz w:val="34"/>
          <w:szCs w:val="34"/>
        </w:rPr>
        <w:t>Preparation</w:t>
      </w:r>
    </w:p>
    <w:p w14:paraId="4A4BAD18" w14:textId="77777777" w:rsidR="0056353C" w:rsidRPr="009C7F70" w:rsidRDefault="0056353C" w:rsidP="004F2630">
      <w:pPr>
        <w:numPr>
          <w:ilvl w:val="0"/>
          <w:numId w:val="152"/>
        </w:numPr>
        <w:rPr>
          <w:rFonts w:eastAsia="DFKai-SB"/>
          <w:color w:val="000000" w:themeColor="text1"/>
        </w:rPr>
      </w:pPr>
      <w:r w:rsidRPr="009C7F70">
        <w:rPr>
          <w:rFonts w:eastAsia="DFKai-SB"/>
          <w:color w:val="000000" w:themeColor="text1"/>
        </w:rPr>
        <w:t>Provide students with copies of the</w:t>
      </w:r>
      <w:hyperlink r:id="rId260">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"https://docs.google.com/document/d/1dn4FIRKYaVb1o7TNiyeKqoT1fBL9FPoqOmJV-nvJYUM/" </w:instrText>
      </w:r>
      <w:r w:rsidRPr="009C7F70">
        <w:rPr>
          <w:rFonts w:eastAsia="DFKai-SB"/>
          <w:color w:val="000000" w:themeColor="text1"/>
        </w:rPr>
        <w:fldChar w:fldCharType="separate"/>
      </w:r>
      <w:r w:rsidRPr="009C7F70">
        <w:rPr>
          <w:rFonts w:eastAsia="DFKai-SB"/>
          <w:color w:val="000000" w:themeColor="text1"/>
        </w:rPr>
        <w:t>Emoji Race - Project Guide</w:t>
      </w:r>
    </w:p>
    <w:p w14:paraId="543C46B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課前準備</w:t>
      </w:r>
    </w:p>
    <w:p w14:paraId="2770A707"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為學生們列印</w:t>
      </w:r>
      <w:r w:rsidRPr="009C7F70">
        <w:rPr>
          <w:rFonts w:eastAsia="DFKai-SB"/>
          <w:color w:val="000000" w:themeColor="text1"/>
        </w:rPr>
        <w:t>''</w:t>
      </w:r>
      <w:r w:rsidRPr="009C7F70">
        <w:rPr>
          <w:rFonts w:eastAsia="DFKai-SB"/>
          <w:color w:val="000000" w:themeColor="text1"/>
        </w:rPr>
        <w:t>笑臉賽跑遊戲的專案指南</w:t>
      </w:r>
      <w:r w:rsidRPr="009C7F70">
        <w:rPr>
          <w:rFonts w:eastAsia="DFKai-SB"/>
          <w:color w:val="000000" w:themeColor="text1"/>
        </w:rPr>
        <w:t>''</w:t>
      </w:r>
    </w:p>
    <w:p w14:paraId="27C49043" w14:textId="77777777" w:rsidR="0056353C" w:rsidRPr="009C7F70" w:rsidRDefault="0056353C" w:rsidP="004F2630">
      <w:pPr>
        <w:rPr>
          <w:rFonts w:eastAsia="DFKai-SB"/>
          <w:b/>
          <w:color w:val="000000" w:themeColor="text1"/>
          <w:sz w:val="34"/>
          <w:szCs w:val="34"/>
        </w:rPr>
      </w:pPr>
    </w:p>
    <w:p w14:paraId="3ADF1037"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80" w:name="_v7wua692e23r" w:colFirst="0" w:colLast="0"/>
      <w:bookmarkEnd w:id="380"/>
      <w:r w:rsidRPr="009C7F70">
        <w:rPr>
          <w:rFonts w:eastAsia="DFKai-SB"/>
          <w:b/>
          <w:color w:val="000000" w:themeColor="text1"/>
          <w:sz w:val="34"/>
          <w:szCs w:val="34"/>
        </w:rPr>
        <w:t>Links</w:t>
      </w:r>
    </w:p>
    <w:p w14:paraId="1A7DD876" w14:textId="77777777" w:rsidR="0056353C" w:rsidRPr="009C7F70" w:rsidRDefault="0056353C" w:rsidP="004F2630">
      <w:pPr>
        <w:rPr>
          <w:rFonts w:eastAsia="DFKai-SB"/>
          <w:color w:val="000000" w:themeColor="text1"/>
        </w:rPr>
      </w:pPr>
      <w:r w:rsidRPr="009C7F70">
        <w:rPr>
          <w:rFonts w:eastAsia="DFKai-SB"/>
          <w:b/>
          <w:color w:val="000000" w:themeColor="text1"/>
        </w:rPr>
        <w:t>Heads Up!</w:t>
      </w:r>
      <w:r w:rsidRPr="009C7F70">
        <w:rPr>
          <w:rFonts w:eastAsia="DFKai-SB"/>
          <w:color w:val="000000" w:themeColor="text1"/>
        </w:rPr>
        <w:t xml:space="preserve"> Please make a copy of any documents you plan to share with students.</w:t>
      </w:r>
    </w:p>
    <w:p w14:paraId="68E5EF78" w14:textId="77777777" w:rsidR="0056353C" w:rsidRPr="009C7F70" w:rsidRDefault="0056353C" w:rsidP="004F2630">
      <w:pPr>
        <w:rPr>
          <w:rFonts w:eastAsia="DFKai-SB"/>
          <w:color w:val="000000" w:themeColor="text1"/>
        </w:rPr>
      </w:pPr>
      <w:r w:rsidRPr="009C7F70">
        <w:rPr>
          <w:rFonts w:eastAsia="DFKai-SB"/>
          <w:color w:val="000000" w:themeColor="text1"/>
        </w:rPr>
        <w:t>相關連結</w:t>
      </w:r>
    </w:p>
    <w:p w14:paraId="5820CF2B" w14:textId="77777777" w:rsidR="0056353C" w:rsidRPr="009C7F70" w:rsidRDefault="0056353C" w:rsidP="004F2630">
      <w:pPr>
        <w:rPr>
          <w:rFonts w:eastAsia="DFKai-SB"/>
          <w:b/>
          <w:color w:val="000000" w:themeColor="text1"/>
          <w:sz w:val="26"/>
          <w:szCs w:val="26"/>
        </w:rPr>
      </w:pPr>
      <w:r w:rsidRPr="009C7F70">
        <w:rPr>
          <w:rFonts w:eastAsia="DFKai-SB"/>
          <w:color w:val="000000" w:themeColor="text1"/>
        </w:rPr>
        <w:t>注意！請將所有需要給學生的文件先印出來！</w:t>
      </w:r>
    </w:p>
    <w:p w14:paraId="7DB89922"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81" w:name="_376zpsi5lyb4" w:colFirst="0" w:colLast="0"/>
      <w:bookmarkEnd w:id="381"/>
      <w:r w:rsidRPr="009C7F70">
        <w:rPr>
          <w:rFonts w:eastAsia="DFKai-SB"/>
          <w:b/>
          <w:color w:val="000000" w:themeColor="text1"/>
          <w:sz w:val="26"/>
          <w:szCs w:val="26"/>
        </w:rPr>
        <w:t>For the Students</w:t>
      </w:r>
    </w:p>
    <w:p w14:paraId="2DD79880" w14:textId="77777777" w:rsidR="0056353C" w:rsidRPr="009C7F70" w:rsidRDefault="00AB68F6" w:rsidP="004F2630">
      <w:pPr>
        <w:numPr>
          <w:ilvl w:val="0"/>
          <w:numId w:val="167"/>
        </w:numPr>
        <w:rPr>
          <w:rFonts w:eastAsia="DFKai-SB"/>
          <w:color w:val="000000" w:themeColor="text1"/>
        </w:rPr>
      </w:pPr>
      <w:hyperlink r:id="rId261">
        <w:r w:rsidR="0056353C" w:rsidRPr="009C7F70">
          <w:rPr>
            <w:rFonts w:eastAsia="DFKai-SB"/>
            <w:color w:val="000000" w:themeColor="text1"/>
          </w:rPr>
          <w:t>Emoji Race</w:t>
        </w:r>
      </w:hyperlink>
      <w:r w:rsidR="0056353C" w:rsidRPr="009C7F70">
        <w:rPr>
          <w:rFonts w:eastAsia="DFKai-SB"/>
          <w:color w:val="000000" w:themeColor="text1"/>
        </w:rPr>
        <w:t xml:space="preserve"> - Project Guide Make a Copy</w:t>
      </w:r>
    </w:p>
    <w:p w14:paraId="430236C0" w14:textId="77777777" w:rsidR="0056353C" w:rsidRPr="009C7F70" w:rsidRDefault="0056353C" w:rsidP="004F2630">
      <w:pPr>
        <w:numPr>
          <w:ilvl w:val="1"/>
          <w:numId w:val="167"/>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"https://docs.google.com/document/d/1dn4FIRKYaVb1o7TNiyeKqoT1fBL9FPoqOmJV-nvJYUM/export?format=pdf" </w:instrText>
      </w:r>
      <w:r w:rsidRPr="009C7F70">
        <w:rPr>
          <w:rFonts w:eastAsia="DFKai-SB"/>
          <w:color w:val="000000" w:themeColor="text1"/>
        </w:rPr>
        <w:fldChar w:fldCharType="separate"/>
      </w:r>
      <w:r w:rsidRPr="009C7F70">
        <w:rPr>
          <w:rFonts w:eastAsia="DFKai-SB"/>
          <w:color w:val="000000" w:themeColor="text1"/>
        </w:rPr>
        <w:t>PDF</w:t>
      </w:r>
    </w:p>
    <w:p w14:paraId="46FB2BD5" w14:textId="77777777" w:rsidR="0056353C" w:rsidRPr="009C7F70" w:rsidRDefault="0056353C" w:rsidP="004F2630">
      <w:pPr>
        <w:numPr>
          <w:ilvl w:val="1"/>
          <w:numId w:val="167"/>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"https://docs.google.com/document/d/1dn4FIRKYaVb1o7TNiyeKqoT1fBL9FPoqOmJV-nvJYUM/export?format=doc" </w:instrText>
      </w:r>
      <w:r w:rsidRPr="009C7F70">
        <w:rPr>
          <w:rFonts w:eastAsia="DFKai-SB"/>
          <w:color w:val="000000" w:themeColor="text1"/>
        </w:rPr>
        <w:fldChar w:fldCharType="separate"/>
      </w:r>
      <w:r w:rsidRPr="009C7F70">
        <w:rPr>
          <w:rFonts w:eastAsia="DFKai-SB"/>
          <w:color w:val="000000" w:themeColor="text1"/>
        </w:rPr>
        <w:t>Microsoft Word</w:t>
      </w:r>
    </w:p>
    <w:p w14:paraId="2CCD5A2E" w14:textId="77777777" w:rsidR="0056353C" w:rsidRPr="009C7F70" w:rsidRDefault="0056353C" w:rsidP="004F2630">
      <w:pPr>
        <w:numPr>
          <w:ilvl w:val="1"/>
          <w:numId w:val="167"/>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"https://docs.google.com/document/d/1dn4FIRKYaVb1o7TNiyeKqoT1fBL9FPoqOmJV-nvJYUM/copy" </w:instrText>
      </w:r>
      <w:r w:rsidRPr="009C7F70">
        <w:rPr>
          <w:rFonts w:eastAsia="DFKai-SB"/>
          <w:color w:val="000000" w:themeColor="text1"/>
        </w:rPr>
        <w:fldChar w:fldCharType="separate"/>
      </w:r>
      <w:r w:rsidRPr="009C7F70">
        <w:rPr>
          <w:rFonts w:eastAsia="DFKai-SB"/>
          <w:color w:val="000000" w:themeColor="text1"/>
        </w:rPr>
        <w:t>Google Docs</w:t>
      </w:r>
    </w:p>
    <w:p w14:paraId="5D095B58"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給學生的資料</w:t>
      </w:r>
    </w:p>
    <w:p w14:paraId="4B02277E" w14:textId="77777777" w:rsidR="0056353C" w:rsidRPr="009C7F70" w:rsidRDefault="0056353C" w:rsidP="004F2630">
      <w:pPr>
        <w:rPr>
          <w:rFonts w:eastAsia="DFKai-SB"/>
          <w:color w:val="000000" w:themeColor="text1"/>
        </w:rPr>
      </w:pPr>
      <w:r w:rsidRPr="009C7F70">
        <w:rPr>
          <w:rFonts w:eastAsia="DFKai-SB"/>
          <w:color w:val="000000" w:themeColor="text1"/>
        </w:rPr>
        <w:t xml:space="preserve">- </w:t>
      </w:r>
      <w:r w:rsidRPr="009C7F70">
        <w:rPr>
          <w:rFonts w:eastAsia="DFKai-SB"/>
          <w:color w:val="000000" w:themeColor="text1"/>
        </w:rPr>
        <w:t>笑臉賽跑遊戲</w:t>
      </w:r>
      <w:r w:rsidRPr="009C7F70">
        <w:rPr>
          <w:rFonts w:eastAsia="DFKai-SB"/>
          <w:color w:val="000000" w:themeColor="text1"/>
        </w:rPr>
        <w:t xml:space="preserve"> </w:t>
      </w:r>
      <w:r w:rsidRPr="009C7F70">
        <w:rPr>
          <w:rFonts w:eastAsia="DFKai-SB"/>
          <w:color w:val="000000" w:themeColor="text1"/>
        </w:rPr>
        <w:t>專案指南</w:t>
      </w:r>
      <w:r w:rsidRPr="009C7F70">
        <w:rPr>
          <w:rFonts w:eastAsia="DFKai-SB"/>
          <w:color w:val="000000" w:themeColor="text1"/>
        </w:rPr>
        <w:t xml:space="preserve"> - </w:t>
      </w:r>
      <w:r w:rsidRPr="009C7F70">
        <w:rPr>
          <w:rFonts w:eastAsia="DFKai-SB"/>
          <w:color w:val="000000" w:themeColor="text1"/>
        </w:rPr>
        <w:t>列印</w:t>
      </w:r>
    </w:p>
    <w:p w14:paraId="2CB1F586" w14:textId="77777777" w:rsidR="0056353C" w:rsidRPr="009C7F70" w:rsidRDefault="0056353C" w:rsidP="004F2630">
      <w:pPr>
        <w:rPr>
          <w:rFonts w:eastAsia="DFKai-SB"/>
          <w:color w:val="000000" w:themeColor="text1"/>
        </w:rPr>
      </w:pPr>
      <w:r w:rsidRPr="009C7F70">
        <w:rPr>
          <w:rFonts w:eastAsia="DFKai-SB"/>
          <w:color w:val="000000" w:themeColor="text1"/>
        </w:rPr>
        <w:t xml:space="preserve">   - PDF</w:t>
      </w:r>
    </w:p>
    <w:p w14:paraId="4224ECF9" w14:textId="77777777" w:rsidR="0056353C" w:rsidRPr="009C7F70" w:rsidRDefault="0056353C" w:rsidP="004F2630">
      <w:pPr>
        <w:rPr>
          <w:rFonts w:eastAsia="DFKai-SB"/>
          <w:color w:val="000000" w:themeColor="text1"/>
        </w:rPr>
      </w:pPr>
      <w:r w:rsidRPr="009C7F70">
        <w:rPr>
          <w:rFonts w:eastAsia="DFKai-SB"/>
          <w:color w:val="000000" w:themeColor="text1"/>
        </w:rPr>
        <w:t xml:space="preserve">   - Microsoft Word</w:t>
      </w:r>
    </w:p>
    <w:p w14:paraId="1DA3D763" w14:textId="77777777" w:rsidR="0056353C" w:rsidRPr="009C7F70" w:rsidRDefault="0056353C" w:rsidP="004F2630">
      <w:pPr>
        <w:rPr>
          <w:rFonts w:eastAsia="DFKai-SB"/>
          <w:b/>
          <w:color w:val="000000" w:themeColor="text1"/>
          <w:sz w:val="34"/>
          <w:szCs w:val="34"/>
        </w:rPr>
      </w:pPr>
      <w:r w:rsidRPr="009C7F70">
        <w:rPr>
          <w:rFonts w:eastAsia="DFKai-SB"/>
          <w:color w:val="000000" w:themeColor="text1"/>
        </w:rPr>
        <w:t xml:space="preserve">   - Google Docs</w:t>
      </w:r>
    </w:p>
    <w:p w14:paraId="318ABD05"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82" w:name="_up0ae8hmgevo" w:colFirst="0" w:colLast="0"/>
      <w:bookmarkEnd w:id="382"/>
      <w:r w:rsidRPr="009C7F70">
        <w:rPr>
          <w:rFonts w:eastAsia="DFKai-SB"/>
          <w:b/>
          <w:color w:val="000000" w:themeColor="text1"/>
          <w:sz w:val="34"/>
          <w:szCs w:val="34"/>
        </w:rPr>
        <w:t>Support</w:t>
      </w:r>
    </w:p>
    <w:bookmarkStart w:id="383" w:name="_pldyb8wqdf67" w:colFirst="0" w:colLast="0"/>
    <w:bookmarkEnd w:id="383"/>
    <w:p w14:paraId="32822A4E"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begin"/>
      </w:r>
      <w:r w:rsidRPr="009C7F70">
        <w:rPr>
          <w:rFonts w:eastAsia="DFKai-SB"/>
          <w:color w:val="000000" w:themeColor="text1"/>
        </w:rPr>
        <w:instrText xml:space="preserve"> HYPERLINK "https://forum.code.org/c/csd6/" </w:instrText>
      </w:r>
      <w:r w:rsidRPr="009C7F70">
        <w:rPr>
          <w:rFonts w:eastAsia="DFKai-SB"/>
          <w:color w:val="000000" w:themeColor="text1"/>
        </w:rPr>
        <w:fldChar w:fldCharType="separate"/>
      </w:r>
      <w:r w:rsidRPr="009C7F70">
        <w:rPr>
          <w:rFonts w:eastAsia="DFKai-SB"/>
          <w:b/>
          <w:color w:val="000000" w:themeColor="text1"/>
          <w:sz w:val="26"/>
          <w:szCs w:val="26"/>
        </w:rPr>
        <w:t>Lesson Forum</w:t>
      </w:r>
    </w:p>
    <w:bookmarkStart w:id="384" w:name="_uob0vvulq9rn" w:colFirst="0" w:colLast="0"/>
    <w:bookmarkEnd w:id="384"/>
    <w:p w14:paraId="469DC2BC"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"https://support.code.org/hc/en-us/requests/new?description=Bug%20in%20CS%20Discoveries%202018%20unit%206%20lesson%208%20curriculum.code.org/csd-18/unit6/8/" </w:instrText>
      </w:r>
      <w:r w:rsidRPr="009C7F70">
        <w:rPr>
          <w:rFonts w:eastAsia="DFKai-SB"/>
          <w:color w:val="000000" w:themeColor="text1"/>
        </w:rPr>
        <w:fldChar w:fldCharType="separate"/>
      </w:r>
      <w:r w:rsidRPr="009C7F70">
        <w:rPr>
          <w:rFonts w:eastAsia="DFKai-SB"/>
          <w:b/>
          <w:color w:val="000000" w:themeColor="text1"/>
          <w:sz w:val="26"/>
          <w:szCs w:val="26"/>
        </w:rPr>
        <w:t>Report a Bug</w:t>
      </w:r>
    </w:p>
    <w:p w14:paraId="2D447C51"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課外支援</w:t>
      </w:r>
    </w:p>
    <w:p w14:paraId="3761F6FC" w14:textId="77777777" w:rsidR="0056353C" w:rsidRPr="009C7F70" w:rsidRDefault="0056353C" w:rsidP="004F2630">
      <w:pPr>
        <w:rPr>
          <w:rFonts w:eastAsia="DFKai-SB"/>
          <w:color w:val="000000" w:themeColor="text1"/>
        </w:rPr>
      </w:pPr>
      <w:r w:rsidRPr="009C7F70">
        <w:rPr>
          <w:rFonts w:eastAsia="DFKai-SB"/>
          <w:color w:val="000000" w:themeColor="text1"/>
        </w:rPr>
        <w:t>討論區</w:t>
      </w:r>
    </w:p>
    <w:p w14:paraId="444CE6EE" w14:textId="77777777" w:rsidR="0056353C" w:rsidRPr="009C7F70" w:rsidRDefault="0056353C" w:rsidP="004F2630">
      <w:pPr>
        <w:rPr>
          <w:rFonts w:eastAsia="DFKai-SB"/>
          <w:b/>
          <w:color w:val="000000" w:themeColor="text1"/>
          <w:sz w:val="46"/>
          <w:szCs w:val="46"/>
        </w:rPr>
      </w:pPr>
      <w:r w:rsidRPr="009C7F70">
        <w:rPr>
          <w:rFonts w:eastAsia="DFKai-SB"/>
          <w:color w:val="000000" w:themeColor="text1"/>
        </w:rPr>
        <w:lastRenderedPageBreak/>
        <w:t>問題回報</w:t>
      </w:r>
    </w:p>
    <w:p w14:paraId="30A41874"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85" w:name="_f0pdt5i4ku74" w:colFirst="0" w:colLast="0"/>
      <w:bookmarkStart w:id="386" w:name="_uuorlaso3fb" w:colFirst="0" w:colLast="0"/>
      <w:bookmarkEnd w:id="385"/>
      <w:bookmarkEnd w:id="386"/>
      <w:r w:rsidRPr="009C7F70">
        <w:rPr>
          <w:rFonts w:eastAsia="DFKai-SB"/>
          <w:b/>
          <w:color w:val="000000" w:themeColor="text1"/>
          <w:sz w:val="46"/>
          <w:szCs w:val="46"/>
        </w:rPr>
        <w:t>Teaching Guide</w:t>
      </w:r>
    </w:p>
    <w:p w14:paraId="224AF52E"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87" w:name="_zhq7g3npjy6i" w:colFirst="0" w:colLast="0"/>
      <w:bookmarkEnd w:id="387"/>
      <w:r w:rsidRPr="009C7F70">
        <w:rPr>
          <w:rFonts w:eastAsia="DFKai-SB"/>
          <w:b/>
          <w:color w:val="000000" w:themeColor="text1"/>
          <w:sz w:val="34"/>
          <w:szCs w:val="34"/>
        </w:rPr>
        <w:t>Warm Up (15 min)</w:t>
      </w:r>
    </w:p>
    <w:p w14:paraId="30ACB3CA" w14:textId="77777777" w:rsidR="0056353C" w:rsidRPr="009C7F70" w:rsidRDefault="0056353C" w:rsidP="004F2630">
      <w:pPr>
        <w:rPr>
          <w:rFonts w:eastAsia="DFKai-SB"/>
          <w:color w:val="000000" w:themeColor="text1"/>
        </w:rPr>
      </w:pPr>
      <w:r w:rsidRPr="009C7F70">
        <w:rPr>
          <w:rFonts w:eastAsia="DFKai-SB"/>
          <w:color w:val="000000" w:themeColor="text1"/>
        </w:rPr>
        <w:t>教學指南</w:t>
      </w:r>
    </w:p>
    <w:p w14:paraId="6C7A0A32" w14:textId="77777777" w:rsidR="0056353C" w:rsidRPr="009C7F70" w:rsidRDefault="0056353C" w:rsidP="004F2630">
      <w:pPr>
        <w:rPr>
          <w:rFonts w:eastAsia="DFKai-SB"/>
          <w:b/>
          <w:color w:val="000000" w:themeColor="text1"/>
          <w:sz w:val="26"/>
          <w:szCs w:val="26"/>
        </w:rPr>
      </w:pPr>
      <w:r w:rsidRPr="009C7F70">
        <w:rPr>
          <w:rFonts w:eastAsia="DFKai-SB"/>
          <w:color w:val="000000" w:themeColor="text1"/>
        </w:rPr>
        <w:t>暖身活動（</w:t>
      </w:r>
      <w:r w:rsidRPr="009C7F70">
        <w:rPr>
          <w:rFonts w:eastAsia="DFKai-SB"/>
          <w:color w:val="000000" w:themeColor="text1"/>
        </w:rPr>
        <w:t>15</w:t>
      </w:r>
      <w:r w:rsidRPr="009C7F70">
        <w:rPr>
          <w:rFonts w:eastAsia="DFKai-SB"/>
          <w:color w:val="000000" w:themeColor="text1"/>
        </w:rPr>
        <w:t>分鐘）</w:t>
      </w:r>
    </w:p>
    <w:p w14:paraId="20E61AC0"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88" w:name="_qu63i0hurpx9" w:colFirst="0" w:colLast="0"/>
      <w:bookmarkEnd w:id="388"/>
      <w:r w:rsidRPr="009C7F70">
        <w:rPr>
          <w:rFonts w:eastAsia="DFKai-SB"/>
          <w:b/>
          <w:color w:val="000000" w:themeColor="text1"/>
          <w:sz w:val="26"/>
          <w:szCs w:val="26"/>
        </w:rPr>
        <w:t>Play Emoji Race</w:t>
      </w:r>
    </w:p>
    <w:p w14:paraId="369CF185" w14:textId="77777777" w:rsidR="0056353C" w:rsidRPr="009C7F70" w:rsidRDefault="0056353C" w:rsidP="004F2630">
      <w:pPr>
        <w:rPr>
          <w:rFonts w:eastAsia="DFKai-SB"/>
          <w:color w:val="000000" w:themeColor="text1"/>
        </w:rPr>
      </w:pPr>
      <w:r w:rsidRPr="009C7F70">
        <w:rPr>
          <w:rFonts w:eastAsia="DFKai-SB"/>
          <w:color w:val="000000" w:themeColor="text1"/>
        </w:rPr>
        <w:t>玩笑臉賽跑遊戲</w:t>
      </w:r>
    </w:p>
    <w:p w14:paraId="3DEA56E1" w14:textId="77777777" w:rsidR="0056353C" w:rsidRPr="009C7F70" w:rsidRDefault="0056353C" w:rsidP="004F2630">
      <w:pPr>
        <w:rPr>
          <w:rFonts w:eastAsia="DFKai-SB"/>
          <w:color w:val="000000" w:themeColor="text1"/>
        </w:rPr>
      </w:pPr>
    </w:p>
    <w:p w14:paraId="6213CE3A" w14:textId="77777777" w:rsidR="0056353C" w:rsidRPr="009C7F70" w:rsidRDefault="0056353C" w:rsidP="004F2630">
      <w:pPr>
        <w:rPr>
          <w:rFonts w:eastAsia="DFKai-SB"/>
          <w:color w:val="000000" w:themeColor="text1"/>
        </w:rPr>
      </w:pPr>
      <w:r w:rsidRPr="009C7F70">
        <w:rPr>
          <w:rFonts w:eastAsia="DFKai-SB"/>
          <w:b/>
          <w:color w:val="000000" w:themeColor="text1"/>
        </w:rPr>
        <w:t>Group:</w:t>
      </w:r>
      <w:r w:rsidRPr="009C7F70">
        <w:rPr>
          <w:rFonts w:eastAsia="DFKai-SB"/>
          <w:color w:val="000000" w:themeColor="text1"/>
        </w:rPr>
        <w:t xml:space="preserve"> Place students in pairs</w:t>
      </w:r>
    </w:p>
    <w:p w14:paraId="2CDB74C4" w14:textId="77777777" w:rsidR="0056353C" w:rsidRPr="009C7F70" w:rsidRDefault="0056353C" w:rsidP="004F2630">
      <w:pPr>
        <w:rPr>
          <w:rFonts w:eastAsia="DFKai-SB"/>
          <w:color w:val="000000" w:themeColor="text1"/>
        </w:rPr>
      </w:pPr>
      <w:r w:rsidRPr="009C7F70">
        <w:rPr>
          <w:rFonts w:eastAsia="DFKai-SB"/>
          <w:b/>
          <w:color w:val="000000" w:themeColor="text1"/>
        </w:rPr>
        <w:t>Demo:</w:t>
      </w:r>
      <w:r w:rsidRPr="009C7F70">
        <w:rPr>
          <w:rFonts w:eastAsia="DFKai-SB"/>
          <w:color w:val="000000" w:themeColor="text1"/>
        </w:rPr>
        <w:t xml:space="preserve"> Show students the Emoji Race demo, available at the beginning of this lesson.</w:t>
      </w:r>
    </w:p>
    <w:p w14:paraId="7A1B5A0B" w14:textId="77777777" w:rsidR="0056353C" w:rsidRPr="009C7F70" w:rsidRDefault="0056353C" w:rsidP="004F2630">
      <w:pPr>
        <w:rPr>
          <w:rFonts w:eastAsia="DFKai-SB"/>
          <w:color w:val="000000" w:themeColor="text1"/>
        </w:rPr>
      </w:pPr>
      <w:r w:rsidRPr="009C7F70">
        <w:rPr>
          <w:rFonts w:eastAsia="DFKai-SB"/>
          <w:b/>
          <w:color w:val="000000" w:themeColor="text1"/>
        </w:rPr>
        <w:t>Transition:</w:t>
      </w:r>
      <w:r w:rsidRPr="009C7F70">
        <w:rPr>
          <w:rFonts w:eastAsia="DFKai-SB"/>
          <w:color w:val="000000" w:themeColor="text1"/>
        </w:rPr>
        <w:t xml:space="preserve"> Send students online to try out the game on their own. Each pair should play the game and follow the instructions which ask them to list the board components, events, and variables they think are necessary to create this game.</w:t>
      </w:r>
    </w:p>
    <w:p w14:paraId="065A45D8" w14:textId="77777777" w:rsidR="0056353C" w:rsidRPr="009C7F70" w:rsidRDefault="0056353C" w:rsidP="004F2630">
      <w:pPr>
        <w:rPr>
          <w:rFonts w:eastAsia="DFKai-SB"/>
          <w:color w:val="000000" w:themeColor="text1"/>
        </w:rPr>
      </w:pPr>
    </w:p>
    <w:p w14:paraId="50362E09" w14:textId="77777777" w:rsidR="0056353C" w:rsidRPr="009C7F70" w:rsidRDefault="0056353C" w:rsidP="004F2630">
      <w:pPr>
        <w:rPr>
          <w:rFonts w:eastAsia="DFKai-SB"/>
          <w:color w:val="000000" w:themeColor="text1"/>
        </w:rPr>
      </w:pPr>
      <w:r w:rsidRPr="009C7F70">
        <w:rPr>
          <w:rFonts w:eastAsia="DFKai-SB"/>
          <w:color w:val="000000" w:themeColor="text1"/>
        </w:rPr>
        <w:t>分組：學生每兩人一組</w:t>
      </w:r>
    </w:p>
    <w:p w14:paraId="4990DC72" w14:textId="77777777" w:rsidR="0056353C" w:rsidRPr="009C7F70" w:rsidRDefault="0056353C" w:rsidP="004F2630">
      <w:pPr>
        <w:rPr>
          <w:rFonts w:eastAsia="DFKai-SB"/>
          <w:color w:val="000000" w:themeColor="text1"/>
        </w:rPr>
      </w:pPr>
      <w:r w:rsidRPr="009C7F70">
        <w:rPr>
          <w:rFonts w:eastAsia="DFKai-SB"/>
          <w:color w:val="000000" w:themeColor="text1"/>
        </w:rPr>
        <w:t>展示：在本課程一開頭，先向學生講解一下笑臉賽跑遊戲。</w:t>
      </w:r>
    </w:p>
    <w:p w14:paraId="5565DEB3" w14:textId="77777777" w:rsidR="0056353C" w:rsidRPr="009C7F70" w:rsidRDefault="0056353C" w:rsidP="004F2630">
      <w:pPr>
        <w:rPr>
          <w:rFonts w:eastAsia="DFKai-SB"/>
          <w:color w:val="000000" w:themeColor="text1"/>
        </w:rPr>
      </w:pPr>
      <w:r w:rsidRPr="009C7F70">
        <w:rPr>
          <w:rFonts w:eastAsia="DFKai-SB"/>
          <w:color w:val="000000" w:themeColor="text1"/>
        </w:rPr>
        <w:t>接下來：讓學生在線上自己嘗試遊戲。每一對學生都應該玩遊戲並按照說明列出他們認為編寫這遊戲所需的實驗板組件、事件及函數。</w:t>
      </w:r>
    </w:p>
    <w:p w14:paraId="401D5856" w14:textId="77777777" w:rsidR="0056353C" w:rsidRPr="009C7F70" w:rsidRDefault="0056353C" w:rsidP="004F2630">
      <w:pPr>
        <w:rPr>
          <w:rFonts w:eastAsia="DFKai-SB"/>
          <w:color w:val="000000" w:themeColor="text1"/>
        </w:rPr>
      </w:pPr>
    </w:p>
    <w:p w14:paraId="40D2B6E1" w14:textId="77777777" w:rsidR="0056353C" w:rsidRPr="009C7F70" w:rsidRDefault="0056353C" w:rsidP="004F2630">
      <w:pPr>
        <w:rPr>
          <w:rFonts w:eastAsia="DFKai-SB"/>
          <w:color w:val="000000" w:themeColor="text1"/>
        </w:rPr>
      </w:pPr>
      <w:r w:rsidRPr="009C7F70">
        <w:rPr>
          <w:rFonts w:eastAsia="DFKai-SB"/>
          <w:color w:val="000000" w:themeColor="text1"/>
        </w:rPr>
        <w:t>Teaching Tip</w:t>
      </w:r>
    </w:p>
    <w:p w14:paraId="6EBEB532" w14:textId="77777777" w:rsidR="0056353C" w:rsidRPr="009C7F70" w:rsidRDefault="0056353C" w:rsidP="004F2630">
      <w:pPr>
        <w:rPr>
          <w:rFonts w:eastAsia="DFKai-SB"/>
          <w:color w:val="000000" w:themeColor="text1"/>
        </w:rPr>
      </w:pPr>
      <w:r w:rsidRPr="009C7F70">
        <w:rPr>
          <w:rFonts w:eastAsia="DFKai-SB"/>
          <w:b/>
          <w:color w:val="000000" w:themeColor="text1"/>
        </w:rPr>
        <w:t>Keeping Focus:</w:t>
      </w:r>
      <w:r w:rsidRPr="009C7F70">
        <w:rPr>
          <w:rFonts w:eastAsia="DFKai-SB"/>
          <w:color w:val="000000" w:themeColor="text1"/>
        </w:rPr>
        <w:t xml:space="preserve"> Students can easily get distracted by the fun of playing the game. Let them play for a while but eventually encourage them to follow the on-screen instructions and make a list of the board components, events, and variables that would be necessary to create the game.</w:t>
      </w:r>
    </w:p>
    <w:p w14:paraId="253A28BD" w14:textId="77777777" w:rsidR="0056353C" w:rsidRPr="009C7F70" w:rsidRDefault="0056353C" w:rsidP="004F2630">
      <w:pPr>
        <w:rPr>
          <w:rFonts w:eastAsia="DFKai-SB"/>
          <w:color w:val="000000" w:themeColor="text1"/>
        </w:rPr>
      </w:pPr>
    </w:p>
    <w:p w14:paraId="4339B1F4" w14:textId="77777777" w:rsidR="0056353C" w:rsidRPr="009C7F70" w:rsidRDefault="0056353C" w:rsidP="004F2630">
      <w:pPr>
        <w:rPr>
          <w:rFonts w:eastAsia="DFKai-SB"/>
          <w:color w:val="000000" w:themeColor="text1"/>
        </w:rPr>
      </w:pPr>
      <w:r w:rsidRPr="009C7F70">
        <w:rPr>
          <w:rFonts w:eastAsia="DFKai-SB"/>
          <w:color w:val="000000" w:themeColor="text1"/>
        </w:rPr>
        <w:t>教學建議</w:t>
      </w:r>
    </w:p>
    <w:p w14:paraId="176CA892" w14:textId="77777777" w:rsidR="0056353C" w:rsidRPr="009C7F70" w:rsidRDefault="0056353C" w:rsidP="004F2630">
      <w:pPr>
        <w:rPr>
          <w:rFonts w:eastAsia="DFKai-SB"/>
          <w:color w:val="000000" w:themeColor="text1"/>
        </w:rPr>
      </w:pPr>
      <w:r w:rsidRPr="009C7F70">
        <w:rPr>
          <w:rFonts w:eastAsia="DFKai-SB"/>
          <w:color w:val="000000" w:themeColor="text1"/>
        </w:rPr>
        <w:t>注意：學生很容易因玩遊戲的樂趣而分心。可以先讓他們玩一會兒，但最終還是要鼓勵他們按照畫面上的說明進行操作，並列出編寫這遊戲所需的電路板組件、事件及函數。</w:t>
      </w:r>
    </w:p>
    <w:p w14:paraId="3E8BB517" w14:textId="77777777" w:rsidR="0056353C" w:rsidRPr="009C7F70" w:rsidRDefault="0056353C" w:rsidP="004F2630">
      <w:pPr>
        <w:rPr>
          <w:rFonts w:eastAsia="DFKai-SB"/>
          <w:color w:val="000000" w:themeColor="text1"/>
        </w:rPr>
      </w:pPr>
    </w:p>
    <w:p w14:paraId="10AF1B36" w14:textId="77777777" w:rsidR="0056353C" w:rsidRPr="009C7F70" w:rsidRDefault="0056353C" w:rsidP="004F2630">
      <w:pPr>
        <w:rPr>
          <w:rFonts w:eastAsia="DFKai-SB"/>
          <w:color w:val="000000" w:themeColor="text1"/>
        </w:rPr>
      </w:pPr>
    </w:p>
    <w:p w14:paraId="28B390A7"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89" w:name="_fx1fule5337v" w:colFirst="0" w:colLast="0"/>
      <w:bookmarkEnd w:id="389"/>
      <w:r w:rsidRPr="009C7F70">
        <w:rPr>
          <w:rFonts w:eastAsia="DFKai-SB"/>
          <w:b/>
          <w:color w:val="000000" w:themeColor="text1"/>
          <w:sz w:val="26"/>
          <w:szCs w:val="26"/>
        </w:rPr>
        <w:t>Stop: Review Project Guide</w:t>
      </w:r>
    </w:p>
    <w:p w14:paraId="0BC12CB0" w14:textId="77777777" w:rsidR="0056353C" w:rsidRPr="009C7F70" w:rsidRDefault="0056353C" w:rsidP="004F2630">
      <w:pPr>
        <w:widowControl w:val="0"/>
        <w:spacing w:before="200" w:line="240" w:lineRule="auto"/>
        <w:ind w:right="-619"/>
        <w:rPr>
          <w:rFonts w:eastAsia="DFKai-SB"/>
          <w:color w:val="000000" w:themeColor="text1"/>
        </w:rPr>
      </w:pPr>
      <w:r w:rsidRPr="009C7F70">
        <w:rPr>
          <w:rFonts w:eastAsia="DFKai-SB"/>
          <w:color w:val="000000" w:themeColor="text1"/>
          <w:sz w:val="24"/>
          <w:szCs w:val="24"/>
        </w:rPr>
        <w:t>停下來：檢視專案指南</w:t>
      </w:r>
    </w:p>
    <w:p w14:paraId="0CDC237F" w14:textId="77777777" w:rsidR="0056353C" w:rsidRPr="009C7F70" w:rsidRDefault="0056353C" w:rsidP="004F2630">
      <w:pPr>
        <w:rPr>
          <w:rFonts w:eastAsia="DFKai-SB"/>
          <w:color w:val="000000" w:themeColor="text1"/>
        </w:rPr>
      </w:pPr>
    </w:p>
    <w:p w14:paraId="744A8484" w14:textId="77777777" w:rsidR="0056353C" w:rsidRPr="009C7F70" w:rsidRDefault="0056353C" w:rsidP="004F2630">
      <w:pPr>
        <w:rPr>
          <w:rFonts w:eastAsia="DFKai-SB"/>
          <w:color w:val="000000" w:themeColor="text1"/>
        </w:rPr>
      </w:pPr>
      <w:r w:rsidRPr="009C7F70">
        <w:rPr>
          <w:rFonts w:eastAsia="DFKai-SB"/>
          <w:b/>
          <w:color w:val="000000" w:themeColor="text1"/>
        </w:rPr>
        <w:lastRenderedPageBreak/>
        <w:t>Discuss:</w:t>
      </w:r>
      <w:r w:rsidRPr="009C7F70">
        <w:rPr>
          <w:rFonts w:eastAsia="DFKai-SB"/>
          <w:color w:val="000000" w:themeColor="text1"/>
        </w:rPr>
        <w:t xml:space="preserve"> Students should have individually created a list of board components, events, and functions they would need to make the game they played. Ask students to share their lists with a neighbor before discussing as a class.</w:t>
      </w:r>
    </w:p>
    <w:p w14:paraId="69CAC3CC" w14:textId="77777777" w:rsidR="0056353C" w:rsidRPr="009C7F70" w:rsidRDefault="0056353C" w:rsidP="004F2630">
      <w:pPr>
        <w:rPr>
          <w:rFonts w:eastAsia="DFKai-SB"/>
          <w:color w:val="000000" w:themeColor="text1"/>
        </w:rPr>
      </w:pPr>
    </w:p>
    <w:p w14:paraId="22C64F17" w14:textId="77777777" w:rsidR="0056353C" w:rsidRPr="009C7F70" w:rsidRDefault="0056353C" w:rsidP="004F2630">
      <w:pPr>
        <w:rPr>
          <w:rFonts w:eastAsia="DFKai-SB"/>
          <w:color w:val="000000" w:themeColor="text1"/>
        </w:rPr>
      </w:pPr>
      <w:r w:rsidRPr="009C7F70">
        <w:rPr>
          <w:rFonts w:eastAsia="DFKai-SB"/>
          <w:color w:val="000000" w:themeColor="text1"/>
        </w:rPr>
        <w:t>討論：學生應該已經可以個別列出他們製作遊戲所需的電路板組件，事件及函數。要求學生在課堂討論之前與鄰座同學分享他們的想法。</w:t>
      </w:r>
    </w:p>
    <w:p w14:paraId="2CD4E100" w14:textId="77777777" w:rsidR="0056353C" w:rsidRPr="009C7F70" w:rsidRDefault="0056353C" w:rsidP="004F2630">
      <w:pPr>
        <w:rPr>
          <w:rFonts w:eastAsia="DFKai-SB"/>
          <w:color w:val="000000" w:themeColor="text1"/>
        </w:rPr>
      </w:pPr>
    </w:p>
    <w:p w14:paraId="7DC886F3" w14:textId="77777777" w:rsidR="0056353C" w:rsidRPr="009C7F70" w:rsidRDefault="0056353C" w:rsidP="004F2630">
      <w:pPr>
        <w:rPr>
          <w:rFonts w:eastAsia="DFKai-SB"/>
          <w:color w:val="000000" w:themeColor="text1"/>
        </w:rPr>
      </w:pPr>
      <w:r w:rsidRPr="009C7F70">
        <w:rPr>
          <w:rFonts w:eastAsia="DFKai-SB"/>
          <w:color w:val="000000" w:themeColor="text1"/>
        </w:rPr>
        <w:t>Discussion Goal</w:t>
      </w:r>
    </w:p>
    <w:p w14:paraId="10EE2333" w14:textId="77777777" w:rsidR="0056353C" w:rsidRPr="009C7F70" w:rsidRDefault="0056353C" w:rsidP="004F2630">
      <w:pPr>
        <w:rPr>
          <w:rFonts w:eastAsia="DFKai-SB"/>
          <w:color w:val="000000" w:themeColor="text1"/>
        </w:rPr>
      </w:pPr>
      <w:r w:rsidRPr="009C7F70">
        <w:rPr>
          <w:rFonts w:eastAsia="DFKai-SB"/>
          <w:b/>
          <w:color w:val="000000" w:themeColor="text1"/>
        </w:rPr>
        <w:t>Running the Conversation:</w:t>
      </w:r>
      <w:r w:rsidRPr="009C7F70">
        <w:rPr>
          <w:rFonts w:eastAsia="DFKai-SB"/>
          <w:color w:val="000000" w:themeColor="text1"/>
        </w:rPr>
        <w:t xml:space="preserve"> You can write "Board", "Events", and "Functions" on the board and record their ideas below each. Ask students to justify their decisions but don't feel the need to settle on one right answer.</w:t>
      </w:r>
    </w:p>
    <w:p w14:paraId="1AC90604" w14:textId="77777777" w:rsidR="0056353C" w:rsidRPr="009C7F70" w:rsidRDefault="0056353C" w:rsidP="004F2630">
      <w:pPr>
        <w:rPr>
          <w:rFonts w:eastAsia="DFKai-SB"/>
          <w:color w:val="000000" w:themeColor="text1"/>
        </w:rPr>
      </w:pPr>
    </w:p>
    <w:p w14:paraId="2CF87A8E" w14:textId="77777777" w:rsidR="0056353C" w:rsidRPr="009C7F70" w:rsidRDefault="0056353C" w:rsidP="004F2630">
      <w:pPr>
        <w:rPr>
          <w:rFonts w:eastAsia="DFKai-SB"/>
          <w:color w:val="000000" w:themeColor="text1"/>
        </w:rPr>
      </w:pPr>
      <w:r w:rsidRPr="009C7F70">
        <w:rPr>
          <w:rFonts w:eastAsia="DFKai-SB"/>
          <w:color w:val="000000" w:themeColor="text1"/>
        </w:rPr>
        <w:t>討論目標</w:t>
      </w:r>
    </w:p>
    <w:p w14:paraId="53826EC7" w14:textId="77777777" w:rsidR="0056353C" w:rsidRPr="009C7F70" w:rsidRDefault="0056353C" w:rsidP="004F2630">
      <w:pPr>
        <w:rPr>
          <w:rFonts w:eastAsia="DFKai-SB"/>
          <w:color w:val="000000" w:themeColor="text1"/>
        </w:rPr>
      </w:pPr>
      <w:r w:rsidRPr="009C7F70">
        <w:rPr>
          <w:rFonts w:eastAsia="DFKai-SB"/>
          <w:color w:val="000000" w:themeColor="text1"/>
        </w:rPr>
        <w:t>對話活動：您可以在白板上寫下</w:t>
      </w:r>
      <w:r w:rsidRPr="009C7F70">
        <w:rPr>
          <w:rFonts w:eastAsia="DFKai-SB"/>
          <w:color w:val="000000" w:themeColor="text1"/>
        </w:rPr>
        <w:t>“</w:t>
      </w:r>
      <w:r w:rsidRPr="009C7F70">
        <w:rPr>
          <w:rFonts w:eastAsia="DFKai-SB"/>
          <w:color w:val="000000" w:themeColor="text1"/>
        </w:rPr>
        <w:t>電路板組件</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事件</w:t>
      </w:r>
      <w:r w:rsidRPr="009C7F70">
        <w:rPr>
          <w:rFonts w:eastAsia="DFKai-SB"/>
          <w:color w:val="000000" w:themeColor="text1"/>
        </w:rPr>
        <w:t>”</w:t>
      </w:r>
      <w:r w:rsidRPr="009C7F70">
        <w:rPr>
          <w:rFonts w:eastAsia="DFKai-SB"/>
          <w:color w:val="000000" w:themeColor="text1"/>
        </w:rPr>
        <w:t>和</w:t>
      </w:r>
      <w:r w:rsidRPr="009C7F70">
        <w:rPr>
          <w:rFonts w:eastAsia="DFKai-SB"/>
          <w:color w:val="000000" w:themeColor="text1"/>
        </w:rPr>
        <w:t>“</w:t>
      </w:r>
      <w:r w:rsidRPr="009C7F70">
        <w:rPr>
          <w:rFonts w:eastAsia="DFKai-SB"/>
          <w:color w:val="000000" w:themeColor="text1"/>
        </w:rPr>
        <w:t>函數</w:t>
      </w:r>
      <w:r w:rsidRPr="009C7F70">
        <w:rPr>
          <w:rFonts w:eastAsia="DFKai-SB"/>
          <w:color w:val="000000" w:themeColor="text1"/>
        </w:rPr>
        <w:t>”</w:t>
      </w:r>
      <w:r w:rsidRPr="009C7F70">
        <w:rPr>
          <w:rFonts w:eastAsia="DFKai-SB"/>
          <w:color w:val="000000" w:themeColor="text1"/>
        </w:rPr>
        <w:t>，並在每項下面記錄學生們的想法。然後要求學生為自己的想法加以說明，但不一定要找到一個正確的答案。</w:t>
      </w:r>
    </w:p>
    <w:p w14:paraId="4DE0B64A" w14:textId="77777777" w:rsidR="0056353C" w:rsidRPr="009C7F70" w:rsidRDefault="0056353C" w:rsidP="004F2630">
      <w:pPr>
        <w:rPr>
          <w:rFonts w:eastAsia="DFKai-SB"/>
          <w:color w:val="000000" w:themeColor="text1"/>
        </w:rPr>
      </w:pPr>
    </w:p>
    <w:p w14:paraId="40BE013C" w14:textId="77777777" w:rsidR="0056353C" w:rsidRPr="009C7F70" w:rsidRDefault="0056353C" w:rsidP="004F2630">
      <w:pPr>
        <w:rPr>
          <w:rFonts w:eastAsia="DFKai-SB"/>
          <w:color w:val="000000" w:themeColor="text1"/>
        </w:rPr>
      </w:pPr>
      <w:r w:rsidRPr="009C7F70">
        <w:rPr>
          <w:rFonts w:eastAsia="DFKai-SB"/>
          <w:color w:val="000000" w:themeColor="text1"/>
        </w:rPr>
        <w:t>Teaching Tip</w:t>
      </w:r>
    </w:p>
    <w:p w14:paraId="54423828" w14:textId="77777777" w:rsidR="0056353C" w:rsidRPr="009C7F70" w:rsidRDefault="0056353C" w:rsidP="004F2630">
      <w:pPr>
        <w:rPr>
          <w:rFonts w:eastAsia="DFKai-SB"/>
          <w:color w:val="000000" w:themeColor="text1"/>
        </w:rPr>
      </w:pPr>
      <w:r w:rsidRPr="009C7F70">
        <w:rPr>
          <w:rFonts w:eastAsia="DFKai-SB"/>
          <w:b/>
          <w:color w:val="000000" w:themeColor="text1"/>
        </w:rPr>
        <w:t>Sharing the Project Guide:</w:t>
      </w:r>
      <w:r w:rsidRPr="009C7F70">
        <w:rPr>
          <w:rFonts w:eastAsia="DFKai-SB"/>
          <w:color w:val="000000" w:themeColor="text1"/>
        </w:rPr>
        <w:t xml:space="preserve"> Students are not actually writing on the project guide in this lesson. You can give each student their own copy for reference but you might also choose to print one copy per pair, share digital copies, or just display the guide on the projector. So long as it is available for reference any approach will work fine.</w:t>
      </w:r>
    </w:p>
    <w:p w14:paraId="0B713CD0" w14:textId="77777777" w:rsidR="0056353C" w:rsidRPr="009C7F70" w:rsidRDefault="0056353C" w:rsidP="004F2630">
      <w:pPr>
        <w:rPr>
          <w:rFonts w:eastAsia="DFKai-SB"/>
          <w:color w:val="000000" w:themeColor="text1"/>
        </w:rPr>
      </w:pPr>
    </w:p>
    <w:p w14:paraId="1236A8B8" w14:textId="77777777" w:rsidR="0056353C" w:rsidRPr="009C7F70" w:rsidRDefault="0056353C" w:rsidP="004F2630">
      <w:pPr>
        <w:rPr>
          <w:rFonts w:eastAsia="DFKai-SB"/>
          <w:color w:val="000000" w:themeColor="text1"/>
        </w:rPr>
      </w:pPr>
      <w:r w:rsidRPr="009C7F70">
        <w:rPr>
          <w:rFonts w:eastAsia="DFKai-SB"/>
          <w:color w:val="000000" w:themeColor="text1"/>
        </w:rPr>
        <w:t>教學建議</w:t>
      </w:r>
    </w:p>
    <w:p w14:paraId="55F35450" w14:textId="77777777" w:rsidR="0056353C" w:rsidRPr="009C7F70" w:rsidRDefault="0056353C" w:rsidP="004F2630">
      <w:pPr>
        <w:rPr>
          <w:rFonts w:eastAsia="DFKai-SB"/>
          <w:color w:val="000000" w:themeColor="text1"/>
        </w:rPr>
      </w:pPr>
      <w:r w:rsidRPr="009C7F70">
        <w:rPr>
          <w:rFonts w:eastAsia="DFKai-SB"/>
          <w:color w:val="000000" w:themeColor="text1"/>
        </w:rPr>
        <w:t>分享</w:t>
      </w:r>
      <w:r w:rsidRPr="009C7F70">
        <w:rPr>
          <w:rFonts w:eastAsia="DFKai-SB"/>
          <w:color w:val="000000" w:themeColor="text1"/>
          <w:sz w:val="24"/>
          <w:szCs w:val="24"/>
        </w:rPr>
        <w:t>專案</w:t>
      </w:r>
      <w:r w:rsidRPr="009C7F70">
        <w:rPr>
          <w:rFonts w:eastAsia="DFKai-SB"/>
          <w:color w:val="000000" w:themeColor="text1"/>
        </w:rPr>
        <w:t>指南：因為學生實際上並沒有在本課程中編寫</w:t>
      </w:r>
      <w:r w:rsidRPr="009C7F70">
        <w:rPr>
          <w:rFonts w:eastAsia="DFKai-SB"/>
          <w:color w:val="000000" w:themeColor="text1"/>
          <w:sz w:val="24"/>
          <w:szCs w:val="24"/>
        </w:rPr>
        <w:t>專案</w:t>
      </w:r>
      <w:r w:rsidRPr="009C7F70">
        <w:rPr>
          <w:rFonts w:eastAsia="DFKai-SB"/>
          <w:color w:val="000000" w:themeColor="text1"/>
        </w:rPr>
        <w:t>指南。所以您可以為每個學生提供各自的</w:t>
      </w:r>
      <w:r w:rsidRPr="009C7F70">
        <w:rPr>
          <w:rFonts w:eastAsia="DFKai-SB"/>
          <w:color w:val="000000" w:themeColor="text1"/>
          <w:sz w:val="24"/>
          <w:szCs w:val="24"/>
        </w:rPr>
        <w:t>專案</w:t>
      </w:r>
      <w:r w:rsidRPr="009C7F70">
        <w:rPr>
          <w:rFonts w:eastAsia="DFKai-SB"/>
          <w:color w:val="000000" w:themeColor="text1"/>
        </w:rPr>
        <w:t>指南以供參考，也可以選擇每組給一份，或是大家都用電子檔，或是只在投影機上顯示</w:t>
      </w:r>
      <w:r w:rsidRPr="009C7F70">
        <w:rPr>
          <w:rFonts w:eastAsia="DFKai-SB"/>
          <w:color w:val="000000" w:themeColor="text1"/>
          <w:sz w:val="24"/>
          <w:szCs w:val="24"/>
        </w:rPr>
        <w:t>專案</w:t>
      </w:r>
      <w:r w:rsidRPr="009C7F70">
        <w:rPr>
          <w:rFonts w:eastAsia="DFKai-SB"/>
          <w:color w:val="000000" w:themeColor="text1"/>
        </w:rPr>
        <w:t>指南。只要它可供大家參考，任何方法都沒問題。</w:t>
      </w:r>
    </w:p>
    <w:p w14:paraId="72F6671D" w14:textId="77777777" w:rsidR="0056353C" w:rsidRPr="009C7F70" w:rsidRDefault="0056353C" w:rsidP="004F2630">
      <w:pPr>
        <w:rPr>
          <w:rFonts w:eastAsia="DFKai-SB"/>
          <w:b/>
          <w:color w:val="000000" w:themeColor="text1"/>
        </w:rPr>
      </w:pPr>
    </w:p>
    <w:p w14:paraId="71DEAC82" w14:textId="77777777" w:rsidR="0056353C" w:rsidRPr="009C7F70" w:rsidRDefault="0056353C" w:rsidP="004F2630">
      <w:pPr>
        <w:rPr>
          <w:rFonts w:eastAsia="DFKai-SB"/>
          <w:b/>
          <w:color w:val="000000" w:themeColor="text1"/>
        </w:rPr>
      </w:pPr>
    </w:p>
    <w:p w14:paraId="068CE380" w14:textId="77777777" w:rsidR="0056353C" w:rsidRPr="009C7F70" w:rsidRDefault="0056353C" w:rsidP="004F2630">
      <w:pPr>
        <w:rPr>
          <w:rFonts w:eastAsia="DFKai-SB"/>
          <w:color w:val="000000" w:themeColor="text1"/>
        </w:rPr>
      </w:pPr>
      <w:r w:rsidRPr="009C7F70">
        <w:rPr>
          <w:rFonts w:eastAsia="DFKai-SB"/>
          <w:b/>
          <w:color w:val="000000" w:themeColor="text1"/>
        </w:rPr>
        <w:t>Distribute:</w:t>
      </w:r>
      <w:r w:rsidRPr="009C7F70">
        <w:rPr>
          <w:rFonts w:eastAsia="DFKai-SB"/>
          <w:color w:val="000000" w:themeColor="text1"/>
        </w:rPr>
        <w:t xml:space="preserve"> Give each student or pair of students a copy of the</w:t>
      </w:r>
      <w:hyperlink r:id="rId262">
        <w:r w:rsidRPr="009C7F70">
          <w:rPr>
            <w:rFonts w:eastAsia="DFKai-SB"/>
            <w:color w:val="000000" w:themeColor="text1"/>
          </w:rPr>
          <w:t xml:space="preserve"> </w:t>
        </w:r>
      </w:hyperlink>
      <w:r w:rsidRPr="009C7F70">
        <w:rPr>
          <w:rFonts w:eastAsia="DFKai-SB"/>
          <w:color w:val="000000" w:themeColor="text1"/>
        </w:rPr>
        <w:fldChar w:fldCharType="begin"/>
      </w:r>
      <w:r w:rsidRPr="009C7F70">
        <w:rPr>
          <w:rFonts w:eastAsia="DFKai-SB"/>
          <w:color w:val="000000" w:themeColor="text1"/>
        </w:rPr>
        <w:instrText xml:space="preserve"> HYPERLINK "https://docs.google.com/document/d/1dn4FIRKYaVb1o7TNiyeKqoT1fBL9FPoqOmJV-nvJYUM/" </w:instrText>
      </w:r>
      <w:r w:rsidRPr="009C7F70">
        <w:rPr>
          <w:rFonts w:eastAsia="DFKai-SB"/>
          <w:color w:val="000000" w:themeColor="text1"/>
        </w:rPr>
        <w:fldChar w:fldCharType="separate"/>
      </w:r>
      <w:r w:rsidRPr="009C7F70">
        <w:rPr>
          <w:rFonts w:eastAsia="DFKai-SB"/>
          <w:color w:val="000000" w:themeColor="text1"/>
        </w:rPr>
        <w:t>Emoji Race - Project Guide</w:t>
      </w:r>
    </w:p>
    <w:p w14:paraId="66006B1B"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b/>
          <w:color w:val="000000" w:themeColor="text1"/>
        </w:rPr>
        <w:t>分發</w:t>
      </w:r>
      <w:r w:rsidRPr="009C7F70">
        <w:rPr>
          <w:rFonts w:eastAsia="DFKai-SB"/>
          <w:color w:val="000000" w:themeColor="text1"/>
        </w:rPr>
        <w:t>：給每個學生或每組學生一份笑臉賽跑遊戲</w:t>
      </w:r>
      <w:r w:rsidRPr="009C7F70">
        <w:rPr>
          <w:rFonts w:eastAsia="DFKai-SB"/>
          <w:color w:val="000000" w:themeColor="text1"/>
        </w:rPr>
        <w:t xml:space="preserve"> - </w:t>
      </w:r>
      <w:r w:rsidRPr="009C7F70">
        <w:rPr>
          <w:rFonts w:eastAsia="DFKai-SB"/>
          <w:color w:val="000000" w:themeColor="text1"/>
        </w:rPr>
        <w:t>專案指南</w:t>
      </w:r>
    </w:p>
    <w:p w14:paraId="3919E132" w14:textId="77777777" w:rsidR="0056353C" w:rsidRPr="009C7F70" w:rsidRDefault="0056353C" w:rsidP="004F2630">
      <w:pPr>
        <w:rPr>
          <w:rFonts w:eastAsia="DFKai-SB"/>
          <w:b/>
          <w:color w:val="000000" w:themeColor="text1"/>
        </w:rPr>
      </w:pPr>
    </w:p>
    <w:p w14:paraId="30E114B4" w14:textId="77777777" w:rsidR="0056353C" w:rsidRPr="009C7F70" w:rsidRDefault="0056353C" w:rsidP="004F2630">
      <w:pPr>
        <w:rPr>
          <w:rFonts w:eastAsia="DFKai-SB"/>
          <w:b/>
          <w:color w:val="000000" w:themeColor="text1"/>
        </w:rPr>
      </w:pPr>
    </w:p>
    <w:p w14:paraId="45E4198D" w14:textId="77777777" w:rsidR="0056353C" w:rsidRPr="009C7F70" w:rsidRDefault="0056353C" w:rsidP="004F2630">
      <w:pPr>
        <w:rPr>
          <w:rFonts w:eastAsia="DFKai-SB"/>
          <w:color w:val="000000" w:themeColor="text1"/>
        </w:rPr>
      </w:pPr>
      <w:r w:rsidRPr="009C7F70">
        <w:rPr>
          <w:rFonts w:eastAsia="DFKai-SB"/>
          <w:b/>
          <w:color w:val="000000" w:themeColor="text1"/>
        </w:rPr>
        <w:t>Prompt:</w:t>
      </w:r>
      <w:r w:rsidRPr="009C7F70">
        <w:rPr>
          <w:rFonts w:eastAsia="DFKai-SB"/>
          <w:color w:val="000000" w:themeColor="text1"/>
        </w:rPr>
        <w:t xml:space="preserve"> Compare the list of things you thought would be needed to the ones on this project guide. Do you notice any differences?</w:t>
      </w:r>
    </w:p>
    <w:p w14:paraId="5AB52018" w14:textId="77777777" w:rsidR="0056353C" w:rsidRPr="009C7F70" w:rsidRDefault="0056353C" w:rsidP="004F2630">
      <w:pPr>
        <w:rPr>
          <w:rFonts w:eastAsia="DFKai-SB"/>
          <w:color w:val="000000" w:themeColor="text1"/>
        </w:rPr>
      </w:pPr>
      <w:r w:rsidRPr="009C7F70">
        <w:rPr>
          <w:rFonts w:eastAsia="DFKai-SB"/>
          <w:b/>
          <w:color w:val="000000" w:themeColor="text1"/>
        </w:rPr>
        <w:t>Discuss:</w:t>
      </w:r>
      <w:r w:rsidRPr="009C7F70">
        <w:rPr>
          <w:rFonts w:eastAsia="DFKai-SB"/>
          <w:color w:val="000000" w:themeColor="text1"/>
        </w:rPr>
        <w:t xml:space="preserve"> As a class compare the list you had on the board to the list of board components, events, and functions on the project guide. Note the similarities. Where there are differences try to understand why. Don't approach one set as "right" vs. "wrong" but just confirm both would be able to make the game students played.</w:t>
      </w:r>
    </w:p>
    <w:p w14:paraId="719D2BCE" w14:textId="77777777" w:rsidR="0056353C" w:rsidRPr="009C7F70" w:rsidRDefault="0056353C" w:rsidP="004F2630">
      <w:pPr>
        <w:rPr>
          <w:rFonts w:eastAsia="DFKai-SB"/>
          <w:color w:val="000000" w:themeColor="text1"/>
        </w:rPr>
      </w:pPr>
    </w:p>
    <w:p w14:paraId="35A67E0A" w14:textId="77777777" w:rsidR="0056353C" w:rsidRPr="009C7F70" w:rsidRDefault="0056353C" w:rsidP="004F2630">
      <w:pPr>
        <w:rPr>
          <w:rFonts w:eastAsia="DFKai-SB"/>
          <w:color w:val="000000" w:themeColor="text1"/>
        </w:rPr>
      </w:pPr>
      <w:r w:rsidRPr="009C7F70">
        <w:rPr>
          <w:rFonts w:eastAsia="DFKai-SB"/>
          <w:color w:val="000000" w:themeColor="text1"/>
        </w:rPr>
        <w:t>提問：將您認為需要的內容</w:t>
      </w:r>
      <w:r w:rsidRPr="009C7F70">
        <w:rPr>
          <w:rFonts w:eastAsia="DFKai-SB"/>
          <w:color w:val="000000" w:themeColor="text1"/>
        </w:rPr>
        <w:t>(“</w:t>
      </w:r>
      <w:r w:rsidRPr="009C7F70">
        <w:rPr>
          <w:rFonts w:eastAsia="DFKai-SB"/>
          <w:color w:val="000000" w:themeColor="text1"/>
        </w:rPr>
        <w:t>電路板組件</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w:t>
      </w:r>
      <w:r w:rsidRPr="009C7F70">
        <w:rPr>
          <w:rFonts w:eastAsia="DFKai-SB"/>
          <w:color w:val="000000" w:themeColor="text1"/>
        </w:rPr>
        <w:t>事件</w:t>
      </w:r>
      <w:r w:rsidRPr="009C7F70">
        <w:rPr>
          <w:rFonts w:eastAsia="DFKai-SB"/>
          <w:color w:val="000000" w:themeColor="text1"/>
        </w:rPr>
        <w:t>”</w:t>
      </w:r>
      <w:r w:rsidRPr="009C7F70">
        <w:rPr>
          <w:rFonts w:eastAsia="DFKai-SB"/>
          <w:color w:val="000000" w:themeColor="text1"/>
        </w:rPr>
        <w:t>和</w:t>
      </w:r>
      <w:r w:rsidRPr="009C7F70">
        <w:rPr>
          <w:rFonts w:eastAsia="DFKai-SB"/>
          <w:color w:val="000000" w:themeColor="text1"/>
        </w:rPr>
        <w:t>“</w:t>
      </w:r>
      <w:r w:rsidRPr="009C7F70">
        <w:rPr>
          <w:rFonts w:eastAsia="DFKai-SB"/>
          <w:color w:val="000000" w:themeColor="text1"/>
        </w:rPr>
        <w:t>函數</w:t>
      </w:r>
      <w:r w:rsidRPr="009C7F70">
        <w:rPr>
          <w:rFonts w:eastAsia="DFKai-SB"/>
          <w:color w:val="000000" w:themeColor="text1"/>
        </w:rPr>
        <w:t xml:space="preserve">”) </w:t>
      </w:r>
      <w:r w:rsidRPr="009C7F70">
        <w:rPr>
          <w:rFonts w:eastAsia="DFKai-SB"/>
          <w:color w:val="000000" w:themeColor="text1"/>
        </w:rPr>
        <w:t>與本專案指南中的內容進行比較。你注意到有什麼不同嗎？</w:t>
      </w:r>
      <w:r w:rsidRPr="009C7F70">
        <w:rPr>
          <w:rFonts w:eastAsia="DFKai-SB"/>
          <w:color w:val="000000" w:themeColor="text1"/>
        </w:rPr>
        <w:br/>
      </w:r>
      <w:r w:rsidRPr="009C7F70">
        <w:rPr>
          <w:rFonts w:eastAsia="DFKai-SB"/>
          <w:color w:val="000000" w:themeColor="text1"/>
        </w:rPr>
        <w:lastRenderedPageBreak/>
        <w:t>討論：在課堂中，將您在白板上的列表與專案指南中的電路板組件，事件和函數進行比較。標出注意相似之處。另外也找出哪裡有差異，並試著理解為什麼。不要嘗試去區分哪個是</w:t>
      </w:r>
      <w:r w:rsidRPr="009C7F70">
        <w:rPr>
          <w:rFonts w:eastAsia="DFKai-SB"/>
          <w:color w:val="000000" w:themeColor="text1"/>
        </w:rPr>
        <w:t>“</w:t>
      </w:r>
      <w:r w:rsidRPr="009C7F70">
        <w:rPr>
          <w:rFonts w:eastAsia="DFKai-SB"/>
          <w:color w:val="000000" w:themeColor="text1"/>
        </w:rPr>
        <w:t>正確</w:t>
      </w:r>
      <w:r w:rsidRPr="009C7F70">
        <w:rPr>
          <w:rFonts w:eastAsia="DFKai-SB"/>
          <w:color w:val="000000" w:themeColor="text1"/>
        </w:rPr>
        <w:t>”</w:t>
      </w:r>
      <w:r w:rsidRPr="009C7F70">
        <w:rPr>
          <w:rFonts w:eastAsia="DFKai-SB"/>
          <w:color w:val="000000" w:themeColor="text1"/>
        </w:rPr>
        <w:t>的，哪個是</w:t>
      </w:r>
      <w:r w:rsidRPr="009C7F70">
        <w:rPr>
          <w:rFonts w:eastAsia="DFKai-SB"/>
          <w:color w:val="000000" w:themeColor="text1"/>
        </w:rPr>
        <w:t>“</w:t>
      </w:r>
      <w:r w:rsidRPr="009C7F70">
        <w:rPr>
          <w:rFonts w:eastAsia="DFKai-SB"/>
          <w:color w:val="000000" w:themeColor="text1"/>
        </w:rPr>
        <w:t>錯誤</w:t>
      </w:r>
      <w:r w:rsidRPr="009C7F70">
        <w:rPr>
          <w:rFonts w:eastAsia="DFKai-SB"/>
          <w:color w:val="000000" w:themeColor="text1"/>
        </w:rPr>
        <w:t>”</w:t>
      </w:r>
      <w:r w:rsidRPr="009C7F70">
        <w:rPr>
          <w:rFonts w:eastAsia="DFKai-SB"/>
          <w:color w:val="000000" w:themeColor="text1"/>
        </w:rPr>
        <w:t>的，而只要確認兩者都能夠做出可讓學生玩的遊戲。</w:t>
      </w:r>
    </w:p>
    <w:p w14:paraId="4F3E1761" w14:textId="77777777" w:rsidR="0056353C" w:rsidRPr="009C7F70" w:rsidRDefault="0056353C" w:rsidP="004F2630">
      <w:pPr>
        <w:rPr>
          <w:rFonts w:eastAsia="DFKai-SB"/>
          <w:color w:val="000000" w:themeColor="text1"/>
        </w:rPr>
      </w:pPr>
    </w:p>
    <w:p w14:paraId="1C13C499" w14:textId="77777777" w:rsidR="0056353C" w:rsidRPr="009C7F70" w:rsidRDefault="0056353C" w:rsidP="004F2630">
      <w:pPr>
        <w:rPr>
          <w:rFonts w:eastAsia="DFKai-SB"/>
          <w:color w:val="000000" w:themeColor="text1"/>
        </w:rPr>
      </w:pPr>
    </w:p>
    <w:p w14:paraId="3D69EBB0" w14:textId="77777777" w:rsidR="0056353C" w:rsidRPr="009C7F70" w:rsidRDefault="0056353C" w:rsidP="004F2630">
      <w:pPr>
        <w:rPr>
          <w:rFonts w:eastAsia="DFKai-SB"/>
          <w:color w:val="000000" w:themeColor="text1"/>
        </w:rPr>
      </w:pPr>
      <w:r w:rsidRPr="009C7F70">
        <w:rPr>
          <w:rFonts w:eastAsia="DFKai-SB"/>
          <w:color w:val="000000" w:themeColor="text1"/>
        </w:rPr>
        <w:t>Remarks</w:t>
      </w:r>
    </w:p>
    <w:p w14:paraId="23838B11" w14:textId="77777777" w:rsidR="0056353C" w:rsidRPr="009C7F70" w:rsidRDefault="0056353C" w:rsidP="004F2630">
      <w:pPr>
        <w:rPr>
          <w:rFonts w:eastAsia="DFKai-SB"/>
          <w:color w:val="000000" w:themeColor="text1"/>
        </w:rPr>
      </w:pPr>
      <w:r w:rsidRPr="009C7F70">
        <w:rPr>
          <w:rFonts w:eastAsia="DFKai-SB"/>
          <w:color w:val="000000" w:themeColor="text1"/>
        </w:rPr>
        <w:t>There's usually lots of ways you can structure a program to get it to work the way you want. The important thing when writing complex or large programs is that you start with a plan. Today we're going to look at how we could implement this plan to build our own emoji race game. By the end of the lesson you'll not only have built your game, but you'll know how to change it and make it your own. Let's get going!</w:t>
      </w:r>
    </w:p>
    <w:p w14:paraId="087AD3A3" w14:textId="77777777" w:rsidR="0056353C" w:rsidRPr="009C7F70" w:rsidRDefault="0056353C" w:rsidP="004F2630">
      <w:pPr>
        <w:rPr>
          <w:rFonts w:eastAsia="DFKai-SB"/>
          <w:color w:val="000000" w:themeColor="text1"/>
        </w:rPr>
      </w:pPr>
    </w:p>
    <w:p w14:paraId="6B15BA20" w14:textId="77777777" w:rsidR="0056353C" w:rsidRPr="009C7F70" w:rsidRDefault="0056353C" w:rsidP="004F2630">
      <w:pPr>
        <w:rPr>
          <w:rFonts w:eastAsia="DFKai-SB"/>
          <w:color w:val="000000" w:themeColor="text1"/>
        </w:rPr>
      </w:pPr>
      <w:r w:rsidRPr="009C7F70">
        <w:rPr>
          <w:rFonts w:eastAsia="DFKai-SB"/>
          <w:color w:val="000000" w:themeColor="text1"/>
        </w:rPr>
        <w:t>老師點評</w:t>
      </w:r>
      <w:r w:rsidRPr="009C7F70">
        <w:rPr>
          <w:rFonts w:eastAsia="DFKai-SB"/>
          <w:color w:val="000000" w:themeColor="text1"/>
        </w:rPr>
        <w:br/>
      </w:r>
      <w:r w:rsidRPr="009C7F70">
        <w:rPr>
          <w:rFonts w:eastAsia="DFKai-SB"/>
          <w:color w:val="000000" w:themeColor="text1"/>
        </w:rPr>
        <w:t>通常有很多方法可以編寫出一個程式，讓它按照你想要的方式來工作。然而編寫複雜或大型程式時，最重要的是從計劃開始。今天我們將看看如何實施這個計劃來構建我們自己的笑臉賽跑遊戲。在課程結束時，你不僅可以寫出遊戲，還可以知道如何修改遊戲並使其成為你自己的遊戲。讓我們開始吧！</w:t>
      </w:r>
    </w:p>
    <w:p w14:paraId="3B925A62" w14:textId="77777777" w:rsidR="0056353C" w:rsidRPr="009C7F70" w:rsidRDefault="0056353C" w:rsidP="004F2630">
      <w:pPr>
        <w:rPr>
          <w:rFonts w:eastAsia="DFKai-SB"/>
          <w:color w:val="000000" w:themeColor="text1"/>
        </w:rPr>
      </w:pPr>
    </w:p>
    <w:p w14:paraId="78A225B5"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90" w:name="_rp7e2lhsgxpj" w:colFirst="0" w:colLast="0"/>
      <w:bookmarkEnd w:id="390"/>
      <w:r w:rsidRPr="009C7F70">
        <w:rPr>
          <w:rFonts w:eastAsia="DFKai-SB"/>
          <w:b/>
          <w:color w:val="000000" w:themeColor="text1"/>
          <w:sz w:val="34"/>
          <w:szCs w:val="34"/>
        </w:rPr>
        <w:t>Activity (45-60 min)</w:t>
      </w:r>
    </w:p>
    <w:p w14:paraId="7F8D9539"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91" w:name="_fux8m99now7x" w:colFirst="0" w:colLast="0"/>
      <w:bookmarkEnd w:id="391"/>
      <w:r w:rsidRPr="009C7F70">
        <w:rPr>
          <w:rFonts w:eastAsia="DFKai-SB"/>
          <w:b/>
          <w:color w:val="000000" w:themeColor="text1"/>
          <w:sz w:val="26"/>
          <w:szCs w:val="26"/>
        </w:rPr>
        <w:t>Implement Project Guide</w:t>
      </w:r>
    </w:p>
    <w:p w14:paraId="75A2B14D" w14:textId="77777777" w:rsidR="0056353C" w:rsidRPr="009C7F70" w:rsidRDefault="0056353C" w:rsidP="004F2630">
      <w:pPr>
        <w:rPr>
          <w:rFonts w:eastAsia="DFKai-SB"/>
          <w:color w:val="000000" w:themeColor="text1"/>
        </w:rPr>
      </w:pPr>
      <w:r w:rsidRPr="009C7F70">
        <w:rPr>
          <w:rFonts w:eastAsia="DFKai-SB"/>
          <w:color w:val="000000" w:themeColor="text1"/>
        </w:rPr>
        <w:t>Students are given starter code to establish the functions and event handlers needed for this project. These levels guide students through how to use the provided variables and what ought to occur within the event handlers. As students move through the levels point out how the project guide is being used. Though this project is highly scaffolded, the next lesson will ask students to develop a hardware-based program of their own design, so make sure to reinforce the connection between the planning that was done in the project guide and the programming levels.</w:t>
      </w:r>
    </w:p>
    <w:p w14:paraId="7D78D214" w14:textId="77777777" w:rsidR="0056353C" w:rsidRPr="009C7F70" w:rsidRDefault="0056353C" w:rsidP="004F2630">
      <w:pPr>
        <w:rPr>
          <w:rFonts w:eastAsia="DFKai-SB"/>
          <w:color w:val="000000" w:themeColor="text1"/>
        </w:rPr>
      </w:pPr>
    </w:p>
    <w:p w14:paraId="1F2033E4" w14:textId="77777777" w:rsidR="0056353C" w:rsidRPr="009C7F70" w:rsidRDefault="0056353C" w:rsidP="004F2630">
      <w:pPr>
        <w:rPr>
          <w:rFonts w:eastAsia="DFKai-SB"/>
          <w:color w:val="000000" w:themeColor="text1"/>
        </w:rPr>
      </w:pPr>
      <w:r w:rsidRPr="009C7F70">
        <w:rPr>
          <w:rFonts w:eastAsia="DFKai-SB"/>
          <w:color w:val="000000" w:themeColor="text1"/>
        </w:rPr>
        <w:t>活動內容</w:t>
      </w:r>
      <w:r w:rsidRPr="009C7F70">
        <w:rPr>
          <w:rFonts w:eastAsia="DFKai-SB"/>
          <w:color w:val="000000" w:themeColor="text1"/>
        </w:rPr>
        <w:t xml:space="preserve"> (45-60 </w:t>
      </w:r>
      <w:r w:rsidRPr="009C7F70">
        <w:rPr>
          <w:rFonts w:eastAsia="DFKai-SB"/>
          <w:color w:val="000000" w:themeColor="text1"/>
        </w:rPr>
        <w:t>分鐘</w:t>
      </w:r>
      <w:r w:rsidRPr="009C7F70">
        <w:rPr>
          <w:rFonts w:eastAsia="DFKai-SB"/>
          <w:color w:val="000000" w:themeColor="text1"/>
        </w:rPr>
        <w:t>)</w:t>
      </w:r>
    </w:p>
    <w:p w14:paraId="31737796" w14:textId="77777777" w:rsidR="0056353C" w:rsidRPr="009C7F70" w:rsidRDefault="0056353C" w:rsidP="004F2630">
      <w:pPr>
        <w:rPr>
          <w:rFonts w:eastAsia="DFKai-SB"/>
          <w:color w:val="000000" w:themeColor="text1"/>
        </w:rPr>
      </w:pPr>
      <w:r w:rsidRPr="009C7F70">
        <w:rPr>
          <w:rFonts w:eastAsia="DFKai-SB"/>
          <w:color w:val="000000" w:themeColor="text1"/>
        </w:rPr>
        <w:t>專案指南的實作</w:t>
      </w:r>
      <w:r w:rsidRPr="009C7F70">
        <w:rPr>
          <w:rFonts w:eastAsia="DFKai-SB"/>
          <w:color w:val="000000" w:themeColor="text1"/>
        </w:rPr>
        <w:br/>
      </w:r>
      <w:r w:rsidRPr="009C7F70">
        <w:rPr>
          <w:rFonts w:eastAsia="DFKai-SB"/>
          <w:color w:val="000000" w:themeColor="text1"/>
        </w:rPr>
        <w:t>學生將獲得啟始代碼，用以建立此專案所需的函數和事件處理程序。這些關卡指導學生如何使用變數以及事件處理程序中應該包含什麼。學生可透過關卡來學習專案指南的使用方式。雖然此專案是有高度支援的，但下一課仍將要求學生開發自己設計與硬體有關的程式，因此請學生務必加強專案指南中的規劃與程式關卡之間關聯性的瞭解。</w:t>
      </w:r>
    </w:p>
    <w:p w14:paraId="35BF9374" w14:textId="77777777" w:rsidR="0056353C" w:rsidRPr="009C7F70" w:rsidRDefault="0056353C" w:rsidP="004F2630">
      <w:pPr>
        <w:rPr>
          <w:rFonts w:eastAsia="DFKai-SB"/>
          <w:color w:val="000000" w:themeColor="text1"/>
        </w:rPr>
      </w:pPr>
    </w:p>
    <w:p w14:paraId="11889A71"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92" w:name="_nj4bsdpeilz9" w:colFirst="0" w:colLast="0"/>
      <w:bookmarkEnd w:id="392"/>
      <w:r w:rsidRPr="009C7F70">
        <w:rPr>
          <w:rFonts w:eastAsia="DFKai-SB"/>
          <w:b/>
          <w:color w:val="000000" w:themeColor="text1"/>
          <w:sz w:val="26"/>
          <w:szCs w:val="26"/>
        </w:rPr>
        <w:t>Code Studio levels</w:t>
      </w:r>
    </w:p>
    <w:p w14:paraId="40999799" w14:textId="77777777" w:rsidR="0056353C" w:rsidRPr="009C7F70" w:rsidRDefault="0056353C" w:rsidP="004F2630">
      <w:pPr>
        <w:numPr>
          <w:ilvl w:val="0"/>
          <w:numId w:val="156"/>
        </w:numPr>
        <w:rPr>
          <w:rFonts w:eastAsia="DFKai-SB"/>
          <w:color w:val="000000" w:themeColor="text1"/>
        </w:rPr>
      </w:pPr>
      <w:r w:rsidRPr="009C7F70">
        <w:rPr>
          <w:rFonts w:eastAsia="DFKai-SB"/>
          <w:color w:val="000000" w:themeColor="text1"/>
        </w:rPr>
        <w:lastRenderedPageBreak/>
        <w:t>Lesson Overview</w:t>
      </w:r>
    </w:p>
    <w:p w14:paraId="5F59AB69" w14:textId="77777777" w:rsidR="0056353C" w:rsidRPr="009C7F70" w:rsidRDefault="0056353C" w:rsidP="004F2630">
      <w:pPr>
        <w:numPr>
          <w:ilvl w:val="0"/>
          <w:numId w:val="156"/>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"https://curriculum.code.org/csd-18/unit6/8/#level-expando-8-1-sfmd" </w:instrText>
      </w:r>
      <w:r w:rsidRPr="009C7F70">
        <w:rPr>
          <w:rFonts w:eastAsia="DFKai-SB"/>
          <w:color w:val="000000" w:themeColor="text1"/>
        </w:rPr>
        <w:fldChar w:fldCharType="separate"/>
      </w:r>
      <w:r w:rsidRPr="009C7F70">
        <w:rPr>
          <w:rFonts w:eastAsia="DFKai-SB"/>
          <w:color w:val="000000" w:themeColor="text1"/>
        </w:rPr>
        <w:t>Student Overview</w:t>
      </w:r>
    </w:p>
    <w:p w14:paraId="0E11CB64" w14:textId="77777777" w:rsidR="0056353C" w:rsidRPr="009C7F70" w:rsidRDefault="0056353C" w:rsidP="004F2630">
      <w:pPr>
        <w:ind w:left="720" w:firstLine="720"/>
        <w:rPr>
          <w:rFonts w:eastAsia="DFKai-SB"/>
          <w:color w:val="000000" w:themeColor="text1"/>
        </w:rPr>
      </w:pPr>
      <w:r w:rsidRPr="009C7F70">
        <w:rPr>
          <w:rFonts w:eastAsia="DFKai-SB"/>
          <w:color w:val="000000" w:themeColor="text1"/>
        </w:rPr>
        <w:fldChar w:fldCharType="end"/>
      </w:r>
      <w:hyperlink r:id="rId263">
        <w:r w:rsidRPr="009C7F70">
          <w:rPr>
            <w:rFonts w:eastAsia="DFKai-SB"/>
            <w:color w:val="000000" w:themeColor="text1"/>
          </w:rPr>
          <w:t>View on Code Studio</w:t>
        </w:r>
      </w:hyperlink>
    </w:p>
    <w:p w14:paraId="5BB4728D" w14:textId="77777777" w:rsidR="0056353C" w:rsidRPr="009C7F70" w:rsidRDefault="0056353C" w:rsidP="004F2630">
      <w:pPr>
        <w:rPr>
          <w:rFonts w:eastAsia="DFKai-SB"/>
          <w:color w:val="000000" w:themeColor="text1"/>
        </w:rPr>
      </w:pPr>
    </w:p>
    <w:p w14:paraId="349B600B" w14:textId="77777777" w:rsidR="0056353C" w:rsidRPr="009C7F70" w:rsidRDefault="0056353C" w:rsidP="004F2630">
      <w:pPr>
        <w:rPr>
          <w:rFonts w:eastAsia="DFKai-SB"/>
          <w:color w:val="000000" w:themeColor="text1"/>
        </w:rPr>
      </w:pPr>
      <w:r w:rsidRPr="009C7F70">
        <w:rPr>
          <w:rFonts w:eastAsia="DFKai-SB"/>
          <w:color w:val="000000" w:themeColor="text1"/>
        </w:rPr>
        <w:t xml:space="preserve">Code Studio </w:t>
      </w:r>
      <w:r w:rsidRPr="009C7F70">
        <w:rPr>
          <w:rFonts w:eastAsia="DFKai-SB"/>
          <w:color w:val="000000" w:themeColor="text1"/>
        </w:rPr>
        <w:t>關卡</w:t>
      </w:r>
    </w:p>
    <w:p w14:paraId="47C05126" w14:textId="77777777" w:rsidR="0056353C" w:rsidRPr="009C7F70" w:rsidRDefault="0056353C" w:rsidP="004F2630">
      <w:pPr>
        <w:ind w:left="720"/>
        <w:rPr>
          <w:rFonts w:eastAsia="DFKai-SB"/>
          <w:color w:val="000000" w:themeColor="text1"/>
        </w:rPr>
      </w:pPr>
      <w:r w:rsidRPr="009C7F70">
        <w:rPr>
          <w:rFonts w:eastAsia="DFKai-SB"/>
          <w:color w:val="000000" w:themeColor="text1"/>
        </w:rPr>
        <w:t>課程概述</w:t>
      </w:r>
    </w:p>
    <w:p w14:paraId="37F5FFC3" w14:textId="77777777" w:rsidR="0056353C" w:rsidRPr="009C7F70" w:rsidRDefault="0056353C" w:rsidP="004F2630">
      <w:pPr>
        <w:ind w:firstLine="720"/>
        <w:rPr>
          <w:rFonts w:eastAsia="DFKai-SB"/>
          <w:color w:val="000000" w:themeColor="text1"/>
        </w:rPr>
      </w:pPr>
      <w:r w:rsidRPr="009C7F70">
        <w:rPr>
          <w:rFonts w:eastAsia="DFKai-SB"/>
          <w:color w:val="000000" w:themeColor="text1"/>
        </w:rPr>
        <w:t>給學生的概述</w:t>
      </w:r>
    </w:p>
    <w:p w14:paraId="7361B753" w14:textId="77777777" w:rsidR="0056353C" w:rsidRPr="009C7F70" w:rsidRDefault="0056353C" w:rsidP="004F2630">
      <w:pPr>
        <w:ind w:left="720" w:firstLine="720"/>
        <w:rPr>
          <w:rFonts w:eastAsia="DFKai-SB"/>
          <w:color w:val="000000" w:themeColor="text1"/>
        </w:rPr>
      </w:pPr>
      <w:r w:rsidRPr="009C7F70">
        <w:rPr>
          <w:rFonts w:eastAsia="DFKai-SB"/>
          <w:color w:val="000000" w:themeColor="text1"/>
        </w:rPr>
        <w:t>在</w:t>
      </w:r>
      <w:r w:rsidRPr="009C7F70">
        <w:rPr>
          <w:rFonts w:eastAsia="DFKai-SB"/>
          <w:color w:val="000000" w:themeColor="text1"/>
        </w:rPr>
        <w:t>Code Studio</w:t>
      </w:r>
      <w:r w:rsidRPr="009C7F70">
        <w:rPr>
          <w:rFonts w:eastAsia="DFKai-SB"/>
          <w:color w:val="000000" w:themeColor="text1"/>
        </w:rPr>
        <w:t>上查看</w:t>
      </w:r>
    </w:p>
    <w:p w14:paraId="7D8CC215"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93" w:name="_i6m2a8icmmlo" w:colFirst="0" w:colLast="0"/>
      <w:bookmarkEnd w:id="393"/>
      <w:r w:rsidRPr="009C7F70">
        <w:rPr>
          <w:rFonts w:eastAsia="DFKai-SB"/>
          <w:b/>
          <w:color w:val="000000" w:themeColor="text1"/>
          <w:sz w:val="34"/>
          <w:szCs w:val="34"/>
        </w:rPr>
        <w:t>Overview</w:t>
      </w:r>
    </w:p>
    <w:p w14:paraId="1BFE9C76" w14:textId="77777777" w:rsidR="0056353C" w:rsidRPr="009C7F70" w:rsidRDefault="0056353C" w:rsidP="004F2630">
      <w:pPr>
        <w:rPr>
          <w:rFonts w:eastAsia="DFKai-SB"/>
          <w:color w:val="000000" w:themeColor="text1"/>
        </w:rPr>
      </w:pPr>
      <w:r w:rsidRPr="009C7F70">
        <w:rPr>
          <w:rFonts w:eastAsia="DFKai-SB"/>
          <w:color w:val="000000" w:themeColor="text1"/>
        </w:rPr>
        <w:t>This lesson introduces students to the process they will use to design programs of their own throughout this unit. This process is centered around a project guide which asks students to sketch out their screens, identify elements of the Circuit Playground to be used, define variables, and describe events before they begin programming. This process is similar to the Game Design Process that we used in Unit 3. In this lesson students begin by playing a tug o' war style game where the code is hidden. They discuss what they think the board components, events, and variables would need to be to make the program. They are then given a completed project guide which shows one way to implement the project. Students are then walked through this process through a series of levels. At the end of the lesson students have an opportunity to make improvements to the program to make it their own.</w:t>
      </w:r>
    </w:p>
    <w:p w14:paraId="11C52606"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394" w:name="_uowb0ch5qh9x" w:colFirst="0" w:colLast="0"/>
      <w:bookmarkEnd w:id="394"/>
      <w:r w:rsidRPr="009C7F70">
        <w:rPr>
          <w:rFonts w:eastAsia="DFKai-SB"/>
          <w:b/>
          <w:color w:val="000000" w:themeColor="text1"/>
          <w:sz w:val="34"/>
          <w:szCs w:val="34"/>
        </w:rPr>
        <w:t>Resources</w:t>
      </w:r>
    </w:p>
    <w:p w14:paraId="53506EC6" w14:textId="77777777" w:rsidR="0056353C" w:rsidRPr="009C7F70" w:rsidRDefault="00AB68F6" w:rsidP="004F2630">
      <w:pPr>
        <w:numPr>
          <w:ilvl w:val="0"/>
          <w:numId w:val="160"/>
        </w:numPr>
        <w:rPr>
          <w:rFonts w:eastAsia="DFKai-SB"/>
          <w:color w:val="000000" w:themeColor="text1"/>
        </w:rPr>
      </w:pPr>
      <w:hyperlink r:id="rId264">
        <w:r w:rsidR="0056353C" w:rsidRPr="009C7F70">
          <w:rPr>
            <w:rFonts w:eastAsia="DFKai-SB"/>
            <w:color w:val="000000" w:themeColor="text1"/>
          </w:rPr>
          <w:t>Emoji Race</w:t>
        </w:r>
      </w:hyperlink>
      <w:r w:rsidR="0056353C" w:rsidRPr="009C7F70">
        <w:rPr>
          <w:rFonts w:eastAsia="DFKai-SB"/>
          <w:color w:val="000000" w:themeColor="text1"/>
        </w:rPr>
        <w:t xml:space="preserve"> - Project Guide (copy as</w:t>
      </w:r>
      <w:hyperlink r:id="rId265">
        <w:r w:rsidR="0056353C" w:rsidRPr="009C7F70">
          <w:rPr>
            <w:rFonts w:eastAsia="DFKai-SB"/>
            <w:color w:val="000000" w:themeColor="text1"/>
          </w:rPr>
          <w:t xml:space="preserve"> </w:t>
        </w:r>
      </w:hyperlink>
      <w:hyperlink r:id="rId266">
        <w:r w:rsidR="0056353C" w:rsidRPr="009C7F70">
          <w:rPr>
            <w:rFonts w:eastAsia="DFKai-SB"/>
            <w:color w:val="000000" w:themeColor="text1"/>
          </w:rPr>
          <w:t>MS Word</w:t>
        </w:r>
      </w:hyperlink>
      <w:r w:rsidR="0056353C" w:rsidRPr="009C7F70">
        <w:rPr>
          <w:rFonts w:eastAsia="DFKai-SB"/>
          <w:color w:val="000000" w:themeColor="text1"/>
        </w:rPr>
        <w:t>,</w:t>
      </w:r>
      <w:hyperlink r:id="rId267">
        <w:r w:rsidR="0056353C" w:rsidRPr="009C7F70">
          <w:rPr>
            <w:rFonts w:eastAsia="DFKai-SB"/>
            <w:color w:val="000000" w:themeColor="text1"/>
          </w:rPr>
          <w:t xml:space="preserve"> </w:t>
        </w:r>
      </w:hyperlink>
      <w:hyperlink r:id="rId268">
        <w:r w:rsidR="0056353C" w:rsidRPr="009C7F70">
          <w:rPr>
            <w:rFonts w:eastAsia="DFKai-SB"/>
            <w:color w:val="000000" w:themeColor="text1"/>
          </w:rPr>
          <w:t>Google Doc</w:t>
        </w:r>
      </w:hyperlink>
      <w:r w:rsidR="0056353C" w:rsidRPr="009C7F70">
        <w:rPr>
          <w:rFonts w:eastAsia="DFKai-SB"/>
          <w:color w:val="000000" w:themeColor="text1"/>
        </w:rPr>
        <w:t>)</w:t>
      </w:r>
    </w:p>
    <w:p w14:paraId="4FB67D6B" w14:textId="77777777" w:rsidR="0056353C" w:rsidRPr="009C7F70" w:rsidRDefault="0056353C" w:rsidP="004F2630">
      <w:pPr>
        <w:rPr>
          <w:rFonts w:eastAsia="DFKai-SB"/>
          <w:color w:val="000000" w:themeColor="text1"/>
        </w:rPr>
      </w:pPr>
    </w:p>
    <w:p w14:paraId="26F64365" w14:textId="77777777" w:rsidR="0056353C" w:rsidRPr="009C7F70" w:rsidRDefault="0056353C" w:rsidP="004F2630">
      <w:pPr>
        <w:rPr>
          <w:rFonts w:eastAsia="DFKai-SB"/>
          <w:color w:val="000000" w:themeColor="text1"/>
        </w:rPr>
      </w:pPr>
      <w:r w:rsidRPr="009C7F70">
        <w:rPr>
          <w:rFonts w:eastAsia="DFKai-SB"/>
          <w:color w:val="000000" w:themeColor="text1"/>
        </w:rPr>
        <w:t>課程概述</w:t>
      </w:r>
      <w:r w:rsidRPr="009C7F70">
        <w:rPr>
          <w:rFonts w:eastAsia="DFKai-SB"/>
          <w:color w:val="000000" w:themeColor="text1"/>
        </w:rPr>
        <w:br/>
      </w:r>
      <w:r w:rsidRPr="009C7F70">
        <w:rPr>
          <w:rFonts w:eastAsia="DFKai-SB"/>
          <w:color w:val="000000" w:themeColor="text1"/>
        </w:rPr>
        <w:t>本課程將向學生介紹如何在這整個單元中設計出自己程式的流程。這個流程是以專案指南為中心，在開始寫程式之前，要求學生勾勒出他們的構思、找出要使用的</w:t>
      </w:r>
      <w:r w:rsidRPr="009C7F70">
        <w:rPr>
          <w:rFonts w:eastAsia="DFKai-SB"/>
          <w:color w:val="000000" w:themeColor="text1"/>
        </w:rPr>
        <w:t>Circuit Playground</w:t>
      </w:r>
      <w:r w:rsidRPr="009C7F70">
        <w:rPr>
          <w:rFonts w:eastAsia="DFKai-SB"/>
          <w:color w:val="000000" w:themeColor="text1"/>
        </w:rPr>
        <w:t>元素、定義出變數、並描述出事件。這個流程與我們在第</w:t>
      </w:r>
      <w:r w:rsidRPr="009C7F70">
        <w:rPr>
          <w:rFonts w:eastAsia="DFKai-SB"/>
          <w:color w:val="000000" w:themeColor="text1"/>
        </w:rPr>
        <w:t>3</w:t>
      </w:r>
      <w:r w:rsidRPr="009C7F70">
        <w:rPr>
          <w:rFonts w:eastAsia="DFKai-SB"/>
          <w:color w:val="000000" w:themeColor="text1"/>
        </w:rPr>
        <w:t>單元中學到的遊戲設計流程有點像。在本課程中，學生們首先玩一個需要寫程式的類似賽跑的遊戲。他們將討論出他們認為需要用到程式的實驗板組件、事件和變數。然後他們會拿到有一份完整描述實施專案方法的專案指南。隨後學生便可以據此來執行一系列關卡來走完這個流程。在這課程結束時，學生有機會對程式進行改進，使其成為自己的遊戲。</w:t>
      </w:r>
    </w:p>
    <w:p w14:paraId="50844525" w14:textId="77777777" w:rsidR="0056353C" w:rsidRPr="009C7F70" w:rsidRDefault="0056353C" w:rsidP="004F2630">
      <w:pPr>
        <w:rPr>
          <w:rFonts w:eastAsia="DFKai-SB"/>
          <w:color w:val="000000" w:themeColor="text1"/>
        </w:rPr>
      </w:pPr>
    </w:p>
    <w:p w14:paraId="7D5D72E8" w14:textId="77777777" w:rsidR="0056353C" w:rsidRPr="009C7F70" w:rsidRDefault="0056353C" w:rsidP="004F2630">
      <w:pPr>
        <w:rPr>
          <w:rFonts w:eastAsia="DFKai-SB"/>
          <w:color w:val="000000" w:themeColor="text1"/>
        </w:rPr>
      </w:pPr>
      <w:r w:rsidRPr="009C7F70">
        <w:rPr>
          <w:rFonts w:eastAsia="DFKai-SB"/>
          <w:color w:val="000000" w:themeColor="text1"/>
        </w:rPr>
        <w:t>課程資源</w:t>
      </w:r>
    </w:p>
    <w:p w14:paraId="050E1FA7" w14:textId="77777777" w:rsidR="0056353C" w:rsidRPr="009C7F70" w:rsidRDefault="0056353C" w:rsidP="004F2630">
      <w:pPr>
        <w:numPr>
          <w:ilvl w:val="0"/>
          <w:numId w:val="164"/>
        </w:numPr>
        <w:rPr>
          <w:rFonts w:eastAsia="DFKai-SB"/>
          <w:color w:val="000000" w:themeColor="text1"/>
        </w:rPr>
      </w:pPr>
      <w:r w:rsidRPr="009C7F70">
        <w:rPr>
          <w:rFonts w:eastAsia="DFKai-SB"/>
          <w:color w:val="000000" w:themeColor="text1"/>
        </w:rPr>
        <w:t>笑臉賽跑遊戲</w:t>
      </w:r>
      <w:r w:rsidRPr="009C7F70">
        <w:rPr>
          <w:rFonts w:eastAsia="DFKai-SB"/>
          <w:color w:val="000000" w:themeColor="text1"/>
        </w:rPr>
        <w:t xml:space="preserve"> - </w:t>
      </w:r>
      <w:r w:rsidRPr="009C7F70">
        <w:rPr>
          <w:rFonts w:eastAsia="DFKai-SB"/>
          <w:color w:val="000000" w:themeColor="text1"/>
        </w:rPr>
        <w:t>專案指南（</w:t>
      </w:r>
      <w:r w:rsidRPr="009C7F70">
        <w:rPr>
          <w:rFonts w:eastAsia="DFKai-SB"/>
          <w:color w:val="000000" w:themeColor="text1"/>
        </w:rPr>
        <w:t>MS Word</w:t>
      </w:r>
      <w:r w:rsidRPr="009C7F70">
        <w:rPr>
          <w:rFonts w:eastAsia="DFKai-SB"/>
          <w:color w:val="000000" w:themeColor="text1"/>
        </w:rPr>
        <w:t>，</w:t>
      </w:r>
      <w:r w:rsidRPr="009C7F70">
        <w:rPr>
          <w:rFonts w:eastAsia="DFKai-SB"/>
          <w:color w:val="000000" w:themeColor="text1"/>
        </w:rPr>
        <w:t>Google Doc</w:t>
      </w:r>
      <w:r w:rsidRPr="009C7F70">
        <w:rPr>
          <w:rFonts w:eastAsia="DFKai-SB"/>
          <w:color w:val="000000" w:themeColor="text1"/>
        </w:rPr>
        <w:t>）</w:t>
      </w:r>
    </w:p>
    <w:p w14:paraId="09E0F667"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"https://studio.code.org/s/csd6-2018/stage/8/puzzle/1" </w:instrText>
      </w:r>
      <w:r w:rsidRPr="009C7F70">
        <w:rPr>
          <w:rFonts w:eastAsia="DFKai-SB"/>
          <w:color w:val="000000" w:themeColor="text1"/>
        </w:rPr>
        <w:fldChar w:fldCharType="separate"/>
      </w:r>
    </w:p>
    <w:p w14:paraId="053965C5" w14:textId="288C4A91"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Sample Program</w:t>
      </w:r>
    </w:p>
    <w:p w14:paraId="0601E314"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"https://curriculum.code.org/csd-18/unit6/8/#level-expando-8-2-sfmd" </w:instrText>
      </w:r>
      <w:r w:rsidRPr="009C7F70">
        <w:rPr>
          <w:rFonts w:eastAsia="DFKai-SB"/>
          <w:color w:val="000000" w:themeColor="text1"/>
        </w:rPr>
        <w:fldChar w:fldCharType="separate"/>
      </w:r>
      <w:r w:rsidRPr="009C7F70">
        <w:rPr>
          <w:rFonts w:eastAsia="DFKai-SB"/>
          <w:color w:val="000000" w:themeColor="text1"/>
        </w:rPr>
        <w:t>Student Overview</w:t>
      </w:r>
    </w:p>
    <w:p w14:paraId="117125B3"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hyperlink r:id="rId269">
        <w:r w:rsidRPr="009C7F70">
          <w:rPr>
            <w:rFonts w:eastAsia="DFKai-SB"/>
            <w:color w:val="000000" w:themeColor="text1"/>
          </w:rPr>
          <w:t>View on Code Studio</w:t>
        </w:r>
      </w:hyperlink>
    </w:p>
    <w:p w14:paraId="3CBFF6AE" w14:textId="77777777" w:rsidR="0056353C" w:rsidRPr="009C7F70" w:rsidRDefault="0056353C" w:rsidP="004F2630">
      <w:pPr>
        <w:pBdr>
          <w:top w:val="nil"/>
          <w:left w:val="nil"/>
          <w:bottom w:val="nil"/>
          <w:right w:val="nil"/>
          <w:between w:val="nil"/>
        </w:pBdr>
        <w:rPr>
          <w:rFonts w:eastAsia="DFKai-SB"/>
          <w:color w:val="000000" w:themeColor="text1"/>
        </w:rPr>
      </w:pPr>
    </w:p>
    <w:p w14:paraId="3380915D" w14:textId="77777777" w:rsidR="0056353C" w:rsidRPr="009C7F70" w:rsidRDefault="0056353C" w:rsidP="004F2630">
      <w:pPr>
        <w:pBdr>
          <w:top w:val="nil"/>
          <w:left w:val="nil"/>
          <w:bottom w:val="nil"/>
          <w:right w:val="nil"/>
          <w:between w:val="nil"/>
        </w:pBdr>
        <w:rPr>
          <w:rFonts w:eastAsia="DFKai-SB"/>
          <w:color w:val="000000" w:themeColor="text1"/>
        </w:rPr>
      </w:pPr>
      <w:r w:rsidRPr="009C7F70">
        <w:rPr>
          <w:rFonts w:eastAsia="DFKai-SB"/>
          <w:color w:val="000000" w:themeColor="text1"/>
        </w:rPr>
        <w:t>範例程式</w:t>
      </w:r>
    </w:p>
    <w:p w14:paraId="665566E3" w14:textId="77777777" w:rsidR="0056353C" w:rsidRPr="009C7F70" w:rsidRDefault="0056353C" w:rsidP="004F2630">
      <w:pPr>
        <w:pBdr>
          <w:top w:val="nil"/>
          <w:left w:val="nil"/>
          <w:bottom w:val="nil"/>
          <w:right w:val="nil"/>
          <w:between w:val="nil"/>
        </w:pBdr>
        <w:rPr>
          <w:rFonts w:eastAsia="DFKai-SB"/>
          <w:color w:val="000000" w:themeColor="text1"/>
        </w:rPr>
      </w:pPr>
      <w:r w:rsidRPr="009C7F70">
        <w:rPr>
          <w:rFonts w:eastAsia="DFKai-SB"/>
          <w:color w:val="000000" w:themeColor="text1"/>
        </w:rPr>
        <w:t>給學生的概述</w:t>
      </w:r>
    </w:p>
    <w:p w14:paraId="755904F4" w14:textId="77777777" w:rsidR="0056353C" w:rsidRPr="009C7F70" w:rsidRDefault="0056353C" w:rsidP="004F2630">
      <w:pPr>
        <w:pBdr>
          <w:top w:val="nil"/>
          <w:left w:val="nil"/>
          <w:bottom w:val="nil"/>
          <w:right w:val="nil"/>
          <w:between w:val="nil"/>
        </w:pBdr>
        <w:rPr>
          <w:rFonts w:eastAsia="DFKai-SB"/>
          <w:color w:val="000000" w:themeColor="text1"/>
        </w:rPr>
      </w:pPr>
      <w:r w:rsidRPr="009C7F70">
        <w:rPr>
          <w:rFonts w:eastAsia="DFKai-SB"/>
          <w:color w:val="000000" w:themeColor="text1"/>
        </w:rPr>
        <w:t>在</w:t>
      </w:r>
      <w:r w:rsidRPr="009C7F70">
        <w:rPr>
          <w:rFonts w:eastAsia="DFKai-SB"/>
          <w:color w:val="000000" w:themeColor="text1"/>
        </w:rPr>
        <w:t>Code Studio</w:t>
      </w:r>
      <w:r w:rsidRPr="009C7F70">
        <w:rPr>
          <w:rFonts w:eastAsia="DFKai-SB"/>
          <w:color w:val="000000" w:themeColor="text1"/>
        </w:rPr>
        <w:t>上查看</w:t>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"https://studio.code.org/s/csd6-2018/stage/8/puzzle/2" </w:instrText>
      </w:r>
      <w:r w:rsidRPr="009C7F70">
        <w:rPr>
          <w:rFonts w:eastAsia="DFKai-SB"/>
          <w:color w:val="000000" w:themeColor="text1"/>
        </w:rPr>
        <w:fldChar w:fldCharType="separate"/>
      </w:r>
    </w:p>
    <w:bookmarkStart w:id="395" w:name="_nc83aplavyqq" w:colFirst="0" w:colLast="0"/>
    <w:bookmarkEnd w:id="395"/>
    <w:p w14:paraId="731FF375"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Emoji Race!</w:t>
      </w:r>
    </w:p>
    <w:p w14:paraId="2BCBC238" w14:textId="77777777" w:rsidR="0056353C" w:rsidRPr="009C7F70" w:rsidRDefault="0056353C" w:rsidP="004F2630">
      <w:pPr>
        <w:rPr>
          <w:rFonts w:eastAsia="DFKai-SB"/>
          <w:color w:val="000000" w:themeColor="text1"/>
        </w:rPr>
      </w:pPr>
      <w:r w:rsidRPr="009C7F70">
        <w:rPr>
          <w:rFonts w:eastAsia="DFKai-SB"/>
          <w:color w:val="000000" w:themeColor="text1"/>
        </w:rPr>
        <w:t>This is an example of a race game that you'll build by the end of this lesson. To play, pair up with another student. The student on the left will the click the left button on the Circuit Playground as fast as they can, while the student on the right clicks the right button. Whoever can get their emoji to the bottom of the screen first wins.</w:t>
      </w:r>
    </w:p>
    <w:p w14:paraId="42E6BBC8" w14:textId="77777777" w:rsidR="0056353C" w:rsidRPr="009C7F70" w:rsidRDefault="0056353C" w:rsidP="004F2630">
      <w:pPr>
        <w:rPr>
          <w:rFonts w:eastAsia="DFKai-SB"/>
          <w:color w:val="000000" w:themeColor="text1"/>
        </w:rPr>
      </w:pPr>
    </w:p>
    <w:p w14:paraId="28BEAE8A" w14:textId="77777777" w:rsidR="0056353C" w:rsidRPr="009C7F70" w:rsidRDefault="0056353C" w:rsidP="004F2630">
      <w:pPr>
        <w:rPr>
          <w:rFonts w:eastAsia="DFKai-SB"/>
          <w:color w:val="000000" w:themeColor="text1"/>
        </w:rPr>
      </w:pPr>
      <w:r w:rsidRPr="009C7F70">
        <w:rPr>
          <w:rFonts w:eastAsia="DFKai-SB"/>
          <w:color w:val="000000" w:themeColor="text1"/>
        </w:rPr>
        <w:t>笑臉賽跑遊戲！</w:t>
      </w:r>
      <w:r w:rsidRPr="009C7F70">
        <w:rPr>
          <w:rFonts w:eastAsia="DFKai-SB"/>
          <w:color w:val="000000" w:themeColor="text1"/>
        </w:rPr>
        <w:br/>
      </w:r>
      <w:r w:rsidRPr="009C7F70">
        <w:rPr>
          <w:rFonts w:eastAsia="DFKai-SB"/>
          <w:color w:val="000000" w:themeColor="text1"/>
        </w:rPr>
        <w:t>這是您將在本課程結束時將產生的賽跑遊戲範例。在開始玩時，必須和另一個學生一組。左側的學生將盡快地點擊</w:t>
      </w:r>
      <w:r w:rsidRPr="009C7F70">
        <w:rPr>
          <w:rFonts w:eastAsia="DFKai-SB"/>
          <w:color w:val="000000" w:themeColor="text1"/>
        </w:rPr>
        <w:t>Circuit Playground</w:t>
      </w:r>
      <w:r w:rsidRPr="009C7F70">
        <w:rPr>
          <w:rFonts w:eastAsia="DFKai-SB"/>
          <w:color w:val="000000" w:themeColor="text1"/>
        </w:rPr>
        <w:t>上的左鍵，而右側的學生則點擊右鍵。看誰能先將他們的笑臉符號跑到畫面的最底部就能獲勝。</w:t>
      </w:r>
    </w:p>
    <w:p w14:paraId="059F964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96" w:name="_jkauhcsh9jnm" w:colFirst="0" w:colLast="0"/>
      <w:bookmarkEnd w:id="396"/>
      <w:r w:rsidRPr="009C7F70">
        <w:rPr>
          <w:rFonts w:eastAsia="DFKai-SB"/>
          <w:b/>
          <w:color w:val="000000" w:themeColor="text1"/>
          <w:sz w:val="46"/>
          <w:szCs w:val="46"/>
        </w:rPr>
        <w:t>Do This</w:t>
      </w:r>
    </w:p>
    <w:p w14:paraId="5653F7C8" w14:textId="77777777" w:rsidR="0056353C" w:rsidRPr="009C7F70" w:rsidRDefault="0056353C" w:rsidP="004F2630">
      <w:pPr>
        <w:rPr>
          <w:rFonts w:eastAsia="DFKai-SB"/>
          <w:color w:val="000000" w:themeColor="text1"/>
        </w:rPr>
      </w:pPr>
      <w:r w:rsidRPr="009C7F70">
        <w:rPr>
          <w:rFonts w:eastAsia="DFKai-SB"/>
          <w:color w:val="000000" w:themeColor="text1"/>
        </w:rPr>
        <w:t>Turn to a classmate and make a list of the following information.</w:t>
      </w:r>
    </w:p>
    <w:p w14:paraId="6E558806" w14:textId="77777777" w:rsidR="0056353C" w:rsidRPr="009C7F70" w:rsidRDefault="0056353C" w:rsidP="004F2630">
      <w:pPr>
        <w:numPr>
          <w:ilvl w:val="0"/>
          <w:numId w:val="149"/>
        </w:numPr>
        <w:rPr>
          <w:rFonts w:eastAsia="DFKai-SB"/>
          <w:color w:val="000000" w:themeColor="text1"/>
        </w:rPr>
      </w:pPr>
      <w:r w:rsidRPr="009C7F70">
        <w:rPr>
          <w:rFonts w:eastAsia="DFKai-SB"/>
          <w:color w:val="000000" w:themeColor="text1"/>
        </w:rPr>
        <w:t>What components of the board does this program use?</w:t>
      </w:r>
    </w:p>
    <w:p w14:paraId="62503C3F" w14:textId="77777777" w:rsidR="0056353C" w:rsidRPr="009C7F70" w:rsidRDefault="0056353C" w:rsidP="004F2630">
      <w:pPr>
        <w:numPr>
          <w:ilvl w:val="0"/>
          <w:numId w:val="149"/>
        </w:numPr>
        <w:rPr>
          <w:rFonts w:eastAsia="DFKai-SB"/>
          <w:color w:val="000000" w:themeColor="text1"/>
        </w:rPr>
      </w:pPr>
      <w:r w:rsidRPr="009C7F70">
        <w:rPr>
          <w:rFonts w:eastAsia="DFKai-SB"/>
          <w:color w:val="000000" w:themeColor="text1"/>
        </w:rPr>
        <w:t>What events is this program responding to?</w:t>
      </w:r>
    </w:p>
    <w:p w14:paraId="3B2436A5" w14:textId="77777777" w:rsidR="0056353C" w:rsidRPr="009C7F70" w:rsidRDefault="0056353C" w:rsidP="004F2630">
      <w:pPr>
        <w:numPr>
          <w:ilvl w:val="0"/>
          <w:numId w:val="149"/>
        </w:numPr>
        <w:rPr>
          <w:rFonts w:eastAsia="DFKai-SB"/>
          <w:color w:val="000000" w:themeColor="text1"/>
        </w:rPr>
      </w:pPr>
      <w:r w:rsidRPr="009C7F70">
        <w:rPr>
          <w:rFonts w:eastAsia="DFKai-SB"/>
          <w:color w:val="000000" w:themeColor="text1"/>
        </w:rPr>
        <w:t>What functions might you create to make this program work?</w:t>
      </w:r>
    </w:p>
    <w:p w14:paraId="77513825" w14:textId="77777777" w:rsidR="0056353C" w:rsidRPr="009C7F70" w:rsidRDefault="0056353C" w:rsidP="004F2630">
      <w:pPr>
        <w:spacing w:before="480"/>
        <w:rPr>
          <w:rFonts w:eastAsia="DFKai-SB"/>
          <w:color w:val="000000" w:themeColor="text1"/>
        </w:rPr>
      </w:pPr>
      <w:r w:rsidRPr="009C7F70">
        <w:rPr>
          <w:rFonts w:eastAsia="DFKai-SB"/>
          <w:color w:val="000000" w:themeColor="text1"/>
        </w:rPr>
        <w:t>動手做</w:t>
      </w:r>
    </w:p>
    <w:p w14:paraId="01E3EC57" w14:textId="77777777" w:rsidR="0056353C" w:rsidRPr="009C7F70" w:rsidRDefault="0056353C" w:rsidP="004F2630">
      <w:pPr>
        <w:spacing w:before="480"/>
        <w:rPr>
          <w:rFonts w:eastAsia="DFKai-SB"/>
          <w:color w:val="000000" w:themeColor="text1"/>
        </w:rPr>
      </w:pPr>
      <w:r w:rsidRPr="009C7F70">
        <w:rPr>
          <w:rFonts w:eastAsia="DFKai-SB"/>
          <w:color w:val="000000" w:themeColor="text1"/>
        </w:rPr>
        <w:t>轉向同學並列出以下信息。</w:t>
      </w:r>
    </w:p>
    <w:p w14:paraId="1FEE73B0" w14:textId="77777777" w:rsidR="0056353C" w:rsidRPr="009C7F70" w:rsidRDefault="0056353C" w:rsidP="004F2630">
      <w:pPr>
        <w:numPr>
          <w:ilvl w:val="0"/>
          <w:numId w:val="163"/>
        </w:numPr>
        <w:spacing w:before="480"/>
        <w:rPr>
          <w:rFonts w:eastAsia="DFKai-SB"/>
          <w:color w:val="000000" w:themeColor="text1"/>
        </w:rPr>
      </w:pPr>
      <w:r w:rsidRPr="009C7F70">
        <w:rPr>
          <w:rFonts w:eastAsia="DFKai-SB"/>
          <w:color w:val="000000" w:themeColor="text1"/>
        </w:rPr>
        <w:t>該程式使用了哪些電路板組件？</w:t>
      </w:r>
    </w:p>
    <w:p w14:paraId="19D8F59E" w14:textId="77777777" w:rsidR="0056353C" w:rsidRPr="009C7F70" w:rsidRDefault="0056353C" w:rsidP="004F2630">
      <w:pPr>
        <w:numPr>
          <w:ilvl w:val="0"/>
          <w:numId w:val="163"/>
        </w:numPr>
        <w:rPr>
          <w:rFonts w:eastAsia="DFKai-SB"/>
          <w:color w:val="000000" w:themeColor="text1"/>
        </w:rPr>
      </w:pPr>
      <w:r w:rsidRPr="009C7F70">
        <w:rPr>
          <w:rFonts w:eastAsia="DFKai-SB"/>
          <w:color w:val="000000" w:themeColor="text1"/>
        </w:rPr>
        <w:t>這個程式回應響應了哪些事件？</w:t>
      </w:r>
    </w:p>
    <w:p w14:paraId="33536E3D" w14:textId="77777777" w:rsidR="0056353C" w:rsidRPr="009C7F70" w:rsidRDefault="0056353C" w:rsidP="004F2630">
      <w:pPr>
        <w:numPr>
          <w:ilvl w:val="0"/>
          <w:numId w:val="163"/>
        </w:numPr>
        <w:rPr>
          <w:rFonts w:eastAsia="DFKai-SB"/>
          <w:color w:val="000000" w:themeColor="text1"/>
        </w:rPr>
      </w:pPr>
      <w:r w:rsidRPr="009C7F70">
        <w:rPr>
          <w:rFonts w:eastAsia="DFKai-SB"/>
          <w:color w:val="000000" w:themeColor="text1"/>
        </w:rPr>
        <w:t>這個程式應該包含哪些函數才能正常運作？</w:t>
      </w:r>
      <w:r w:rsidRPr="009C7F70">
        <w:rPr>
          <w:rFonts w:eastAsia="DFKai-SB"/>
          <w:color w:val="000000" w:themeColor="text1"/>
        </w:rPr>
        <w:br/>
      </w:r>
    </w:p>
    <w:p w14:paraId="22B8EAB6" w14:textId="77777777" w:rsidR="0056353C" w:rsidRPr="009C7F70" w:rsidRDefault="0056353C" w:rsidP="004F2630">
      <w:pPr>
        <w:rPr>
          <w:rFonts w:eastAsia="DFKai-SB"/>
          <w:color w:val="000000" w:themeColor="text1"/>
        </w:rPr>
      </w:pPr>
      <w:r w:rsidRPr="009C7F70">
        <w:rPr>
          <w:rFonts w:eastAsia="DFKai-SB"/>
          <w:color w:val="000000" w:themeColor="text1"/>
        </w:rPr>
        <w:t>Plan Your Project</w:t>
      </w:r>
    </w:p>
    <w:p w14:paraId="2B1105B6" w14:textId="77777777" w:rsidR="0056353C" w:rsidRPr="009C7F70" w:rsidRDefault="0056353C" w:rsidP="004F2630">
      <w:pPr>
        <w:numPr>
          <w:ilvl w:val="0"/>
          <w:numId w:val="14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"https://curriculum.code.org/csd-18/unit6/8/#level-expando-8-3-sfmd" </w:instrText>
      </w:r>
      <w:r w:rsidRPr="009C7F70">
        <w:rPr>
          <w:rFonts w:eastAsia="DFKai-SB"/>
          <w:color w:val="000000" w:themeColor="text1"/>
        </w:rPr>
        <w:fldChar w:fldCharType="separate"/>
      </w:r>
      <w:r w:rsidRPr="009C7F70">
        <w:rPr>
          <w:rFonts w:eastAsia="DFKai-SB"/>
          <w:color w:val="000000" w:themeColor="text1"/>
        </w:rPr>
        <w:t>Student Overview</w:t>
      </w:r>
    </w:p>
    <w:p w14:paraId="4714D66E" w14:textId="77777777" w:rsidR="0056353C" w:rsidRPr="009C7F70" w:rsidRDefault="0056353C" w:rsidP="004F2630">
      <w:pPr>
        <w:ind w:left="720" w:firstLine="720"/>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"https://studio.code.org/s/csd6-2018/stage/8/puzzle/3" </w:instrText>
      </w:r>
      <w:r w:rsidRPr="009C7F70">
        <w:rPr>
          <w:rFonts w:eastAsia="DFKai-SB"/>
          <w:color w:val="000000" w:themeColor="text1"/>
        </w:rPr>
        <w:fldChar w:fldCharType="separate"/>
      </w:r>
      <w:r w:rsidRPr="009C7F70">
        <w:rPr>
          <w:rFonts w:eastAsia="DFKai-SB"/>
          <w:color w:val="000000" w:themeColor="text1"/>
        </w:rPr>
        <w:t>View on Code Studio</w:t>
      </w:r>
    </w:p>
    <w:p w14:paraId="2D9730F2" w14:textId="2E0AA760" w:rsidR="0056353C" w:rsidRPr="009C7F70" w:rsidRDefault="0056353C" w:rsidP="004F2630">
      <w:pPr>
        <w:spacing w:before="480"/>
        <w:rPr>
          <w:rFonts w:eastAsia="DFKai-SB"/>
          <w:color w:val="000000" w:themeColor="text1"/>
        </w:rPr>
      </w:pPr>
      <w:r w:rsidRPr="009C7F70">
        <w:rPr>
          <w:rFonts w:eastAsia="DFKai-SB"/>
          <w:color w:val="000000" w:themeColor="text1"/>
        </w:rPr>
        <w:lastRenderedPageBreak/>
        <w:fldChar w:fldCharType="end"/>
      </w:r>
      <w:r w:rsidRPr="009C7F70">
        <w:rPr>
          <w:rFonts w:eastAsia="DFKai-SB"/>
          <w:color w:val="000000" w:themeColor="text1"/>
        </w:rPr>
        <w:t>計劃您的專案</w:t>
      </w:r>
      <w:r w:rsidRPr="009C7F70">
        <w:rPr>
          <w:rFonts w:eastAsia="DFKai-SB"/>
          <w:color w:val="000000" w:themeColor="text1"/>
        </w:rPr>
        <w:br/>
      </w:r>
      <w:r w:rsidRPr="009C7F70">
        <w:rPr>
          <w:rFonts w:eastAsia="DFKai-SB"/>
          <w:color w:val="000000" w:themeColor="text1"/>
        </w:rPr>
        <w:tab/>
      </w:r>
      <w:r w:rsidRPr="009C7F70">
        <w:rPr>
          <w:rFonts w:eastAsia="DFKai-SB"/>
          <w:color w:val="000000" w:themeColor="text1"/>
        </w:rPr>
        <w:t>給學生的概述</w:t>
      </w:r>
      <w:r w:rsidRPr="009C7F70">
        <w:rPr>
          <w:rFonts w:eastAsia="DFKai-SB"/>
          <w:color w:val="000000" w:themeColor="text1"/>
        </w:rPr>
        <w:br/>
      </w:r>
      <w:r w:rsidRPr="009C7F70">
        <w:rPr>
          <w:rFonts w:eastAsia="DFKai-SB"/>
          <w:color w:val="000000" w:themeColor="text1"/>
        </w:rPr>
        <w:tab/>
      </w:r>
      <w:r w:rsidRPr="009C7F70">
        <w:rPr>
          <w:rFonts w:eastAsia="DFKai-SB"/>
          <w:color w:val="000000" w:themeColor="text1"/>
        </w:rPr>
        <w:tab/>
      </w:r>
      <w:r w:rsidRPr="009C7F70">
        <w:rPr>
          <w:rFonts w:eastAsia="DFKai-SB"/>
          <w:color w:val="000000" w:themeColor="text1"/>
        </w:rPr>
        <w:t>在</w:t>
      </w:r>
      <w:r w:rsidRPr="009C7F70">
        <w:rPr>
          <w:rFonts w:eastAsia="DFKai-SB"/>
          <w:color w:val="000000" w:themeColor="text1"/>
        </w:rPr>
        <w:t>Code Studio</w:t>
      </w:r>
      <w:r w:rsidRPr="009C7F70">
        <w:rPr>
          <w:rFonts w:eastAsia="DFKai-SB"/>
          <w:color w:val="000000" w:themeColor="text1"/>
        </w:rPr>
        <w:t>上查看</w:t>
      </w:r>
    </w:p>
    <w:p w14:paraId="1C3D709C"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97" w:name="_fwm7jmuzpvex" w:colFirst="0" w:colLast="0"/>
      <w:bookmarkEnd w:id="397"/>
      <w:r w:rsidRPr="009C7F70">
        <w:rPr>
          <w:rFonts w:eastAsia="DFKai-SB"/>
          <w:b/>
          <w:color w:val="000000" w:themeColor="text1"/>
          <w:sz w:val="46"/>
          <w:szCs w:val="46"/>
        </w:rPr>
        <w:t>Stop</w:t>
      </w:r>
    </w:p>
    <w:p w14:paraId="7C15C917" w14:textId="77777777" w:rsidR="0056353C" w:rsidRPr="009C7F70" w:rsidRDefault="0056353C" w:rsidP="004F2630">
      <w:pPr>
        <w:rPr>
          <w:rFonts w:eastAsia="DFKai-SB"/>
          <w:color w:val="000000" w:themeColor="text1"/>
        </w:rPr>
      </w:pPr>
      <w:r w:rsidRPr="009C7F70">
        <w:rPr>
          <w:rFonts w:eastAsia="DFKai-SB"/>
          <w:color w:val="000000" w:themeColor="text1"/>
        </w:rPr>
        <w:t>Before you move on you'll need to look at the Project Guide for this project. Wait for instructions from your teacher as well.</w:t>
      </w:r>
    </w:p>
    <w:p w14:paraId="6AD06EF0" w14:textId="77777777" w:rsidR="0056353C" w:rsidRPr="009C7F70" w:rsidRDefault="0056353C" w:rsidP="004F2630">
      <w:pPr>
        <w:rPr>
          <w:rFonts w:eastAsia="DFKai-SB"/>
          <w:color w:val="000000" w:themeColor="text1"/>
        </w:rPr>
      </w:pPr>
    </w:p>
    <w:p w14:paraId="593CE97E" w14:textId="77777777" w:rsidR="0056353C" w:rsidRPr="009C7F70" w:rsidRDefault="0056353C" w:rsidP="004F2630">
      <w:pPr>
        <w:rPr>
          <w:rFonts w:eastAsia="DFKai-SB"/>
          <w:color w:val="000000" w:themeColor="text1"/>
        </w:rPr>
      </w:pPr>
      <w:r w:rsidRPr="009C7F70">
        <w:rPr>
          <w:rFonts w:eastAsia="DFKai-SB"/>
          <w:color w:val="000000" w:themeColor="text1"/>
        </w:rPr>
        <w:t>停下來</w:t>
      </w:r>
    </w:p>
    <w:p w14:paraId="10D66DCE" w14:textId="77777777" w:rsidR="0056353C" w:rsidRPr="009C7F70" w:rsidRDefault="0056353C" w:rsidP="004F2630">
      <w:pPr>
        <w:rPr>
          <w:rFonts w:eastAsia="DFKai-SB"/>
          <w:color w:val="000000" w:themeColor="text1"/>
        </w:rPr>
      </w:pPr>
      <w:r w:rsidRPr="009C7F70">
        <w:rPr>
          <w:rFonts w:eastAsia="DFKai-SB"/>
          <w:color w:val="000000" w:themeColor="text1"/>
        </w:rPr>
        <w:t>在繼續之前，您需要查看該專案的專案指南。並等待老師的指示。</w:t>
      </w:r>
    </w:p>
    <w:p w14:paraId="0D3F21F3" w14:textId="77777777" w:rsidR="0056353C" w:rsidRPr="009C7F70" w:rsidRDefault="0056353C" w:rsidP="004F2630">
      <w:pPr>
        <w:rPr>
          <w:rFonts w:eastAsia="DFKai-SB"/>
          <w:color w:val="000000" w:themeColor="text1"/>
        </w:rPr>
      </w:pPr>
    </w:p>
    <w:p w14:paraId="67B5EA5A" w14:textId="1FAC54AE" w:rsidR="0056353C" w:rsidRPr="00677428" w:rsidRDefault="0056353C" w:rsidP="00677428">
      <w:pPr>
        <w:numPr>
          <w:ilvl w:val="0"/>
          <w:numId w:val="157"/>
        </w:numPr>
        <w:rPr>
          <w:rFonts w:eastAsia="DFKai-SB"/>
          <w:color w:val="000000" w:themeColor="text1"/>
        </w:rPr>
      </w:pPr>
      <w:r w:rsidRPr="009C7F70">
        <w:rPr>
          <w:rFonts w:eastAsia="DFKai-SB"/>
          <w:color w:val="000000" w:themeColor="text1"/>
        </w:rPr>
        <w:t>Screen Design</w:t>
      </w:r>
    </w:p>
    <w:p w14:paraId="48EC6AD1"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398" w:name="_6mt8kjlb6iyl" w:colFirst="0" w:colLast="0"/>
      <w:bookmarkEnd w:id="398"/>
      <w:r w:rsidRPr="009C7F70">
        <w:rPr>
          <w:rFonts w:eastAsia="DFKai-SB"/>
          <w:b/>
          <w:color w:val="000000" w:themeColor="text1"/>
          <w:sz w:val="26"/>
          <w:szCs w:val="26"/>
        </w:rPr>
        <w:t>Student Instructions</w:t>
      </w:r>
    </w:p>
    <w:p w14:paraId="30CAB1E3"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6B1722C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399" w:name="_kzbmad259ky1" w:colFirst="0" w:colLast="0"/>
      <w:bookmarkEnd w:id="399"/>
      <w:r w:rsidRPr="009C7F70">
        <w:rPr>
          <w:rFonts w:eastAsia="DFKai-SB"/>
          <w:b/>
          <w:color w:val="000000" w:themeColor="text1"/>
          <w:sz w:val="46"/>
          <w:szCs w:val="46"/>
        </w:rPr>
        <w:t>Getting Started: Screen Design</w:t>
      </w:r>
    </w:p>
    <w:p w14:paraId="719D6FC0" w14:textId="77777777" w:rsidR="0056353C" w:rsidRPr="009C7F70" w:rsidRDefault="0056353C" w:rsidP="004F2630">
      <w:pPr>
        <w:rPr>
          <w:rFonts w:eastAsia="DFKai-SB"/>
          <w:color w:val="000000" w:themeColor="text1"/>
        </w:rPr>
      </w:pPr>
      <w:r w:rsidRPr="009C7F70">
        <w:rPr>
          <w:rFonts w:eastAsia="DFKai-SB"/>
          <w:color w:val="000000" w:themeColor="text1"/>
        </w:rPr>
        <w:t>You should have already reviewed the planning guide for this project. Some of the work to turn this project guide into a working program has already been started. Based on the project guide you're going to do the rest of this work.</w:t>
      </w:r>
    </w:p>
    <w:p w14:paraId="3FD4FB95" w14:textId="77777777" w:rsidR="0056353C" w:rsidRPr="009C7F70" w:rsidRDefault="0056353C" w:rsidP="004F2630">
      <w:pPr>
        <w:rPr>
          <w:rFonts w:eastAsia="DFKai-SB"/>
          <w:color w:val="000000" w:themeColor="text1"/>
        </w:rPr>
      </w:pPr>
      <w:r w:rsidRPr="009C7F70">
        <w:rPr>
          <w:rFonts w:eastAsia="DFKai-SB"/>
          <w:color w:val="000000" w:themeColor="text1"/>
        </w:rPr>
        <w:t>入門：畫面設計</w:t>
      </w:r>
      <w:r w:rsidRPr="009C7F70">
        <w:rPr>
          <w:rFonts w:eastAsia="DFKai-SB"/>
          <w:color w:val="000000" w:themeColor="text1"/>
        </w:rPr>
        <w:br/>
      </w:r>
      <w:r w:rsidRPr="009C7F70">
        <w:rPr>
          <w:rFonts w:eastAsia="DFKai-SB"/>
          <w:color w:val="000000" w:themeColor="text1"/>
        </w:rPr>
        <w:t>您應該已經查看了該專案的規劃指南。將該專案指南轉變為可正常運作的程式的一些工作應該已經開始。根據專案指南，您將完成剩下的工作。</w:t>
      </w:r>
    </w:p>
    <w:p w14:paraId="735CF2C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0" w:name="_89qlanrkbh25" w:colFirst="0" w:colLast="0"/>
      <w:bookmarkEnd w:id="400"/>
      <w:r w:rsidRPr="009C7F70">
        <w:rPr>
          <w:rFonts w:eastAsia="DFKai-SB"/>
          <w:b/>
          <w:color w:val="000000" w:themeColor="text1"/>
          <w:sz w:val="46"/>
          <w:szCs w:val="46"/>
        </w:rPr>
        <w:t>Do This</w:t>
      </w:r>
    </w:p>
    <w:p w14:paraId="4FDA6175" w14:textId="77777777" w:rsidR="0056353C" w:rsidRPr="009C7F70" w:rsidRDefault="0056353C" w:rsidP="004F2630">
      <w:pPr>
        <w:rPr>
          <w:rFonts w:eastAsia="DFKai-SB"/>
          <w:color w:val="000000" w:themeColor="text1"/>
        </w:rPr>
      </w:pPr>
      <w:r w:rsidRPr="009C7F70">
        <w:rPr>
          <w:rFonts w:eastAsia="DFKai-SB"/>
          <w:color w:val="000000" w:themeColor="text1"/>
        </w:rPr>
        <w:t>We've already created a "start" screen and included a title and "play" button. Using your planning guide, finish creating this screen. Specifically you'll want to:</w:t>
      </w:r>
    </w:p>
    <w:p w14:paraId="07D9A2F1" w14:textId="77777777" w:rsidR="0056353C" w:rsidRPr="009C7F70" w:rsidRDefault="0056353C" w:rsidP="004F2630">
      <w:pPr>
        <w:numPr>
          <w:ilvl w:val="0"/>
          <w:numId w:val="158"/>
        </w:numPr>
        <w:rPr>
          <w:rFonts w:eastAsia="DFKai-SB"/>
          <w:color w:val="000000" w:themeColor="text1"/>
        </w:rPr>
      </w:pPr>
      <w:r w:rsidRPr="009C7F70">
        <w:rPr>
          <w:rFonts w:eastAsia="DFKai-SB"/>
          <w:color w:val="000000" w:themeColor="text1"/>
        </w:rPr>
        <w:t>Update the title text to say "Emoji Race"</w:t>
      </w:r>
    </w:p>
    <w:p w14:paraId="434CBE6F" w14:textId="77777777" w:rsidR="0056353C" w:rsidRPr="009C7F70" w:rsidRDefault="0056353C" w:rsidP="004F2630">
      <w:pPr>
        <w:numPr>
          <w:ilvl w:val="0"/>
          <w:numId w:val="158"/>
        </w:numPr>
        <w:rPr>
          <w:rFonts w:eastAsia="DFKai-SB"/>
          <w:color w:val="000000" w:themeColor="text1"/>
        </w:rPr>
      </w:pPr>
      <w:r w:rsidRPr="009C7F70">
        <w:rPr>
          <w:rFonts w:eastAsia="DFKai-SB"/>
          <w:color w:val="000000" w:themeColor="text1"/>
        </w:rPr>
        <w:t>Add instructions for playing using the ID "instructions"</w:t>
      </w:r>
    </w:p>
    <w:p w14:paraId="72327BB7" w14:textId="77777777" w:rsidR="0056353C" w:rsidRPr="009C7F70" w:rsidRDefault="0056353C" w:rsidP="004F2630">
      <w:pPr>
        <w:rPr>
          <w:rFonts w:eastAsia="DFKai-SB"/>
          <w:color w:val="000000" w:themeColor="text1"/>
        </w:rPr>
      </w:pPr>
      <w:r w:rsidRPr="009C7F70">
        <w:rPr>
          <w:rFonts w:eastAsia="DFKai-SB"/>
          <w:color w:val="000000" w:themeColor="text1"/>
        </w:rPr>
        <w:t>Feel free to add any other design tweaks that you'd like.</w:t>
      </w:r>
    </w:p>
    <w:p w14:paraId="15C1220E" w14:textId="77777777" w:rsidR="0056353C" w:rsidRPr="009C7F70" w:rsidRDefault="0056353C" w:rsidP="004F2630">
      <w:pPr>
        <w:spacing w:before="480"/>
        <w:rPr>
          <w:rFonts w:eastAsia="DFKai-SB"/>
          <w:color w:val="000000" w:themeColor="text1"/>
        </w:rPr>
      </w:pPr>
      <w:r w:rsidRPr="009C7F70">
        <w:rPr>
          <w:rFonts w:eastAsia="DFKai-SB"/>
          <w:color w:val="000000" w:themeColor="text1"/>
        </w:rPr>
        <w:t>動手做</w:t>
      </w:r>
    </w:p>
    <w:p w14:paraId="2D442F41" w14:textId="77777777" w:rsidR="0056353C" w:rsidRPr="009C7F70" w:rsidRDefault="0056353C" w:rsidP="004F2630">
      <w:pPr>
        <w:rPr>
          <w:rFonts w:eastAsia="DFKai-SB"/>
          <w:color w:val="000000" w:themeColor="text1"/>
        </w:rPr>
      </w:pPr>
      <w:r w:rsidRPr="009C7F70">
        <w:rPr>
          <w:rFonts w:eastAsia="DFKai-SB"/>
          <w:color w:val="000000" w:themeColor="text1"/>
        </w:rPr>
        <w:t>我們已經產生了一個</w:t>
      </w:r>
      <w:r w:rsidRPr="009C7F70">
        <w:rPr>
          <w:rFonts w:eastAsia="DFKai-SB"/>
          <w:color w:val="000000" w:themeColor="text1"/>
        </w:rPr>
        <w:t>“start”</w:t>
      </w:r>
      <w:r w:rsidRPr="009C7F70">
        <w:rPr>
          <w:rFonts w:eastAsia="DFKai-SB"/>
          <w:color w:val="000000" w:themeColor="text1"/>
        </w:rPr>
        <w:t>畫面，其中包括一個標題和</w:t>
      </w:r>
      <w:r w:rsidRPr="009C7F70">
        <w:rPr>
          <w:rFonts w:eastAsia="DFKai-SB"/>
          <w:color w:val="000000" w:themeColor="text1"/>
        </w:rPr>
        <w:t>“play”</w:t>
      </w:r>
      <w:r w:rsidRPr="009C7F70">
        <w:rPr>
          <w:rFonts w:eastAsia="DFKai-SB"/>
          <w:color w:val="000000" w:themeColor="text1"/>
        </w:rPr>
        <w:t>按鈕。使用您的計劃指南，完成創建此畫面。具體來說，你可能會想：</w:t>
      </w:r>
    </w:p>
    <w:p w14:paraId="2BD5A4FC" w14:textId="77777777" w:rsidR="0056353C" w:rsidRPr="009C7F70" w:rsidRDefault="0056353C" w:rsidP="004F2630">
      <w:pPr>
        <w:numPr>
          <w:ilvl w:val="0"/>
          <w:numId w:val="159"/>
        </w:numPr>
        <w:rPr>
          <w:rFonts w:eastAsia="DFKai-SB"/>
          <w:color w:val="000000" w:themeColor="text1"/>
        </w:rPr>
      </w:pPr>
      <w:r w:rsidRPr="009C7F70">
        <w:rPr>
          <w:rFonts w:eastAsia="DFKai-SB"/>
          <w:color w:val="000000" w:themeColor="text1"/>
        </w:rPr>
        <w:lastRenderedPageBreak/>
        <w:t>更新標題文字為</w:t>
      </w:r>
      <w:r w:rsidRPr="009C7F70">
        <w:rPr>
          <w:rFonts w:eastAsia="DFKai-SB"/>
          <w:color w:val="000000" w:themeColor="text1"/>
        </w:rPr>
        <w:t>“Emoji Race”</w:t>
      </w:r>
    </w:p>
    <w:p w14:paraId="3E271F41" w14:textId="77777777" w:rsidR="0056353C" w:rsidRPr="009C7F70" w:rsidRDefault="0056353C" w:rsidP="004F2630">
      <w:pPr>
        <w:numPr>
          <w:ilvl w:val="0"/>
          <w:numId w:val="159"/>
        </w:numPr>
        <w:rPr>
          <w:rFonts w:eastAsia="DFKai-SB"/>
          <w:color w:val="000000" w:themeColor="text1"/>
        </w:rPr>
      </w:pPr>
      <w:r w:rsidRPr="009C7F70">
        <w:rPr>
          <w:rFonts w:eastAsia="DFKai-SB"/>
          <w:color w:val="000000" w:themeColor="text1"/>
        </w:rPr>
        <w:t>使用</w:t>
      </w:r>
      <w:r w:rsidRPr="009C7F70">
        <w:rPr>
          <w:rFonts w:eastAsia="DFKai-SB"/>
          <w:color w:val="000000" w:themeColor="text1"/>
        </w:rPr>
        <w:t>ID“instructions”</w:t>
      </w:r>
      <w:r w:rsidRPr="009C7F70">
        <w:rPr>
          <w:rFonts w:eastAsia="DFKai-SB"/>
          <w:color w:val="000000" w:themeColor="text1"/>
        </w:rPr>
        <w:t>來添加遊戲說明</w:t>
      </w:r>
    </w:p>
    <w:p w14:paraId="7DE6D3EE" w14:textId="77777777" w:rsidR="0056353C" w:rsidRPr="009C7F70" w:rsidRDefault="0056353C" w:rsidP="004F2630">
      <w:pPr>
        <w:rPr>
          <w:rFonts w:eastAsia="DFKai-SB"/>
          <w:color w:val="000000" w:themeColor="text1"/>
        </w:rPr>
      </w:pPr>
      <w:r w:rsidRPr="009C7F70">
        <w:rPr>
          <w:rFonts w:eastAsia="DFKai-SB"/>
          <w:color w:val="000000" w:themeColor="text1"/>
        </w:rPr>
        <w:t>隨意添加想要的任何其他設計。</w:t>
      </w:r>
    </w:p>
    <w:p w14:paraId="1B5D5111" w14:textId="77777777" w:rsidR="0056353C" w:rsidRPr="009C7F70" w:rsidRDefault="0056353C" w:rsidP="004F2630">
      <w:pPr>
        <w:rPr>
          <w:rFonts w:eastAsia="DFKai-SB"/>
          <w:color w:val="000000" w:themeColor="text1"/>
        </w:rPr>
      </w:pPr>
    </w:p>
    <w:p w14:paraId="61CE8C30"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401" w:name="_k3rorqnjcsn" w:colFirst="0" w:colLast="0"/>
      <w:bookmarkEnd w:id="401"/>
      <w:r w:rsidRPr="009C7F70">
        <w:rPr>
          <w:rFonts w:eastAsia="DFKai-SB"/>
          <w:b/>
          <w:color w:val="000000" w:themeColor="text1"/>
          <w:sz w:val="26"/>
          <w:szCs w:val="26"/>
        </w:rPr>
        <w:t>Student Instructions</w:t>
      </w:r>
    </w:p>
    <w:p w14:paraId="4BE4F5BD"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29B4278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2" w:name="_28v86u547psa" w:colFirst="0" w:colLast="0"/>
      <w:bookmarkEnd w:id="402"/>
      <w:r w:rsidRPr="009C7F70">
        <w:rPr>
          <w:rFonts w:eastAsia="DFKai-SB"/>
          <w:b/>
          <w:color w:val="000000" w:themeColor="text1"/>
          <w:sz w:val="46"/>
          <w:szCs w:val="46"/>
        </w:rPr>
        <w:t>Game Screen Design</w:t>
      </w:r>
    </w:p>
    <w:p w14:paraId="7F5C6384" w14:textId="77777777" w:rsidR="0056353C" w:rsidRPr="009C7F70" w:rsidRDefault="0056353C" w:rsidP="004F2630">
      <w:pPr>
        <w:rPr>
          <w:rFonts w:eastAsia="DFKai-SB"/>
          <w:color w:val="000000" w:themeColor="text1"/>
        </w:rPr>
      </w:pPr>
      <w:r w:rsidRPr="009C7F70">
        <w:rPr>
          <w:rFonts w:eastAsia="DFKai-SB"/>
          <w:color w:val="000000" w:themeColor="text1"/>
        </w:rPr>
        <w:t>We've also added a "game" screen where the game will be played. It just needs a couple of tweaks.</w:t>
      </w:r>
    </w:p>
    <w:p w14:paraId="1662AF20"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3" w:name="_hz29oo8s6sh" w:colFirst="0" w:colLast="0"/>
      <w:bookmarkEnd w:id="403"/>
      <w:r w:rsidRPr="009C7F70">
        <w:rPr>
          <w:rFonts w:eastAsia="DFKai-SB"/>
          <w:b/>
          <w:color w:val="000000" w:themeColor="text1"/>
          <w:sz w:val="46"/>
          <w:szCs w:val="46"/>
        </w:rPr>
        <w:t>Do This</w:t>
      </w:r>
    </w:p>
    <w:p w14:paraId="62E50EF4" w14:textId="77777777" w:rsidR="0056353C" w:rsidRPr="009C7F70" w:rsidRDefault="0056353C" w:rsidP="004F2630">
      <w:pPr>
        <w:rPr>
          <w:rFonts w:eastAsia="DFKai-SB"/>
          <w:color w:val="000000" w:themeColor="text1"/>
        </w:rPr>
      </w:pPr>
      <w:r w:rsidRPr="009C7F70">
        <w:rPr>
          <w:rFonts w:eastAsia="DFKai-SB"/>
          <w:color w:val="000000" w:themeColor="text1"/>
        </w:rPr>
        <w:t>Switch to the "game" screen and, using your planning guide, fix this screen by changing the color of the two emoji images.</w:t>
      </w:r>
    </w:p>
    <w:p w14:paraId="087B868D" w14:textId="77777777" w:rsidR="0056353C" w:rsidRPr="009C7F70" w:rsidRDefault="0056353C" w:rsidP="004F2630">
      <w:pPr>
        <w:rPr>
          <w:rFonts w:eastAsia="DFKai-SB"/>
          <w:color w:val="000000" w:themeColor="text1"/>
        </w:rPr>
      </w:pPr>
      <w:r w:rsidRPr="009C7F70">
        <w:rPr>
          <w:rFonts w:eastAsia="DFKai-SB"/>
          <w:color w:val="000000" w:themeColor="text1"/>
        </w:rPr>
        <w:t>Feel free to add any other design tweaks that you'd like.</w:t>
      </w:r>
    </w:p>
    <w:p w14:paraId="05E595E2" w14:textId="77777777" w:rsidR="0056353C" w:rsidRPr="009C7F70" w:rsidRDefault="0056353C" w:rsidP="004F2630">
      <w:pPr>
        <w:rPr>
          <w:rFonts w:eastAsia="DFKai-SB"/>
          <w:color w:val="000000" w:themeColor="text1"/>
        </w:rPr>
      </w:pPr>
    </w:p>
    <w:p w14:paraId="53B3BD97" w14:textId="77777777" w:rsidR="0056353C" w:rsidRPr="009C7F70" w:rsidRDefault="0056353C" w:rsidP="004F2630">
      <w:pPr>
        <w:rPr>
          <w:rFonts w:eastAsia="DFKai-SB"/>
          <w:color w:val="000000" w:themeColor="text1"/>
        </w:rPr>
      </w:pPr>
      <w:r w:rsidRPr="009C7F70">
        <w:rPr>
          <w:rFonts w:eastAsia="DFKai-SB"/>
          <w:color w:val="000000" w:themeColor="text1"/>
        </w:rPr>
        <w:t>遊戲畫面設計</w:t>
      </w:r>
      <w:r w:rsidRPr="009C7F70">
        <w:rPr>
          <w:rFonts w:eastAsia="DFKai-SB"/>
          <w:color w:val="000000" w:themeColor="text1"/>
        </w:rPr>
        <w:br/>
      </w:r>
      <w:r w:rsidRPr="009C7F70">
        <w:rPr>
          <w:rFonts w:eastAsia="DFKai-SB"/>
          <w:color w:val="000000" w:themeColor="text1"/>
        </w:rPr>
        <w:t>在遊戲進行中，我們還添加了一個</w:t>
      </w:r>
      <w:r w:rsidRPr="009C7F70">
        <w:rPr>
          <w:rFonts w:eastAsia="DFKai-SB"/>
          <w:color w:val="000000" w:themeColor="text1"/>
        </w:rPr>
        <w:t>“game”</w:t>
      </w:r>
      <w:r w:rsidRPr="009C7F70">
        <w:rPr>
          <w:rFonts w:eastAsia="DFKai-SB"/>
          <w:color w:val="000000" w:themeColor="text1"/>
        </w:rPr>
        <w:t>畫面。它需要一些設定來達到。</w:t>
      </w:r>
      <w:r w:rsidRPr="009C7F70">
        <w:rPr>
          <w:rFonts w:eastAsia="DFKai-SB"/>
          <w:color w:val="000000" w:themeColor="text1"/>
        </w:rPr>
        <w:br/>
      </w:r>
    </w:p>
    <w:p w14:paraId="317D366E"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切換到</w:t>
      </w:r>
      <w:r w:rsidRPr="009C7F70">
        <w:rPr>
          <w:rFonts w:eastAsia="DFKai-SB"/>
          <w:color w:val="000000" w:themeColor="text1"/>
        </w:rPr>
        <w:t>“</w:t>
      </w:r>
      <w:r w:rsidRPr="009C7F70">
        <w:rPr>
          <w:rFonts w:eastAsia="DFKai-SB"/>
          <w:color w:val="000000" w:themeColor="text1"/>
        </w:rPr>
        <w:t>遊戲</w:t>
      </w:r>
      <w:r w:rsidRPr="009C7F70">
        <w:rPr>
          <w:rFonts w:eastAsia="DFKai-SB"/>
          <w:color w:val="000000" w:themeColor="text1"/>
        </w:rPr>
        <w:t>”</w:t>
      </w:r>
      <w:r w:rsidRPr="009C7F70">
        <w:rPr>
          <w:rFonts w:eastAsia="DFKai-SB"/>
          <w:color w:val="000000" w:themeColor="text1"/>
        </w:rPr>
        <w:t>畫面，並根據計劃指南，更改兩個笑臉圖像的顏色。</w:t>
      </w:r>
      <w:r w:rsidRPr="009C7F70">
        <w:rPr>
          <w:rFonts w:eastAsia="DFKai-SB"/>
          <w:color w:val="000000" w:themeColor="text1"/>
        </w:rPr>
        <w:br/>
      </w:r>
      <w:r w:rsidRPr="009C7F70">
        <w:rPr>
          <w:rFonts w:eastAsia="DFKai-SB"/>
          <w:color w:val="000000" w:themeColor="text1"/>
        </w:rPr>
        <w:t>隨意添加您想要的任何其他設計。</w:t>
      </w:r>
    </w:p>
    <w:p w14:paraId="3D460F68" w14:textId="39D6FFB9"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"https://studio.code.org/s/csd6-2018/stage/8/puzzle/5" </w:instrText>
      </w:r>
      <w:r w:rsidRPr="009C7F70">
        <w:rPr>
          <w:rFonts w:eastAsia="DFKai-SB"/>
          <w:color w:val="000000" w:themeColor="text1"/>
        </w:rPr>
        <w:fldChar w:fldCharType="separate"/>
      </w:r>
    </w:p>
    <w:bookmarkStart w:id="404" w:name="_14s0usi947xy" w:colFirst="0" w:colLast="0"/>
    <w:bookmarkEnd w:id="404"/>
    <w:p w14:paraId="43C9CB3E"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2F86E7C9" w14:textId="77777777" w:rsidR="0056353C" w:rsidRPr="009C7F70" w:rsidRDefault="0056353C" w:rsidP="004F2630">
      <w:pPr>
        <w:rPr>
          <w:rFonts w:eastAsia="DFKai-SB"/>
          <w:b/>
          <w:color w:val="000000" w:themeColor="text1"/>
          <w:sz w:val="26"/>
          <w:szCs w:val="26"/>
        </w:rPr>
      </w:pPr>
      <w:r w:rsidRPr="009C7F70">
        <w:rPr>
          <w:rFonts w:eastAsia="DFKai-SB"/>
          <w:color w:val="000000" w:themeColor="text1"/>
          <w:sz w:val="26"/>
          <w:szCs w:val="26"/>
        </w:rPr>
        <w:t>學生操作指南</w:t>
      </w:r>
    </w:p>
    <w:p w14:paraId="6576D0D3"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5" w:name="_jahyqagkdwwt" w:colFirst="0" w:colLast="0"/>
      <w:bookmarkEnd w:id="405"/>
      <w:r w:rsidRPr="009C7F70">
        <w:rPr>
          <w:rFonts w:eastAsia="DFKai-SB"/>
          <w:b/>
          <w:color w:val="000000" w:themeColor="text1"/>
          <w:sz w:val="46"/>
          <w:szCs w:val="46"/>
        </w:rPr>
        <w:t>Designing the Win Screen</w:t>
      </w:r>
    </w:p>
    <w:p w14:paraId="1A362172" w14:textId="77777777" w:rsidR="0056353C" w:rsidRPr="009C7F70" w:rsidRDefault="0056353C" w:rsidP="004F2630">
      <w:pPr>
        <w:rPr>
          <w:rFonts w:eastAsia="DFKai-SB"/>
          <w:color w:val="000000" w:themeColor="text1"/>
        </w:rPr>
      </w:pPr>
      <w:r w:rsidRPr="009C7F70">
        <w:rPr>
          <w:rFonts w:eastAsia="DFKai-SB"/>
          <w:color w:val="000000" w:themeColor="text1"/>
        </w:rPr>
        <w:t>The final screen in this program shows who won. It's totally blank right now.</w:t>
      </w:r>
    </w:p>
    <w:p w14:paraId="29ADD062"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6" w:name="_stjwbhvq6f0" w:colFirst="0" w:colLast="0"/>
      <w:bookmarkEnd w:id="406"/>
      <w:r w:rsidRPr="009C7F70">
        <w:rPr>
          <w:rFonts w:eastAsia="DFKai-SB"/>
          <w:b/>
          <w:color w:val="000000" w:themeColor="text1"/>
          <w:sz w:val="46"/>
          <w:szCs w:val="46"/>
        </w:rPr>
        <w:t>Do This</w:t>
      </w:r>
    </w:p>
    <w:p w14:paraId="0C1FFB66"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Switch to "win" and design it based on your project guide. Make sure to pay close attention to the ID of each element. Once you've added the required elements, feel free to add any other design tweaks that you'd like.</w:t>
      </w:r>
    </w:p>
    <w:p w14:paraId="41FC2995" w14:textId="77777777" w:rsidR="0056353C" w:rsidRPr="009C7F70" w:rsidRDefault="0056353C" w:rsidP="004F2630">
      <w:pPr>
        <w:rPr>
          <w:rFonts w:eastAsia="DFKai-SB"/>
          <w:color w:val="000000" w:themeColor="text1"/>
        </w:rPr>
      </w:pPr>
    </w:p>
    <w:p w14:paraId="01D41572" w14:textId="77777777" w:rsidR="0056353C" w:rsidRPr="009C7F70" w:rsidRDefault="0056353C" w:rsidP="004F2630">
      <w:pPr>
        <w:rPr>
          <w:rFonts w:eastAsia="DFKai-SB"/>
          <w:color w:val="000000" w:themeColor="text1"/>
        </w:rPr>
      </w:pPr>
      <w:r w:rsidRPr="009C7F70">
        <w:rPr>
          <w:rFonts w:eastAsia="DFKai-SB"/>
          <w:color w:val="000000" w:themeColor="text1"/>
        </w:rPr>
        <w:t>設計</w:t>
      </w:r>
      <w:r w:rsidRPr="009C7F70">
        <w:rPr>
          <w:rFonts w:eastAsia="DFKai-SB"/>
          <w:color w:val="000000" w:themeColor="text1"/>
        </w:rPr>
        <w:t xml:space="preserve">Win </w:t>
      </w:r>
      <w:r w:rsidRPr="009C7F70">
        <w:rPr>
          <w:rFonts w:eastAsia="DFKai-SB"/>
          <w:color w:val="000000" w:themeColor="text1"/>
        </w:rPr>
        <w:t>畫面</w:t>
      </w:r>
      <w:r w:rsidRPr="009C7F70">
        <w:rPr>
          <w:rFonts w:eastAsia="DFKai-SB"/>
          <w:color w:val="000000" w:themeColor="text1"/>
        </w:rPr>
        <w:br/>
      </w:r>
      <w:r w:rsidRPr="009C7F70">
        <w:rPr>
          <w:rFonts w:eastAsia="DFKai-SB"/>
          <w:color w:val="000000" w:themeColor="text1"/>
        </w:rPr>
        <w:t>這是這個程式的最後一個畫面，主要是顯示誰獲勝了。目前它完全是空白的。</w:t>
      </w:r>
      <w:r w:rsidRPr="009C7F70">
        <w:rPr>
          <w:rFonts w:eastAsia="DFKai-SB"/>
          <w:color w:val="000000" w:themeColor="text1"/>
        </w:rPr>
        <w:br/>
      </w:r>
    </w:p>
    <w:p w14:paraId="40476180"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切換到</w:t>
      </w:r>
      <w:r w:rsidRPr="009C7F70">
        <w:rPr>
          <w:rFonts w:eastAsia="DFKai-SB"/>
          <w:color w:val="000000" w:themeColor="text1"/>
        </w:rPr>
        <w:t>“Win”</w:t>
      </w:r>
      <w:r w:rsidRPr="009C7F70">
        <w:rPr>
          <w:rFonts w:eastAsia="DFKai-SB"/>
          <w:color w:val="000000" w:themeColor="text1"/>
        </w:rPr>
        <w:t>畫面，並根據專案指南進行設計。請務必密切注意每個元素的</w:t>
      </w:r>
      <w:r w:rsidRPr="009C7F70">
        <w:rPr>
          <w:rFonts w:eastAsia="DFKai-SB"/>
          <w:color w:val="000000" w:themeColor="text1"/>
        </w:rPr>
        <w:t>ID</w:t>
      </w:r>
      <w:r w:rsidRPr="009C7F70">
        <w:rPr>
          <w:rFonts w:eastAsia="DFKai-SB"/>
          <w:color w:val="000000" w:themeColor="text1"/>
        </w:rPr>
        <w:t>。添加完程式所需元素後，你可以添加想要的任何其他設計。</w:t>
      </w:r>
    </w:p>
    <w:p w14:paraId="0D742FFD" w14:textId="77777777" w:rsidR="0056353C" w:rsidRPr="009C7F70" w:rsidRDefault="0056353C" w:rsidP="004F2630">
      <w:pPr>
        <w:rPr>
          <w:rFonts w:eastAsia="DFKai-SB"/>
          <w:color w:val="000000" w:themeColor="text1"/>
        </w:rPr>
      </w:pPr>
    </w:p>
    <w:p w14:paraId="3D61C823" w14:textId="77777777" w:rsidR="0056353C" w:rsidRPr="009C7F70" w:rsidRDefault="0056353C" w:rsidP="004F2630">
      <w:pPr>
        <w:rPr>
          <w:rFonts w:eastAsia="DFKai-SB"/>
          <w:color w:val="000000" w:themeColor="text1"/>
        </w:rPr>
      </w:pPr>
    </w:p>
    <w:p w14:paraId="75FB55F5" w14:textId="795B2CEA" w:rsidR="0056353C" w:rsidRPr="00677428" w:rsidRDefault="0056353C" w:rsidP="00677428">
      <w:pPr>
        <w:numPr>
          <w:ilvl w:val="0"/>
          <w:numId w:val="150"/>
        </w:numPr>
        <w:rPr>
          <w:rFonts w:eastAsia="DFKai-SB"/>
          <w:color w:val="000000" w:themeColor="text1"/>
        </w:rPr>
      </w:pPr>
      <w:r w:rsidRPr="009C7F70">
        <w:rPr>
          <w:rFonts w:eastAsia="DFKai-SB"/>
          <w:color w:val="000000" w:themeColor="text1"/>
        </w:rPr>
        <w:t>Finishing Functions</w:t>
      </w:r>
    </w:p>
    <w:p w14:paraId="461D943C"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407" w:name="_yz2a1qkw150y" w:colFirst="0" w:colLast="0"/>
      <w:bookmarkEnd w:id="407"/>
      <w:r w:rsidRPr="009C7F70">
        <w:rPr>
          <w:rFonts w:eastAsia="DFKai-SB"/>
          <w:b/>
          <w:color w:val="000000" w:themeColor="text1"/>
          <w:sz w:val="26"/>
          <w:szCs w:val="26"/>
        </w:rPr>
        <w:t>Student Instructions</w:t>
      </w:r>
    </w:p>
    <w:p w14:paraId="77CCA1ED"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006D0307"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8" w:name="_bvg7c721seu8" w:colFirst="0" w:colLast="0"/>
      <w:bookmarkEnd w:id="408"/>
      <w:r w:rsidRPr="009C7F70">
        <w:rPr>
          <w:rFonts w:eastAsia="DFKai-SB"/>
          <w:b/>
          <w:color w:val="000000" w:themeColor="text1"/>
          <w:sz w:val="46"/>
          <w:szCs w:val="46"/>
        </w:rPr>
        <w:t>The startGame() Function</w:t>
      </w:r>
    </w:p>
    <w:p w14:paraId="7119D5D1" w14:textId="77777777" w:rsidR="0056353C" w:rsidRPr="009C7F70" w:rsidRDefault="0056353C" w:rsidP="004F2630">
      <w:pPr>
        <w:rPr>
          <w:rFonts w:eastAsia="DFKai-SB"/>
          <w:color w:val="000000" w:themeColor="text1"/>
        </w:rPr>
      </w:pPr>
      <w:r w:rsidRPr="009C7F70">
        <w:rPr>
          <w:rFonts w:eastAsia="DFKai-SB"/>
          <w:color w:val="000000" w:themeColor="text1"/>
        </w:rPr>
        <w:t xml:space="preserve">If you look at the events we planned for in the planning guide, you may notice that two events do essentially the same thing. The events that respond to both the "play" and "replay" buttons could be written with identical code, but duplicate code like this is a perfect place to use a </w:t>
      </w:r>
      <w:r w:rsidRPr="009C7F70">
        <w:rPr>
          <w:rFonts w:eastAsia="DFKai-SB"/>
          <w:b/>
          <w:color w:val="000000" w:themeColor="text1"/>
        </w:rPr>
        <w:t>function</w:t>
      </w:r>
      <w:r w:rsidRPr="009C7F70">
        <w:rPr>
          <w:rFonts w:eastAsia="DFKai-SB"/>
          <w:color w:val="000000" w:themeColor="text1"/>
        </w:rPr>
        <w:t>.</w:t>
      </w:r>
    </w:p>
    <w:p w14:paraId="072CAE90"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09" w:name="_569pkq7u4wax" w:colFirst="0" w:colLast="0"/>
      <w:bookmarkEnd w:id="409"/>
      <w:r w:rsidRPr="009C7F70">
        <w:rPr>
          <w:rFonts w:eastAsia="DFKai-SB"/>
          <w:b/>
          <w:color w:val="000000" w:themeColor="text1"/>
          <w:sz w:val="46"/>
          <w:szCs w:val="46"/>
        </w:rPr>
        <w:t>Do This</w:t>
      </w:r>
    </w:p>
    <w:p w14:paraId="58317E16" w14:textId="77777777" w:rsidR="0056353C" w:rsidRPr="009C7F70" w:rsidRDefault="0056353C" w:rsidP="004F2630">
      <w:pPr>
        <w:rPr>
          <w:rFonts w:eastAsia="DFKai-SB"/>
          <w:color w:val="000000" w:themeColor="text1"/>
        </w:rPr>
      </w:pPr>
      <w:r w:rsidRPr="009C7F70">
        <w:rPr>
          <w:rFonts w:eastAsia="DFKai-SB"/>
          <w:color w:val="000000" w:themeColor="text1"/>
        </w:rPr>
        <w:t>We've already added blocks that call a new function named startGame() to the appropriate event handlers, and we've created an empty function for you to build out.</w:t>
      </w:r>
    </w:p>
    <w:p w14:paraId="7DBEFF89" w14:textId="77777777" w:rsidR="0056353C" w:rsidRPr="009C7F70" w:rsidRDefault="0056353C" w:rsidP="004F2630">
      <w:pPr>
        <w:numPr>
          <w:ilvl w:val="0"/>
          <w:numId w:val="153"/>
        </w:numPr>
        <w:rPr>
          <w:rFonts w:eastAsia="DFKai-SB"/>
          <w:color w:val="000000" w:themeColor="text1"/>
        </w:rPr>
      </w:pPr>
      <w:r w:rsidRPr="009C7F70">
        <w:rPr>
          <w:rFonts w:eastAsia="DFKai-SB"/>
          <w:color w:val="000000" w:themeColor="text1"/>
        </w:rPr>
        <w:t>Find the startGame() function definition (</w:t>
      </w:r>
      <w:hyperlink r:id="rId270" w:anchor="triggercallout=block_trigger">
        <w:r w:rsidRPr="009C7F70">
          <w:rPr>
            <w:rFonts w:eastAsia="DFKai-SB"/>
            <w:color w:val="000000" w:themeColor="text1"/>
          </w:rPr>
          <w:t xml:space="preserve"> </w:t>
        </w:r>
      </w:hyperlink>
      <w:hyperlink r:id="rId271" w:anchor="triggercallout=block_trigger">
        <w:r w:rsidRPr="009C7F70">
          <w:rPr>
            <w:rFonts w:eastAsia="DFKai-SB"/>
            <w:color w:val="000000" w:themeColor="text1"/>
          </w:rPr>
          <w:t>Show me where</w:t>
        </w:r>
      </w:hyperlink>
      <w:r w:rsidRPr="009C7F70">
        <w:rPr>
          <w:rFonts w:eastAsia="DFKai-SB"/>
          <w:color w:val="000000" w:themeColor="text1"/>
        </w:rPr>
        <w:t xml:space="preserve"> )</w:t>
      </w:r>
    </w:p>
    <w:p w14:paraId="235E1A0A" w14:textId="77777777" w:rsidR="0056353C" w:rsidRPr="009C7F70" w:rsidRDefault="0056353C" w:rsidP="004F2630">
      <w:pPr>
        <w:numPr>
          <w:ilvl w:val="0"/>
          <w:numId w:val="153"/>
        </w:numPr>
        <w:rPr>
          <w:rFonts w:eastAsia="DFKai-SB"/>
          <w:color w:val="000000" w:themeColor="text1"/>
        </w:rPr>
      </w:pPr>
      <w:r w:rsidRPr="009C7F70">
        <w:rPr>
          <w:rFonts w:eastAsia="DFKai-SB"/>
          <w:color w:val="000000" w:themeColor="text1"/>
        </w:rPr>
        <w:t>Inside the function:</w:t>
      </w:r>
    </w:p>
    <w:p w14:paraId="6C19C16E" w14:textId="77777777" w:rsidR="0056353C" w:rsidRPr="009C7F70" w:rsidRDefault="0056353C" w:rsidP="004F2630">
      <w:pPr>
        <w:numPr>
          <w:ilvl w:val="1"/>
          <w:numId w:val="153"/>
        </w:numPr>
        <w:rPr>
          <w:rFonts w:eastAsia="DFKai-SB"/>
          <w:color w:val="000000" w:themeColor="text1"/>
        </w:rPr>
      </w:pPr>
      <w:r w:rsidRPr="009C7F70">
        <w:rPr>
          <w:rFonts w:eastAsia="DFKai-SB"/>
          <w:color w:val="000000" w:themeColor="text1"/>
        </w:rPr>
        <w:t>Move both of the emoji images to the top of the screen by setting each one's "y" property to 0</w:t>
      </w:r>
    </w:p>
    <w:p w14:paraId="331E83F6" w14:textId="77777777" w:rsidR="0056353C" w:rsidRPr="009C7F70" w:rsidRDefault="0056353C" w:rsidP="004F2630">
      <w:pPr>
        <w:numPr>
          <w:ilvl w:val="1"/>
          <w:numId w:val="153"/>
        </w:numPr>
        <w:rPr>
          <w:rFonts w:eastAsia="DFKai-SB"/>
          <w:color w:val="000000" w:themeColor="text1"/>
        </w:rPr>
      </w:pPr>
      <w:r w:rsidRPr="009C7F70">
        <w:rPr>
          <w:rFonts w:eastAsia="DFKai-SB"/>
          <w:color w:val="000000" w:themeColor="text1"/>
        </w:rPr>
        <w:t>Change the screen to "game"</w:t>
      </w:r>
    </w:p>
    <w:p w14:paraId="34B93688" w14:textId="77777777" w:rsidR="0056353C" w:rsidRPr="009C7F70" w:rsidRDefault="0056353C" w:rsidP="004F2630">
      <w:pPr>
        <w:rPr>
          <w:rFonts w:eastAsia="DFKai-SB"/>
          <w:color w:val="000000" w:themeColor="text1"/>
        </w:rPr>
      </w:pPr>
      <w:r w:rsidRPr="009C7F70">
        <w:rPr>
          <w:rFonts w:eastAsia="DFKai-SB"/>
          <w:color w:val="000000" w:themeColor="text1"/>
        </w:rPr>
        <w:t>Once you've fleshed out the startGame() function, try clicking the "play" button to check that it's working.</w:t>
      </w:r>
    </w:p>
    <w:p w14:paraId="406DC1CB" w14:textId="77777777" w:rsidR="0056353C" w:rsidRPr="009C7F70" w:rsidRDefault="0056353C" w:rsidP="004F2630">
      <w:pPr>
        <w:rPr>
          <w:rFonts w:eastAsia="DFKai-SB"/>
          <w:color w:val="000000" w:themeColor="text1"/>
        </w:rPr>
      </w:pPr>
    </w:p>
    <w:p w14:paraId="4DB06009" w14:textId="77777777" w:rsidR="0056353C" w:rsidRPr="009C7F70" w:rsidRDefault="0056353C" w:rsidP="004F2630">
      <w:pPr>
        <w:rPr>
          <w:rFonts w:eastAsia="DFKai-SB"/>
          <w:color w:val="000000" w:themeColor="text1"/>
        </w:rPr>
      </w:pPr>
      <w:r w:rsidRPr="009C7F70">
        <w:rPr>
          <w:rFonts w:eastAsia="DFKai-SB"/>
          <w:color w:val="000000" w:themeColor="text1"/>
        </w:rPr>
        <w:t>startGame</w:t>
      </w:r>
      <w:r w:rsidRPr="009C7F70">
        <w:rPr>
          <w:rFonts w:eastAsia="DFKai-SB"/>
          <w:color w:val="000000" w:themeColor="text1"/>
        </w:rPr>
        <w:t>（）函數</w:t>
      </w:r>
      <w:r w:rsidRPr="009C7F70">
        <w:rPr>
          <w:rFonts w:eastAsia="DFKai-SB"/>
          <w:color w:val="000000" w:themeColor="text1"/>
        </w:rPr>
        <w:br/>
      </w:r>
      <w:r w:rsidRPr="009C7F70">
        <w:rPr>
          <w:rFonts w:eastAsia="DFKai-SB"/>
          <w:color w:val="000000" w:themeColor="text1"/>
        </w:rPr>
        <w:t>如果你看過規劃指南中計劃的事件，可能會注意到其中有兩個事件的說明是相同的。回應</w:t>
      </w:r>
      <w:r w:rsidRPr="009C7F70">
        <w:rPr>
          <w:rFonts w:eastAsia="DFKai-SB"/>
          <w:color w:val="000000" w:themeColor="text1"/>
        </w:rPr>
        <w:lastRenderedPageBreak/>
        <w:t>“play”</w:t>
      </w:r>
      <w:r w:rsidRPr="009C7F70">
        <w:rPr>
          <w:rFonts w:eastAsia="DFKai-SB"/>
          <w:color w:val="000000" w:themeColor="text1"/>
        </w:rPr>
        <w:t>和</w:t>
      </w:r>
      <w:r w:rsidRPr="009C7F70">
        <w:rPr>
          <w:rFonts w:eastAsia="DFKai-SB"/>
          <w:color w:val="000000" w:themeColor="text1"/>
        </w:rPr>
        <w:t>“replay”</w:t>
      </w:r>
      <w:r w:rsidRPr="009C7F70">
        <w:rPr>
          <w:rFonts w:eastAsia="DFKai-SB"/>
          <w:color w:val="000000" w:themeColor="text1"/>
        </w:rPr>
        <w:t>按鈕的事件可以用相同的代碼編寫，像這樣在函數中使用重複的代碼是沒有問題的。</w:t>
      </w:r>
    </w:p>
    <w:p w14:paraId="02612A91" w14:textId="77777777" w:rsidR="0056353C" w:rsidRPr="009C7F70" w:rsidRDefault="0056353C" w:rsidP="004F2630">
      <w:pPr>
        <w:rPr>
          <w:rFonts w:eastAsia="DFKai-SB"/>
          <w:color w:val="000000" w:themeColor="text1"/>
        </w:rPr>
      </w:pPr>
      <w:r w:rsidRPr="009C7F70">
        <w:rPr>
          <w:rFonts w:eastAsia="DFKai-SB"/>
          <w:color w:val="000000" w:themeColor="text1"/>
        </w:rPr>
        <w:br/>
      </w: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我們已經在相對的事件處理程序中添加了一個名為</w:t>
      </w:r>
      <w:r w:rsidRPr="009C7F70">
        <w:rPr>
          <w:rFonts w:eastAsia="DFKai-SB"/>
          <w:color w:val="000000" w:themeColor="text1"/>
        </w:rPr>
        <w:t>startGame</w:t>
      </w:r>
      <w:r w:rsidRPr="009C7F70">
        <w:rPr>
          <w:rFonts w:eastAsia="DFKai-SB"/>
          <w:color w:val="000000" w:themeColor="text1"/>
        </w:rPr>
        <w:t>（）的新函數，其內容是空的，以供接下來的使用。</w:t>
      </w:r>
    </w:p>
    <w:p w14:paraId="64AAA25D" w14:textId="77777777" w:rsidR="0056353C" w:rsidRPr="009C7F70" w:rsidRDefault="0056353C" w:rsidP="004F2630">
      <w:pPr>
        <w:numPr>
          <w:ilvl w:val="0"/>
          <w:numId w:val="169"/>
        </w:numPr>
        <w:rPr>
          <w:rFonts w:eastAsia="DFKai-SB"/>
          <w:color w:val="000000" w:themeColor="text1"/>
        </w:rPr>
      </w:pPr>
      <w:r w:rsidRPr="009C7F70">
        <w:rPr>
          <w:rFonts w:eastAsia="DFKai-SB"/>
          <w:color w:val="000000" w:themeColor="text1"/>
        </w:rPr>
        <w:t>找到</w:t>
      </w:r>
      <w:r w:rsidRPr="009C7F70">
        <w:rPr>
          <w:rFonts w:eastAsia="DFKai-SB"/>
          <w:color w:val="000000" w:themeColor="text1"/>
        </w:rPr>
        <w:t>startGame</w:t>
      </w:r>
      <w:r w:rsidRPr="009C7F70">
        <w:rPr>
          <w:rFonts w:eastAsia="DFKai-SB"/>
          <w:color w:val="000000" w:themeColor="text1"/>
        </w:rPr>
        <w:t>（）函數定義的位置（顯示在哪裡）</w:t>
      </w:r>
    </w:p>
    <w:p w14:paraId="0123B1A4" w14:textId="77777777" w:rsidR="0056353C" w:rsidRPr="009C7F70" w:rsidRDefault="0056353C" w:rsidP="004F2630">
      <w:pPr>
        <w:numPr>
          <w:ilvl w:val="0"/>
          <w:numId w:val="169"/>
        </w:numPr>
        <w:rPr>
          <w:rFonts w:eastAsia="DFKai-SB"/>
          <w:color w:val="000000" w:themeColor="text1"/>
        </w:rPr>
      </w:pPr>
      <w:r w:rsidRPr="009C7F70">
        <w:rPr>
          <w:rFonts w:eastAsia="DFKai-SB"/>
          <w:color w:val="000000" w:themeColor="text1"/>
        </w:rPr>
        <w:t>在這函數內：</w:t>
      </w:r>
    </w:p>
    <w:p w14:paraId="5162A19D" w14:textId="77777777" w:rsidR="0056353C" w:rsidRPr="009C7F70" w:rsidRDefault="0056353C" w:rsidP="004F2630">
      <w:pPr>
        <w:numPr>
          <w:ilvl w:val="1"/>
          <w:numId w:val="169"/>
        </w:numPr>
        <w:rPr>
          <w:rFonts w:eastAsia="DFKai-SB"/>
          <w:color w:val="000000" w:themeColor="text1"/>
        </w:rPr>
      </w:pPr>
      <w:r w:rsidRPr="009C7F70">
        <w:rPr>
          <w:rFonts w:eastAsia="DFKai-SB"/>
          <w:color w:val="000000" w:themeColor="text1"/>
        </w:rPr>
        <w:t>把這兩個笑臉符號的</w:t>
      </w:r>
      <w:r w:rsidRPr="009C7F70">
        <w:rPr>
          <w:rFonts w:eastAsia="DFKai-SB"/>
          <w:color w:val="000000" w:themeColor="text1"/>
        </w:rPr>
        <w:t>“y”</w:t>
      </w:r>
      <w:r w:rsidRPr="009C7F70">
        <w:rPr>
          <w:rFonts w:eastAsia="DFKai-SB"/>
          <w:color w:val="000000" w:themeColor="text1"/>
        </w:rPr>
        <w:t>屬性設置為</w:t>
      </w:r>
      <w:r w:rsidRPr="009C7F70">
        <w:rPr>
          <w:rFonts w:eastAsia="DFKai-SB"/>
          <w:color w:val="000000" w:themeColor="text1"/>
        </w:rPr>
        <w:t>0</w:t>
      </w:r>
      <w:r w:rsidRPr="009C7F70">
        <w:rPr>
          <w:rFonts w:eastAsia="DFKai-SB"/>
          <w:color w:val="000000" w:themeColor="text1"/>
        </w:rPr>
        <w:t>，可將這它們的圖像移動到畫面的最頂端</w:t>
      </w:r>
    </w:p>
    <w:p w14:paraId="4FDEF75A" w14:textId="77777777" w:rsidR="0056353C" w:rsidRPr="009C7F70" w:rsidRDefault="0056353C" w:rsidP="004F2630">
      <w:pPr>
        <w:numPr>
          <w:ilvl w:val="1"/>
          <w:numId w:val="169"/>
        </w:numPr>
        <w:rPr>
          <w:rFonts w:eastAsia="DFKai-SB"/>
          <w:color w:val="000000" w:themeColor="text1"/>
        </w:rPr>
      </w:pPr>
      <w:r w:rsidRPr="009C7F70">
        <w:rPr>
          <w:rFonts w:eastAsia="DFKai-SB"/>
          <w:color w:val="000000" w:themeColor="text1"/>
        </w:rPr>
        <w:t>將畫面更改為</w:t>
      </w:r>
      <w:r w:rsidRPr="009C7F70">
        <w:rPr>
          <w:rFonts w:eastAsia="DFKai-SB"/>
          <w:color w:val="000000" w:themeColor="text1"/>
        </w:rPr>
        <w:t>“game”</w:t>
      </w:r>
    </w:p>
    <w:p w14:paraId="37C40B8A" w14:textId="77777777" w:rsidR="0056353C" w:rsidRPr="009C7F70" w:rsidRDefault="0056353C" w:rsidP="004F2630">
      <w:pPr>
        <w:rPr>
          <w:rFonts w:eastAsia="DFKai-SB"/>
          <w:color w:val="000000" w:themeColor="text1"/>
        </w:rPr>
      </w:pPr>
      <w:r w:rsidRPr="009C7F70">
        <w:rPr>
          <w:rFonts w:eastAsia="DFKai-SB"/>
          <w:color w:val="000000" w:themeColor="text1"/>
        </w:rPr>
        <w:t>一旦你完成了</w:t>
      </w:r>
      <w:r w:rsidRPr="009C7F70">
        <w:rPr>
          <w:rFonts w:eastAsia="DFKai-SB"/>
          <w:color w:val="000000" w:themeColor="text1"/>
        </w:rPr>
        <w:t>startGame</w:t>
      </w:r>
      <w:r w:rsidRPr="009C7F70">
        <w:rPr>
          <w:rFonts w:eastAsia="DFKai-SB"/>
          <w:color w:val="000000" w:themeColor="text1"/>
        </w:rPr>
        <w:t>（）函數，請試著點擊</w:t>
      </w:r>
      <w:r w:rsidRPr="009C7F70">
        <w:rPr>
          <w:rFonts w:eastAsia="DFKai-SB"/>
          <w:color w:val="000000" w:themeColor="text1"/>
        </w:rPr>
        <w:t>“play”</w:t>
      </w:r>
      <w:r w:rsidRPr="009C7F70">
        <w:rPr>
          <w:rFonts w:eastAsia="DFKai-SB"/>
          <w:color w:val="000000" w:themeColor="text1"/>
        </w:rPr>
        <w:t>按鈕來檢查它是否正常運作。</w:t>
      </w:r>
    </w:p>
    <w:p w14:paraId="2BEE5F30"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"https://curriculum.code.org/csd-18/unit6/8/#level-expando-8-7" </w:instrText>
      </w:r>
      <w:r w:rsidRPr="009C7F70">
        <w:rPr>
          <w:rFonts w:eastAsia="DFKai-SB"/>
          <w:color w:val="000000" w:themeColor="text1"/>
        </w:rPr>
        <w:fldChar w:fldCharType="separate"/>
      </w:r>
    </w:p>
    <w:p w14:paraId="7D304E35" w14:textId="5C68A823" w:rsidR="0056353C" w:rsidRPr="009C7F70" w:rsidRDefault="0056353C" w:rsidP="00677428">
      <w:pPr>
        <w:rPr>
          <w:rFonts w:eastAsia="DFKai-SB"/>
          <w:b/>
          <w:color w:val="000000" w:themeColor="text1"/>
          <w:sz w:val="26"/>
          <w:szCs w:val="26"/>
        </w:rPr>
      </w:pPr>
      <w:r w:rsidRPr="009C7F70">
        <w:rPr>
          <w:rFonts w:eastAsia="DFKai-SB"/>
          <w:color w:val="000000" w:themeColor="text1"/>
        </w:rPr>
        <w:fldChar w:fldCharType="end"/>
      </w:r>
      <w:bookmarkStart w:id="410" w:name="_2n52ywz4dmez" w:colFirst="0" w:colLast="0"/>
      <w:bookmarkEnd w:id="410"/>
      <w:r w:rsidRPr="009C7F70">
        <w:rPr>
          <w:rFonts w:eastAsia="DFKai-SB"/>
          <w:b/>
          <w:color w:val="000000" w:themeColor="text1"/>
          <w:sz w:val="26"/>
          <w:szCs w:val="26"/>
        </w:rPr>
        <w:t>Student Instructions</w:t>
      </w:r>
    </w:p>
    <w:p w14:paraId="41355279"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35A9B25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11" w:name="_s5mkj4ofbvnw" w:colFirst="0" w:colLast="0"/>
      <w:bookmarkEnd w:id="411"/>
      <w:r w:rsidRPr="009C7F70">
        <w:rPr>
          <w:rFonts w:eastAsia="DFKai-SB"/>
          <w:b/>
          <w:color w:val="000000" w:themeColor="text1"/>
          <w:sz w:val="46"/>
          <w:szCs w:val="46"/>
        </w:rPr>
        <w:t>Functions with Parameters</w:t>
      </w:r>
    </w:p>
    <w:p w14:paraId="4A2A9668" w14:textId="77777777" w:rsidR="0056353C" w:rsidRPr="009C7F70" w:rsidRDefault="0056353C" w:rsidP="004F2630">
      <w:pPr>
        <w:rPr>
          <w:rFonts w:eastAsia="DFKai-SB"/>
          <w:color w:val="000000" w:themeColor="text1"/>
        </w:rPr>
      </w:pPr>
      <w:r w:rsidRPr="009C7F70">
        <w:rPr>
          <w:rFonts w:eastAsia="DFKai-SB"/>
          <w:color w:val="000000" w:themeColor="text1"/>
        </w:rPr>
        <w:t xml:space="preserve">Most of the existing functions you use in App Lab need inputs, or </w:t>
      </w:r>
      <w:r w:rsidRPr="009C7F70">
        <w:rPr>
          <w:rFonts w:eastAsia="DFKai-SB"/>
          <w:b/>
          <w:color w:val="000000" w:themeColor="text1"/>
        </w:rPr>
        <w:t>parameters</w:t>
      </w:r>
      <w:r w:rsidRPr="009C7F70">
        <w:rPr>
          <w:rFonts w:eastAsia="DFKai-SB"/>
          <w:color w:val="000000" w:themeColor="text1"/>
        </w:rPr>
        <w:t>, to pass the function necessary information. For example, when changing a screen, you pass the ID of that screen as a parameter, which looks like</w:t>
      </w:r>
      <w:hyperlink r:id="rId272">
        <w:r w:rsidRPr="009C7F70">
          <w:rPr>
            <w:rFonts w:eastAsia="DFKai-SB"/>
            <w:color w:val="000000" w:themeColor="text1"/>
          </w:rPr>
          <w:t xml:space="preserve"> </w:t>
        </w:r>
      </w:hyperlink>
      <w:hyperlink r:id="rId273">
        <w:r w:rsidRPr="002759E8">
          <w:rPr>
            <w:rFonts w:eastAsia="DFKai-SB"/>
            <w:color w:val="000000" w:themeColor="text1"/>
          </w:rPr>
          <w:t>setScreen("win")</w:t>
        </w:r>
      </w:hyperlink>
      <w:r w:rsidRPr="009C7F70">
        <w:rPr>
          <w:rFonts w:eastAsia="DFKai-SB"/>
          <w:color w:val="000000" w:themeColor="text1"/>
        </w:rPr>
        <w:t>.</w:t>
      </w:r>
    </w:p>
    <w:p w14:paraId="5ED8EA79" w14:textId="77777777" w:rsidR="0056353C" w:rsidRPr="009C7F70" w:rsidRDefault="0056353C" w:rsidP="004F2630">
      <w:pPr>
        <w:rPr>
          <w:rFonts w:eastAsia="DFKai-SB"/>
          <w:color w:val="000000" w:themeColor="text1"/>
        </w:rPr>
      </w:pPr>
      <w:r w:rsidRPr="009C7F70">
        <w:rPr>
          <w:rFonts w:eastAsia="DFKai-SB"/>
          <w:color w:val="000000" w:themeColor="text1"/>
        </w:rPr>
        <w:t>These parameters show up as a variable that can be used inside the function, and you can create functions that use parameters too!</w:t>
      </w:r>
    </w:p>
    <w:p w14:paraId="42A803DE" w14:textId="77777777" w:rsidR="0056353C" w:rsidRPr="009C7F70" w:rsidRDefault="0056353C" w:rsidP="004F2630">
      <w:pPr>
        <w:rPr>
          <w:rFonts w:eastAsia="DFKai-SB"/>
          <w:color w:val="000000" w:themeColor="text1"/>
        </w:rPr>
      </w:pPr>
    </w:p>
    <w:p w14:paraId="42A9224E" w14:textId="29156E6D" w:rsidR="0056353C" w:rsidRPr="009C7F70" w:rsidRDefault="0056353C" w:rsidP="004F2630">
      <w:pPr>
        <w:rPr>
          <w:rFonts w:eastAsia="DFKai-SB"/>
          <w:color w:val="000000" w:themeColor="text1"/>
        </w:rPr>
      </w:pPr>
      <w:r w:rsidRPr="009C7F70">
        <w:rPr>
          <w:rFonts w:eastAsia="DFKai-SB"/>
          <w:color w:val="000000" w:themeColor="text1"/>
        </w:rPr>
        <w:t>包含參數的函數</w:t>
      </w:r>
      <w:r w:rsidRPr="009C7F70">
        <w:rPr>
          <w:rFonts w:eastAsia="DFKai-SB"/>
          <w:color w:val="000000" w:themeColor="text1"/>
        </w:rPr>
        <w:br/>
      </w:r>
      <w:r w:rsidRPr="009C7F70">
        <w:rPr>
          <w:rFonts w:eastAsia="DFKai-SB"/>
          <w:color w:val="000000" w:themeColor="text1"/>
        </w:rPr>
        <w:br/>
      </w:r>
      <w:r w:rsidRPr="009C7F70">
        <w:rPr>
          <w:rFonts w:eastAsia="DFKai-SB"/>
          <w:color w:val="000000" w:themeColor="text1"/>
        </w:rPr>
        <w:t>在</w:t>
      </w:r>
      <w:r w:rsidRPr="009C7F70">
        <w:rPr>
          <w:rFonts w:eastAsia="DFKai-SB"/>
          <w:color w:val="000000" w:themeColor="text1"/>
        </w:rPr>
        <w:t>App Lab</w:t>
      </w:r>
      <w:r w:rsidRPr="009C7F70">
        <w:rPr>
          <w:rFonts w:eastAsia="DFKai-SB"/>
          <w:color w:val="000000" w:themeColor="text1"/>
        </w:rPr>
        <w:t>中，大多數函數都需要輸入或參數來傳遞函數所需的訊息。例如，在更改畫面時，您將該畫面的</w:t>
      </w:r>
      <w:r w:rsidRPr="009C7F70">
        <w:rPr>
          <w:rFonts w:eastAsia="DFKai-SB"/>
          <w:color w:val="000000" w:themeColor="text1"/>
        </w:rPr>
        <w:t>ID</w:t>
      </w:r>
      <w:r w:rsidRPr="009C7F70">
        <w:rPr>
          <w:rFonts w:eastAsia="DFKai-SB"/>
          <w:color w:val="000000" w:themeColor="text1"/>
        </w:rPr>
        <w:t>作為參</w:t>
      </w:r>
      <w:r w:rsidRPr="009C7F70">
        <w:rPr>
          <w:rFonts w:eastAsia="MS Mincho"/>
          <w:color w:val="000000" w:themeColor="text1"/>
        </w:rPr>
        <w:t>​​</w:t>
      </w:r>
      <w:r w:rsidRPr="009C7F70">
        <w:rPr>
          <w:rFonts w:eastAsia="DFKai-SB"/>
          <w:color w:val="000000" w:themeColor="text1"/>
        </w:rPr>
        <w:t>數來傳遞，就像是</w:t>
      </w:r>
      <w:r w:rsidRPr="009C7F70">
        <w:rPr>
          <w:rFonts w:eastAsia="DFKai-SB"/>
          <w:color w:val="000000" w:themeColor="text1"/>
        </w:rPr>
        <w:t xml:space="preserve"> setScreen</w:t>
      </w:r>
      <w:r w:rsidRPr="009C7F70">
        <w:rPr>
          <w:rFonts w:eastAsia="DFKai-SB"/>
          <w:color w:val="000000" w:themeColor="text1"/>
        </w:rPr>
        <w:t>（</w:t>
      </w:r>
      <w:r w:rsidRPr="009C7F70">
        <w:rPr>
          <w:rFonts w:eastAsia="DFKai-SB"/>
          <w:color w:val="000000" w:themeColor="text1"/>
        </w:rPr>
        <w:t>“win”</w:t>
      </w:r>
      <w:r w:rsidRPr="009C7F70">
        <w:rPr>
          <w:rFonts w:eastAsia="DFKai-SB"/>
          <w:color w:val="000000" w:themeColor="text1"/>
        </w:rPr>
        <w:t>）。</w:t>
      </w:r>
      <w:r w:rsidRPr="009C7F70">
        <w:rPr>
          <w:rFonts w:eastAsia="DFKai-SB"/>
          <w:color w:val="000000" w:themeColor="text1"/>
        </w:rPr>
        <w:br/>
      </w:r>
      <w:r w:rsidRPr="009C7F70">
        <w:rPr>
          <w:rFonts w:eastAsia="DFKai-SB"/>
          <w:color w:val="000000" w:themeColor="text1"/>
        </w:rPr>
        <w:t>這些參數就像是可在函數內部使用的變數，您也可以自己編寫使用參數的函數！</w:t>
      </w:r>
    </w:p>
    <w:p w14:paraId="6D95EF30" w14:textId="77777777" w:rsidR="0056353C" w:rsidRPr="009C7F70" w:rsidRDefault="0056353C" w:rsidP="004F2630">
      <w:pPr>
        <w:rPr>
          <w:rFonts w:eastAsia="DFKai-SB"/>
          <w:color w:val="000000" w:themeColor="text1"/>
        </w:rPr>
      </w:pPr>
    </w:p>
    <w:p w14:paraId="7AFBBB34" w14:textId="77777777" w:rsidR="0056353C" w:rsidRPr="009C7F70" w:rsidRDefault="0056353C" w:rsidP="004F2630">
      <w:pPr>
        <w:rPr>
          <w:rFonts w:eastAsia="DFKai-SB"/>
          <w:color w:val="000000" w:themeColor="text1"/>
        </w:rPr>
      </w:pPr>
      <w:r w:rsidRPr="009C7F70">
        <w:rPr>
          <w:rFonts w:eastAsia="DFKai-SB"/>
          <w:color w:val="000000" w:themeColor="text1"/>
        </w:rPr>
        <w:t>Teaching Tip</w:t>
      </w:r>
    </w:p>
    <w:p w14:paraId="2649C629"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412" w:name="_mqhcwk4dehue" w:colFirst="0" w:colLast="0"/>
      <w:bookmarkEnd w:id="412"/>
      <w:r w:rsidRPr="009C7F70">
        <w:rPr>
          <w:rFonts w:eastAsia="DFKai-SB"/>
          <w:b/>
          <w:color w:val="000000" w:themeColor="text1"/>
          <w:sz w:val="26"/>
          <w:szCs w:val="26"/>
        </w:rPr>
        <w:t>Exposure to Functions with Parameters</w:t>
      </w:r>
    </w:p>
    <w:p w14:paraId="7743C791" w14:textId="77777777" w:rsidR="0056353C" w:rsidRPr="009C7F70" w:rsidRDefault="0056353C" w:rsidP="004F2630">
      <w:pPr>
        <w:rPr>
          <w:rFonts w:eastAsia="DFKai-SB"/>
          <w:color w:val="000000" w:themeColor="text1"/>
        </w:rPr>
      </w:pPr>
      <w:r w:rsidRPr="009C7F70">
        <w:rPr>
          <w:rFonts w:eastAsia="DFKai-SB"/>
          <w:color w:val="000000" w:themeColor="text1"/>
        </w:rPr>
        <w:t>Parameters are a powerful way to make functions more useful by giving them specific input. We are introducing this here primarily as a way to expose students to this concept, but functions with parameters won't be taught thoroughly until chapter 2. For students who are interested in experimenting more with this technique now, direct them to</w:t>
      </w:r>
      <w:hyperlink r:id="rId274">
        <w:r w:rsidRPr="009C7F70">
          <w:rPr>
            <w:rFonts w:eastAsia="DFKai-SB"/>
            <w:color w:val="000000" w:themeColor="text1"/>
          </w:rPr>
          <w:t xml:space="preserve"> </w:t>
        </w:r>
      </w:hyperlink>
      <w:hyperlink r:id="rId275">
        <w:r w:rsidRPr="009C7F70">
          <w:rPr>
            <w:rFonts w:eastAsia="DFKai-SB"/>
            <w:color w:val="000000" w:themeColor="text1"/>
          </w:rPr>
          <w:t>the documentation</w:t>
        </w:r>
      </w:hyperlink>
      <w:r w:rsidRPr="009C7F70">
        <w:rPr>
          <w:rFonts w:eastAsia="DFKai-SB"/>
          <w:color w:val="000000" w:themeColor="text1"/>
        </w:rPr>
        <w:t>.</w:t>
      </w:r>
    </w:p>
    <w:p w14:paraId="7E4BFA1C" w14:textId="77777777" w:rsidR="0056353C" w:rsidRPr="009C7F70" w:rsidRDefault="0056353C" w:rsidP="004F2630">
      <w:pPr>
        <w:rPr>
          <w:rFonts w:eastAsia="DFKai-SB"/>
          <w:color w:val="000000" w:themeColor="text1"/>
        </w:rPr>
      </w:pPr>
    </w:p>
    <w:p w14:paraId="43C70EDD"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t>教學建議</w:t>
      </w:r>
      <w:r w:rsidRPr="009C7F70">
        <w:rPr>
          <w:rFonts w:eastAsia="DFKai-SB"/>
          <w:color w:val="000000" w:themeColor="text1"/>
        </w:rPr>
        <w:br/>
      </w:r>
      <w:r w:rsidRPr="009C7F70">
        <w:rPr>
          <w:rFonts w:eastAsia="DFKai-SB"/>
          <w:color w:val="000000" w:themeColor="text1"/>
        </w:rPr>
        <w:t>介紹包含參數的函數</w:t>
      </w:r>
      <w:r w:rsidRPr="009C7F70">
        <w:rPr>
          <w:rFonts w:eastAsia="DFKai-SB"/>
          <w:color w:val="000000" w:themeColor="text1"/>
        </w:rPr>
        <w:br/>
      </w:r>
      <w:r w:rsidRPr="009C7F70">
        <w:rPr>
          <w:rFonts w:eastAsia="DFKai-SB"/>
          <w:color w:val="000000" w:themeColor="text1"/>
        </w:rPr>
        <w:t>參數是經由對函數提供特定的輸入，它可使函數的功能變得更強大。我們在這裡介紹這個主要是為了讓學生了解這個概念，但是在第</w:t>
      </w:r>
      <w:r w:rsidRPr="009C7F70">
        <w:rPr>
          <w:rFonts w:eastAsia="DFKai-SB"/>
          <w:color w:val="000000" w:themeColor="text1"/>
        </w:rPr>
        <w:t>2</w:t>
      </w:r>
      <w:r w:rsidRPr="009C7F70">
        <w:rPr>
          <w:rFonts w:eastAsia="DFKai-SB"/>
          <w:color w:val="000000" w:themeColor="text1"/>
        </w:rPr>
        <w:t>章之前不會詳細教授包含參數的函數。對於有興趣想再多地嘗試這種技術的學生，可以請他們參考這些文件。</w:t>
      </w:r>
    </w:p>
    <w:p w14:paraId="46921684" w14:textId="77777777" w:rsidR="0056353C" w:rsidRPr="009C7F70" w:rsidRDefault="0056353C" w:rsidP="004F2630">
      <w:pPr>
        <w:rPr>
          <w:rFonts w:eastAsia="DFKai-SB"/>
          <w:color w:val="000000" w:themeColor="text1"/>
        </w:rPr>
      </w:pPr>
    </w:p>
    <w:p w14:paraId="6D76A4C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13" w:name="_5ilcrc16629" w:colFirst="0" w:colLast="0"/>
      <w:bookmarkEnd w:id="413"/>
      <w:r w:rsidRPr="009C7F70">
        <w:rPr>
          <w:rFonts w:eastAsia="DFKai-SB"/>
          <w:b/>
          <w:color w:val="000000" w:themeColor="text1"/>
          <w:sz w:val="46"/>
          <w:szCs w:val="46"/>
        </w:rPr>
        <w:t>Do This</w:t>
      </w:r>
    </w:p>
    <w:p w14:paraId="7B9D97C0" w14:textId="77777777" w:rsidR="0056353C" w:rsidRPr="009C7F70" w:rsidRDefault="0056353C" w:rsidP="004F2630">
      <w:pPr>
        <w:spacing w:before="300" w:after="300"/>
        <w:ind w:left="300" w:right="300"/>
        <w:rPr>
          <w:rFonts w:eastAsia="DFKai-SB"/>
          <w:b/>
          <w:color w:val="000000" w:themeColor="text1"/>
          <w:sz w:val="46"/>
          <w:szCs w:val="46"/>
        </w:rPr>
      </w:pPr>
      <w:r w:rsidRPr="009C7F70">
        <w:rPr>
          <w:rFonts w:eastAsia="DFKai-SB"/>
          <w:b/>
          <w:noProof/>
          <w:color w:val="000000" w:themeColor="text1"/>
          <w:sz w:val="46"/>
          <w:szCs w:val="46"/>
        </w:rPr>
        <w:drawing>
          <wp:inline distT="114300" distB="114300" distL="114300" distR="114300" wp14:anchorId="62D4C8FE" wp14:editId="182F9603">
            <wp:extent cx="5734050" cy="3327400"/>
            <wp:effectExtent l="0" t="0" r="0" b="0"/>
            <wp:docPr id="12" name="image1.png" descr="expandable"/>
            <wp:cNvGraphicFramePr/>
            <a:graphic xmlns:a="http://schemas.openxmlformats.org/drawingml/2006/main">
              <a:graphicData uri="http://schemas.openxmlformats.org/drawingml/2006/picture">
                <pic:pic xmlns:pic="http://schemas.openxmlformats.org/drawingml/2006/picture">
                  <pic:nvPicPr>
                    <pic:cNvPr id="0" name="image1.png" descr="expandable"/>
                    <pic:cNvPicPr preferRelativeResize="0"/>
                  </pic:nvPicPr>
                  <pic:blipFill>
                    <a:blip r:embed="rId276"/>
                    <a:srcRect/>
                    <a:stretch>
                      <a:fillRect/>
                    </a:stretch>
                  </pic:blipFill>
                  <pic:spPr>
                    <a:xfrm>
                      <a:off x="0" y="0"/>
                      <a:ext cx="5734050" cy="3327400"/>
                    </a:xfrm>
                    <a:prstGeom prst="rect">
                      <a:avLst/>
                    </a:prstGeom>
                    <a:ln/>
                  </pic:spPr>
                </pic:pic>
              </a:graphicData>
            </a:graphic>
          </wp:inline>
        </w:drawing>
      </w:r>
    </w:p>
    <w:p w14:paraId="67D39902" w14:textId="77777777" w:rsidR="0056353C" w:rsidRPr="009C7F70" w:rsidRDefault="0056353C" w:rsidP="004F2630">
      <w:pPr>
        <w:spacing w:before="300" w:after="300"/>
        <w:ind w:left="300" w:right="300"/>
        <w:rPr>
          <w:rFonts w:eastAsia="DFKai-SB"/>
          <w:color w:val="000000" w:themeColor="text1"/>
        </w:rPr>
      </w:pPr>
      <w:r w:rsidRPr="009C7F70">
        <w:rPr>
          <w:rFonts w:eastAsia="DFKai-SB"/>
          <w:color w:val="000000" w:themeColor="text1"/>
        </w:rPr>
        <w:t>Click to expand (</w:t>
      </w:r>
      <w:r w:rsidRPr="009C7F70">
        <w:rPr>
          <w:rFonts w:eastAsia="DFKai-SB"/>
          <w:color w:val="000000" w:themeColor="text1"/>
        </w:rPr>
        <w:t>點擊展開</w:t>
      </w:r>
      <w:r w:rsidRPr="009C7F70">
        <w:rPr>
          <w:rFonts w:eastAsia="DFKai-SB"/>
          <w:color w:val="000000" w:themeColor="text1"/>
        </w:rPr>
        <w:t>)</w:t>
      </w:r>
    </w:p>
    <w:p w14:paraId="3BA1D019" w14:textId="77777777" w:rsidR="0056353C" w:rsidRPr="009C7F70" w:rsidRDefault="0056353C" w:rsidP="004F2630">
      <w:pPr>
        <w:rPr>
          <w:rFonts w:eastAsia="DFKai-SB"/>
          <w:color w:val="000000" w:themeColor="text1"/>
        </w:rPr>
      </w:pPr>
      <w:r w:rsidRPr="009C7F70">
        <w:rPr>
          <w:rFonts w:eastAsia="DFKai-SB"/>
          <w:color w:val="000000" w:themeColor="text1"/>
        </w:rPr>
        <w:t>Instead of a separate function to move the red and the blue players, we've created one function called movePlayer() that takes the ID of the player image as a parameter called player. Inside this function, you can use player any place where you need to specify the ID of the player you want to control.</w:t>
      </w:r>
    </w:p>
    <w:p w14:paraId="49B917E9" w14:textId="77777777" w:rsidR="0056353C" w:rsidRPr="009C7F70" w:rsidRDefault="0056353C" w:rsidP="004F2630">
      <w:pPr>
        <w:numPr>
          <w:ilvl w:val="0"/>
          <w:numId w:val="146"/>
        </w:numPr>
        <w:rPr>
          <w:rFonts w:eastAsia="DFKai-SB"/>
          <w:color w:val="000000" w:themeColor="text1"/>
        </w:rPr>
      </w:pPr>
      <w:r w:rsidRPr="009C7F70">
        <w:rPr>
          <w:rFonts w:eastAsia="DFKai-SB"/>
          <w:color w:val="000000" w:themeColor="text1"/>
        </w:rPr>
        <w:t>Find where movePlayer() is defined (</w:t>
      </w:r>
      <w:hyperlink r:id="rId277" w:anchor="triggercallout=block_trigger">
        <w:r w:rsidRPr="009C7F70">
          <w:rPr>
            <w:rFonts w:eastAsia="DFKai-SB"/>
            <w:color w:val="000000" w:themeColor="text1"/>
          </w:rPr>
          <w:t xml:space="preserve"> </w:t>
        </w:r>
      </w:hyperlink>
      <w:hyperlink r:id="rId278" w:anchor="triggercallout=block_trigger">
        <w:r w:rsidRPr="009C7F70">
          <w:rPr>
            <w:rFonts w:eastAsia="DFKai-SB"/>
            <w:color w:val="000000" w:themeColor="text1"/>
          </w:rPr>
          <w:t>Show me where</w:t>
        </w:r>
      </w:hyperlink>
      <w:r w:rsidRPr="009C7F70">
        <w:rPr>
          <w:rFonts w:eastAsia="DFKai-SB"/>
          <w:color w:val="000000" w:themeColor="text1"/>
        </w:rPr>
        <w:t xml:space="preserve"> )</w:t>
      </w:r>
    </w:p>
    <w:p w14:paraId="5CD734C3" w14:textId="77777777" w:rsidR="0056353C" w:rsidRPr="009C7F70" w:rsidRDefault="0056353C" w:rsidP="004F2630">
      <w:pPr>
        <w:numPr>
          <w:ilvl w:val="0"/>
          <w:numId w:val="146"/>
        </w:numPr>
        <w:rPr>
          <w:rFonts w:eastAsia="DFKai-SB"/>
          <w:color w:val="000000" w:themeColor="text1"/>
        </w:rPr>
      </w:pPr>
      <w:r w:rsidRPr="009C7F70">
        <w:rPr>
          <w:rFonts w:eastAsia="DFKai-SB"/>
          <w:color w:val="000000" w:themeColor="text1"/>
        </w:rPr>
        <w:t>Inside the movePlayer() definition:</w:t>
      </w:r>
    </w:p>
    <w:p w14:paraId="471004FD" w14:textId="77777777" w:rsidR="0056353C" w:rsidRPr="009C7F70" w:rsidRDefault="0056353C" w:rsidP="004F2630">
      <w:pPr>
        <w:numPr>
          <w:ilvl w:val="0"/>
          <w:numId w:val="146"/>
        </w:numPr>
        <w:rPr>
          <w:rFonts w:eastAsia="DFKai-SB"/>
          <w:color w:val="000000" w:themeColor="text1"/>
        </w:rPr>
      </w:pPr>
      <w:r w:rsidRPr="009C7F70">
        <w:rPr>
          <w:rFonts w:eastAsia="DFKai-SB"/>
          <w:color w:val="000000" w:themeColor="text1"/>
        </w:rPr>
        <w:t>Get the current "y" property of the player and save it to a variable called player_y</w:t>
      </w:r>
    </w:p>
    <w:p w14:paraId="4C9C4A2E" w14:textId="77777777" w:rsidR="0056353C" w:rsidRPr="009C7F70" w:rsidRDefault="0056353C" w:rsidP="004F2630">
      <w:pPr>
        <w:numPr>
          <w:ilvl w:val="0"/>
          <w:numId w:val="146"/>
        </w:numPr>
        <w:rPr>
          <w:rFonts w:eastAsia="DFKai-SB"/>
          <w:color w:val="000000" w:themeColor="text1"/>
        </w:rPr>
      </w:pPr>
      <w:r w:rsidRPr="009C7F70">
        <w:rPr>
          <w:rFonts w:eastAsia="DFKai-SB"/>
          <w:color w:val="000000" w:themeColor="text1"/>
        </w:rPr>
        <w:t>Increase the value of player_y by 10</w:t>
      </w:r>
    </w:p>
    <w:p w14:paraId="22D6B29C" w14:textId="77777777" w:rsidR="0056353C" w:rsidRPr="009C7F70" w:rsidRDefault="0056353C" w:rsidP="004F2630">
      <w:pPr>
        <w:numPr>
          <w:ilvl w:val="0"/>
          <w:numId w:val="146"/>
        </w:numPr>
        <w:rPr>
          <w:rFonts w:eastAsia="DFKai-SB"/>
          <w:color w:val="000000" w:themeColor="text1"/>
        </w:rPr>
      </w:pPr>
      <w:r w:rsidRPr="009C7F70">
        <w:rPr>
          <w:rFonts w:eastAsia="DFKai-SB"/>
          <w:color w:val="000000" w:themeColor="text1"/>
        </w:rPr>
        <w:t>Set the "y" property of player to your new value player_y</w:t>
      </w:r>
    </w:p>
    <w:p w14:paraId="218ED3BB" w14:textId="77777777" w:rsidR="0056353C" w:rsidRPr="009C7F70" w:rsidRDefault="0056353C" w:rsidP="004F2630">
      <w:pPr>
        <w:rPr>
          <w:rFonts w:eastAsia="DFKai-SB"/>
          <w:color w:val="000000" w:themeColor="text1"/>
        </w:rPr>
      </w:pPr>
      <w:r w:rsidRPr="009C7F70">
        <w:rPr>
          <w:rFonts w:eastAsia="DFKai-SB"/>
          <w:color w:val="000000" w:themeColor="text1"/>
        </w:rPr>
        <w:t xml:space="preserve">Once you've added your code, test it. You should see that </w:t>
      </w:r>
      <w:r w:rsidRPr="009C7F70">
        <w:rPr>
          <w:rFonts w:eastAsia="DFKai-SB"/>
          <w:i/>
          <w:color w:val="000000" w:themeColor="text1"/>
        </w:rPr>
        <w:t>both buttons</w:t>
      </w:r>
      <w:r w:rsidRPr="009C7F70">
        <w:rPr>
          <w:rFonts w:eastAsia="DFKai-SB"/>
          <w:color w:val="000000" w:themeColor="text1"/>
        </w:rPr>
        <w:t xml:space="preserve"> work even though we only created one function - cool!</w:t>
      </w:r>
    </w:p>
    <w:p w14:paraId="7F5D643A" w14:textId="77777777" w:rsidR="0056353C" w:rsidRPr="009C7F70" w:rsidRDefault="0056353C" w:rsidP="004F2630">
      <w:pPr>
        <w:rPr>
          <w:rFonts w:eastAsia="DFKai-SB"/>
          <w:color w:val="000000" w:themeColor="text1"/>
        </w:rPr>
      </w:pPr>
    </w:p>
    <w:p w14:paraId="3CDB0739"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lastRenderedPageBreak/>
        <w:t>動手做</w:t>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"https://studio.code.org/s/csd6-2018/stage/8/puzzle/9" </w:instrText>
      </w:r>
      <w:r w:rsidRPr="009C7F70">
        <w:rPr>
          <w:rFonts w:eastAsia="DFKai-SB"/>
          <w:color w:val="000000" w:themeColor="text1"/>
        </w:rPr>
        <w:fldChar w:fldCharType="separate"/>
      </w:r>
    </w:p>
    <w:p w14:paraId="39B0DCD1"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我們創建了一個名為</w:t>
      </w:r>
      <w:r w:rsidRPr="009C7F70">
        <w:rPr>
          <w:rFonts w:eastAsia="DFKai-SB"/>
          <w:color w:val="000000" w:themeColor="text1"/>
        </w:rPr>
        <w:t>movePlayer</w:t>
      </w:r>
      <w:r w:rsidRPr="009C7F70">
        <w:rPr>
          <w:rFonts w:eastAsia="DFKai-SB"/>
          <w:color w:val="000000" w:themeColor="text1"/>
        </w:rPr>
        <w:t>（）的函數，它不是一個單獨移動紅色或藍色笑臉的函數，而是將玩家圖像的</w:t>
      </w:r>
      <w:r w:rsidRPr="009C7F70">
        <w:rPr>
          <w:rFonts w:eastAsia="DFKai-SB"/>
          <w:color w:val="000000" w:themeColor="text1"/>
        </w:rPr>
        <w:t>ID</w:t>
      </w:r>
      <w:r w:rsidRPr="009C7F70">
        <w:rPr>
          <w:rFonts w:eastAsia="DFKai-SB"/>
          <w:color w:val="000000" w:themeColor="text1"/>
        </w:rPr>
        <w:t>作為一個名為</w:t>
      </w:r>
      <w:r w:rsidRPr="009C7F70">
        <w:rPr>
          <w:rFonts w:eastAsia="DFKai-SB"/>
          <w:color w:val="000000" w:themeColor="text1"/>
        </w:rPr>
        <w:t>player</w:t>
      </w:r>
      <w:r w:rsidRPr="009C7F70">
        <w:rPr>
          <w:rFonts w:eastAsia="DFKai-SB"/>
          <w:color w:val="000000" w:themeColor="text1"/>
        </w:rPr>
        <w:t>的參數。在此功能中，您可以在任何需要控制指定</w:t>
      </w:r>
      <w:r w:rsidRPr="009C7F70">
        <w:rPr>
          <w:rFonts w:eastAsia="DFKai-SB"/>
          <w:color w:val="000000" w:themeColor="text1"/>
        </w:rPr>
        <w:t xml:space="preserve"> </w:t>
      </w:r>
      <w:r w:rsidRPr="009C7F70">
        <w:rPr>
          <w:rFonts w:eastAsia="DFKai-SB"/>
          <w:color w:val="000000" w:themeColor="text1"/>
        </w:rPr>
        <w:t>玩家</w:t>
      </w:r>
      <w:r w:rsidRPr="009C7F70">
        <w:rPr>
          <w:rFonts w:eastAsia="DFKai-SB"/>
          <w:color w:val="000000" w:themeColor="text1"/>
        </w:rPr>
        <w:t xml:space="preserve"> ID</w:t>
      </w:r>
      <w:r w:rsidRPr="009C7F70">
        <w:rPr>
          <w:rFonts w:eastAsia="DFKai-SB"/>
          <w:color w:val="000000" w:themeColor="text1"/>
        </w:rPr>
        <w:t>的地方使用</w:t>
      </w:r>
      <w:r w:rsidRPr="009C7F70">
        <w:rPr>
          <w:rFonts w:eastAsia="DFKai-SB"/>
          <w:color w:val="000000" w:themeColor="text1"/>
        </w:rPr>
        <w:t>player</w:t>
      </w:r>
      <w:r w:rsidRPr="009C7F70">
        <w:rPr>
          <w:rFonts w:eastAsia="DFKai-SB"/>
          <w:color w:val="000000" w:themeColor="text1"/>
        </w:rPr>
        <w:t>。</w:t>
      </w:r>
    </w:p>
    <w:p w14:paraId="5113FFDD" w14:textId="77777777" w:rsidR="0056353C" w:rsidRPr="009C7F70" w:rsidRDefault="0056353C" w:rsidP="004F2630">
      <w:pPr>
        <w:numPr>
          <w:ilvl w:val="0"/>
          <w:numId w:val="147"/>
        </w:numPr>
        <w:rPr>
          <w:rFonts w:eastAsia="DFKai-SB"/>
          <w:color w:val="000000" w:themeColor="text1"/>
        </w:rPr>
      </w:pPr>
      <w:r w:rsidRPr="009C7F70">
        <w:rPr>
          <w:rFonts w:eastAsia="DFKai-SB"/>
          <w:color w:val="000000" w:themeColor="text1"/>
        </w:rPr>
        <w:t>找到</w:t>
      </w:r>
      <w:r w:rsidRPr="009C7F70">
        <w:rPr>
          <w:rFonts w:eastAsia="DFKai-SB"/>
          <w:color w:val="000000" w:themeColor="text1"/>
        </w:rPr>
        <w:t>movePlayer</w:t>
      </w:r>
      <w:r w:rsidRPr="009C7F70">
        <w:rPr>
          <w:rFonts w:eastAsia="DFKai-SB"/>
          <w:color w:val="000000" w:themeColor="text1"/>
        </w:rPr>
        <w:t>（）定義的位置（顯示在哪裡）</w:t>
      </w:r>
    </w:p>
    <w:p w14:paraId="074B9522" w14:textId="77777777" w:rsidR="0056353C" w:rsidRPr="009C7F70" w:rsidRDefault="0056353C" w:rsidP="004F2630">
      <w:pPr>
        <w:numPr>
          <w:ilvl w:val="0"/>
          <w:numId w:val="147"/>
        </w:numPr>
        <w:rPr>
          <w:rFonts w:eastAsia="DFKai-SB"/>
          <w:color w:val="000000" w:themeColor="text1"/>
        </w:rPr>
      </w:pPr>
      <w:r w:rsidRPr="009C7F70">
        <w:rPr>
          <w:rFonts w:eastAsia="DFKai-SB"/>
          <w:color w:val="000000" w:themeColor="text1"/>
        </w:rPr>
        <w:t>在</w:t>
      </w:r>
      <w:r w:rsidRPr="009C7F70">
        <w:rPr>
          <w:rFonts w:eastAsia="DFKai-SB"/>
          <w:color w:val="000000" w:themeColor="text1"/>
        </w:rPr>
        <w:t>movePlayer</w:t>
      </w:r>
      <w:r w:rsidRPr="009C7F70">
        <w:rPr>
          <w:rFonts w:eastAsia="DFKai-SB"/>
          <w:color w:val="000000" w:themeColor="text1"/>
        </w:rPr>
        <w:t>（）定義內：</w:t>
      </w:r>
    </w:p>
    <w:p w14:paraId="79A4F6A4" w14:textId="77777777" w:rsidR="0056353C" w:rsidRPr="009C7F70" w:rsidRDefault="0056353C" w:rsidP="004F2630">
      <w:pPr>
        <w:numPr>
          <w:ilvl w:val="0"/>
          <w:numId w:val="147"/>
        </w:numPr>
        <w:rPr>
          <w:rFonts w:eastAsia="DFKai-SB"/>
          <w:color w:val="000000" w:themeColor="text1"/>
        </w:rPr>
      </w:pPr>
      <w:r w:rsidRPr="009C7F70">
        <w:rPr>
          <w:rFonts w:eastAsia="DFKai-SB"/>
          <w:color w:val="000000" w:themeColor="text1"/>
        </w:rPr>
        <w:t>獲取</w:t>
      </w:r>
      <w:r w:rsidRPr="009C7F70">
        <w:rPr>
          <w:rFonts w:eastAsia="DFKai-SB"/>
          <w:color w:val="000000" w:themeColor="text1"/>
        </w:rPr>
        <w:t>player</w:t>
      </w:r>
      <w:r w:rsidRPr="009C7F70">
        <w:rPr>
          <w:rFonts w:eastAsia="DFKai-SB"/>
          <w:color w:val="000000" w:themeColor="text1"/>
        </w:rPr>
        <w:t>的</w:t>
      </w:r>
      <w:r w:rsidRPr="009C7F70">
        <w:rPr>
          <w:rFonts w:eastAsia="DFKai-SB"/>
          <w:color w:val="000000" w:themeColor="text1"/>
        </w:rPr>
        <w:t>“y”</w:t>
      </w:r>
      <w:r w:rsidRPr="009C7F70">
        <w:rPr>
          <w:rFonts w:eastAsia="DFKai-SB"/>
          <w:color w:val="000000" w:themeColor="text1"/>
        </w:rPr>
        <w:t>屬性並將其保存到名為</w:t>
      </w:r>
      <w:r w:rsidRPr="009C7F70">
        <w:rPr>
          <w:rFonts w:eastAsia="DFKai-SB"/>
          <w:color w:val="000000" w:themeColor="text1"/>
        </w:rPr>
        <w:t>player_y</w:t>
      </w:r>
      <w:r w:rsidRPr="009C7F70">
        <w:rPr>
          <w:rFonts w:eastAsia="DFKai-SB"/>
          <w:color w:val="000000" w:themeColor="text1"/>
        </w:rPr>
        <w:t>的變數中</w:t>
      </w:r>
    </w:p>
    <w:p w14:paraId="4896E1BF" w14:textId="77777777" w:rsidR="0056353C" w:rsidRPr="009C7F70" w:rsidRDefault="0056353C" w:rsidP="004F2630">
      <w:pPr>
        <w:numPr>
          <w:ilvl w:val="0"/>
          <w:numId w:val="147"/>
        </w:numPr>
        <w:rPr>
          <w:rFonts w:eastAsia="DFKai-SB"/>
          <w:color w:val="000000" w:themeColor="text1"/>
        </w:rPr>
      </w:pPr>
      <w:r w:rsidRPr="009C7F70">
        <w:rPr>
          <w:rFonts w:eastAsia="DFKai-SB"/>
          <w:color w:val="000000" w:themeColor="text1"/>
        </w:rPr>
        <w:t>將</w:t>
      </w:r>
      <w:r w:rsidRPr="009C7F70">
        <w:rPr>
          <w:rFonts w:eastAsia="DFKai-SB"/>
          <w:color w:val="000000" w:themeColor="text1"/>
        </w:rPr>
        <w:t>player_y</w:t>
      </w:r>
      <w:r w:rsidRPr="009C7F70">
        <w:rPr>
          <w:rFonts w:eastAsia="DFKai-SB"/>
          <w:color w:val="000000" w:themeColor="text1"/>
        </w:rPr>
        <w:t>的值增加</w:t>
      </w:r>
      <w:r w:rsidRPr="009C7F70">
        <w:rPr>
          <w:rFonts w:eastAsia="DFKai-SB"/>
          <w:color w:val="000000" w:themeColor="text1"/>
        </w:rPr>
        <w:t>10</w:t>
      </w:r>
    </w:p>
    <w:p w14:paraId="5F5F3314" w14:textId="77777777" w:rsidR="0056353C" w:rsidRPr="009C7F70" w:rsidRDefault="0056353C" w:rsidP="004F2630">
      <w:pPr>
        <w:numPr>
          <w:ilvl w:val="0"/>
          <w:numId w:val="147"/>
        </w:numPr>
        <w:rPr>
          <w:rFonts w:eastAsia="DFKai-SB"/>
          <w:color w:val="000000" w:themeColor="text1"/>
        </w:rPr>
      </w:pPr>
      <w:r w:rsidRPr="009C7F70">
        <w:rPr>
          <w:rFonts w:eastAsia="DFKai-SB"/>
          <w:color w:val="000000" w:themeColor="text1"/>
        </w:rPr>
        <w:t>將</w:t>
      </w:r>
      <w:r w:rsidRPr="009C7F70">
        <w:rPr>
          <w:rFonts w:eastAsia="DFKai-SB"/>
          <w:color w:val="000000" w:themeColor="text1"/>
        </w:rPr>
        <w:t>player</w:t>
      </w:r>
      <w:r w:rsidRPr="009C7F70">
        <w:rPr>
          <w:rFonts w:eastAsia="DFKai-SB"/>
          <w:color w:val="000000" w:themeColor="text1"/>
        </w:rPr>
        <w:t>的</w:t>
      </w:r>
      <w:r w:rsidRPr="009C7F70">
        <w:rPr>
          <w:rFonts w:eastAsia="DFKai-SB"/>
          <w:color w:val="000000" w:themeColor="text1"/>
        </w:rPr>
        <w:t>“y”</w:t>
      </w:r>
      <w:r w:rsidRPr="009C7F70">
        <w:rPr>
          <w:rFonts w:eastAsia="DFKai-SB"/>
          <w:color w:val="000000" w:themeColor="text1"/>
        </w:rPr>
        <w:t>屬性設置為新值</w:t>
      </w:r>
      <w:r w:rsidRPr="009C7F70">
        <w:rPr>
          <w:rFonts w:eastAsia="DFKai-SB"/>
          <w:color w:val="000000" w:themeColor="text1"/>
        </w:rPr>
        <w:t>player_y</w:t>
      </w:r>
    </w:p>
    <w:p w14:paraId="6237662C" w14:textId="77777777" w:rsidR="0056353C" w:rsidRPr="009C7F70" w:rsidRDefault="0056353C" w:rsidP="004F2630">
      <w:pPr>
        <w:rPr>
          <w:rFonts w:eastAsia="DFKai-SB"/>
          <w:color w:val="000000" w:themeColor="text1"/>
        </w:rPr>
      </w:pPr>
      <w:r w:rsidRPr="009C7F70">
        <w:rPr>
          <w:rFonts w:eastAsia="DFKai-SB"/>
          <w:color w:val="000000" w:themeColor="text1"/>
        </w:rPr>
        <w:t>添加完程式碼後，請對其進行測試。你應該可以看到兩個按鈕都可正常運作，即便我們只編寫了一個函數</w:t>
      </w:r>
      <w:r w:rsidRPr="009C7F70">
        <w:rPr>
          <w:rFonts w:eastAsia="DFKai-SB"/>
          <w:color w:val="000000" w:themeColor="text1"/>
        </w:rPr>
        <w:t xml:space="preserve"> - </w:t>
      </w:r>
      <w:r w:rsidRPr="009C7F70">
        <w:rPr>
          <w:rFonts w:eastAsia="DFKai-SB"/>
          <w:color w:val="000000" w:themeColor="text1"/>
        </w:rPr>
        <w:t>很酷吧！</w:t>
      </w:r>
    </w:p>
    <w:p w14:paraId="02579302" w14:textId="77777777" w:rsidR="0056353C" w:rsidRPr="009C7F70" w:rsidRDefault="0056353C" w:rsidP="004F2630">
      <w:pPr>
        <w:rPr>
          <w:rFonts w:eastAsia="DFKai-SB"/>
          <w:color w:val="000000" w:themeColor="text1"/>
        </w:rPr>
      </w:pPr>
    </w:p>
    <w:p w14:paraId="74AF7237" w14:textId="77777777" w:rsidR="0056353C" w:rsidRPr="009C7F70" w:rsidRDefault="0056353C" w:rsidP="004F2630">
      <w:pPr>
        <w:rPr>
          <w:rFonts w:eastAsia="DFKai-SB"/>
          <w:color w:val="000000" w:themeColor="text1"/>
        </w:rPr>
      </w:pPr>
    </w:p>
    <w:p w14:paraId="09BD948F"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"https://curriculum.code.org/csd-18/unit6/8/#level-expando-8-8" </w:instrText>
      </w:r>
      <w:r w:rsidRPr="009C7F70">
        <w:rPr>
          <w:rFonts w:eastAsia="DFKai-SB"/>
          <w:color w:val="000000" w:themeColor="text1"/>
        </w:rPr>
        <w:fldChar w:fldCharType="separate"/>
      </w:r>
    </w:p>
    <w:p w14:paraId="48F8DDA2" w14:textId="77777777" w:rsidR="0056353C" w:rsidRPr="009C7F70" w:rsidRDefault="0056353C" w:rsidP="004F2630">
      <w:pPr>
        <w:numPr>
          <w:ilvl w:val="0"/>
          <w:numId w:val="150"/>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"https://curriculum.code.org/csd-18/unit6/8/#level-expando-8-9" </w:instrText>
      </w:r>
      <w:r w:rsidRPr="009C7F70">
        <w:rPr>
          <w:rFonts w:eastAsia="DFKai-SB"/>
          <w:color w:val="000000" w:themeColor="text1"/>
        </w:rPr>
        <w:fldChar w:fldCharType="separate"/>
      </w:r>
      <w:r w:rsidRPr="009C7F70">
        <w:rPr>
          <w:rFonts w:eastAsia="DFKai-SB"/>
          <w:color w:val="000000" w:themeColor="text1"/>
        </w:rPr>
        <w:t>9</w:t>
      </w:r>
    </w:p>
    <w:p w14:paraId="0E5B65B9" w14:textId="77777777" w:rsidR="0056353C" w:rsidRPr="009C7F70" w:rsidRDefault="0056353C" w:rsidP="004F2630">
      <w:pPr>
        <w:numPr>
          <w:ilvl w:val="0"/>
          <w:numId w:val="150"/>
        </w:num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t>(click tabs to see student view)</w:t>
      </w:r>
    </w:p>
    <w:p w14:paraId="635A23D3"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"https://studio.code.org/s/csd6-2018/stage/8/puzzle/7" </w:instrText>
      </w:r>
      <w:r w:rsidRPr="009C7F70">
        <w:rPr>
          <w:rFonts w:eastAsia="DFKai-SB"/>
          <w:color w:val="000000" w:themeColor="text1"/>
        </w:rPr>
        <w:fldChar w:fldCharType="separate"/>
      </w:r>
    </w:p>
    <w:p w14:paraId="141D49A5"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p>
    <w:p w14:paraId="429EF950" w14:textId="77777777" w:rsidR="0056353C" w:rsidRPr="009C7F70" w:rsidRDefault="0056353C" w:rsidP="004F2630">
      <w:pPr>
        <w:rPr>
          <w:rFonts w:eastAsia="DFKai-SB"/>
          <w:color w:val="000000" w:themeColor="text1"/>
        </w:rPr>
      </w:pPr>
    </w:p>
    <w:p w14:paraId="67CF38A5" w14:textId="77777777" w:rsidR="0056353C" w:rsidRPr="009C7F70" w:rsidRDefault="0056353C" w:rsidP="004F2630">
      <w:pPr>
        <w:rPr>
          <w:rFonts w:eastAsia="DFKai-SB"/>
          <w:color w:val="000000" w:themeColor="text1"/>
        </w:rPr>
      </w:pPr>
    </w:p>
    <w:p w14:paraId="13BCEFD4"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"https://studio.code.org/s/csd6-2018/stage/8/puzzle/8" </w:instrText>
      </w:r>
      <w:r w:rsidRPr="009C7F70">
        <w:rPr>
          <w:rFonts w:eastAsia="DFKai-SB"/>
          <w:color w:val="000000" w:themeColor="text1"/>
        </w:rPr>
        <w:fldChar w:fldCharType="separate"/>
      </w:r>
      <w:r w:rsidRPr="009C7F70">
        <w:rPr>
          <w:rFonts w:eastAsia="DFKai-SB"/>
          <w:color w:val="000000" w:themeColor="text1"/>
        </w:rPr>
        <w:t>View on Code Studio</w:t>
      </w:r>
    </w:p>
    <w:bookmarkStart w:id="414" w:name="_w4qb7c7tpsp5" w:colFirst="0" w:colLast="0"/>
    <w:bookmarkEnd w:id="414"/>
    <w:p w14:paraId="52496258"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644EAB00"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3903017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15" w:name="_unqtje88c76p" w:colFirst="0" w:colLast="0"/>
      <w:bookmarkEnd w:id="415"/>
      <w:r w:rsidRPr="009C7F70">
        <w:rPr>
          <w:rFonts w:eastAsia="DFKai-SB"/>
          <w:b/>
          <w:color w:val="000000" w:themeColor="text1"/>
          <w:sz w:val="46"/>
          <w:szCs w:val="46"/>
        </w:rPr>
        <w:t>The checkWin() Function</w:t>
      </w:r>
    </w:p>
    <w:p w14:paraId="435BB2E8" w14:textId="77777777" w:rsidR="0056353C" w:rsidRPr="009C7F70" w:rsidRDefault="0056353C" w:rsidP="004F2630">
      <w:pPr>
        <w:rPr>
          <w:rFonts w:eastAsia="DFKai-SB"/>
          <w:color w:val="000000" w:themeColor="text1"/>
        </w:rPr>
      </w:pPr>
      <w:r w:rsidRPr="009C7F70">
        <w:rPr>
          <w:rFonts w:eastAsia="DFKai-SB"/>
          <w:color w:val="000000" w:themeColor="text1"/>
        </w:rPr>
        <w:t>The last function that you need to figure out is the checkWin() function, which after each player is moved, and is used to both check if that player has made it to the bottom of the screen and to announce the winner if necessary. For now, we're just going to find out where the player is and log it to the console.</w:t>
      </w:r>
    </w:p>
    <w:p w14:paraId="2FEB3A1C"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16" w:name="_xl66u13g5fwy" w:colFirst="0" w:colLast="0"/>
      <w:bookmarkEnd w:id="416"/>
      <w:r w:rsidRPr="009C7F70">
        <w:rPr>
          <w:rFonts w:eastAsia="DFKai-SB"/>
          <w:b/>
          <w:color w:val="000000" w:themeColor="text1"/>
          <w:sz w:val="46"/>
          <w:szCs w:val="46"/>
        </w:rPr>
        <w:t>Do This</w:t>
      </w:r>
    </w:p>
    <w:p w14:paraId="6E21171D" w14:textId="77777777" w:rsidR="0056353C" w:rsidRPr="009C7F70" w:rsidRDefault="0056353C" w:rsidP="004F2630">
      <w:pPr>
        <w:rPr>
          <w:rFonts w:eastAsia="DFKai-SB"/>
          <w:color w:val="000000" w:themeColor="text1"/>
        </w:rPr>
      </w:pPr>
      <w:r w:rsidRPr="009C7F70">
        <w:rPr>
          <w:rFonts w:eastAsia="DFKai-SB"/>
          <w:color w:val="000000" w:themeColor="text1"/>
        </w:rPr>
        <w:t>Just like the movePlayer() function, checkWin() takes a single parameter called player. If you call checkWin("red"), then the variable player will have the value "red".</w:t>
      </w:r>
    </w:p>
    <w:p w14:paraId="0680B6AA" w14:textId="77777777" w:rsidR="0056353C" w:rsidRPr="009C7F70" w:rsidRDefault="0056353C" w:rsidP="004F2630">
      <w:pPr>
        <w:numPr>
          <w:ilvl w:val="0"/>
          <w:numId w:val="168"/>
        </w:numPr>
        <w:rPr>
          <w:rFonts w:eastAsia="DFKai-SB"/>
          <w:color w:val="000000" w:themeColor="text1"/>
        </w:rPr>
      </w:pPr>
      <w:r w:rsidRPr="009C7F70">
        <w:rPr>
          <w:rFonts w:eastAsia="DFKai-SB"/>
          <w:color w:val="000000" w:themeColor="text1"/>
        </w:rPr>
        <w:t>Find where the function is defined (</w:t>
      </w:r>
      <w:hyperlink r:id="rId279" w:anchor="triggercallout=block_trigger">
        <w:r w:rsidRPr="009C7F70">
          <w:rPr>
            <w:rFonts w:eastAsia="DFKai-SB"/>
            <w:color w:val="000000" w:themeColor="text1"/>
          </w:rPr>
          <w:t xml:space="preserve"> </w:t>
        </w:r>
      </w:hyperlink>
      <w:hyperlink r:id="rId280" w:anchor="triggercallout=block_trigger">
        <w:r w:rsidRPr="009C7F70">
          <w:rPr>
            <w:rFonts w:eastAsia="DFKai-SB"/>
            <w:color w:val="000000" w:themeColor="text1"/>
          </w:rPr>
          <w:t>Show me where</w:t>
        </w:r>
      </w:hyperlink>
      <w:r w:rsidRPr="009C7F70">
        <w:rPr>
          <w:rFonts w:eastAsia="DFKai-SB"/>
          <w:color w:val="000000" w:themeColor="text1"/>
        </w:rPr>
        <w:t xml:space="preserve"> )</w:t>
      </w:r>
    </w:p>
    <w:p w14:paraId="12EC4671" w14:textId="77777777" w:rsidR="0056353C" w:rsidRPr="009C7F70" w:rsidRDefault="0056353C" w:rsidP="004F2630">
      <w:pPr>
        <w:numPr>
          <w:ilvl w:val="0"/>
          <w:numId w:val="168"/>
        </w:numPr>
        <w:rPr>
          <w:rFonts w:eastAsia="DFKai-SB"/>
          <w:color w:val="000000" w:themeColor="text1"/>
        </w:rPr>
      </w:pPr>
      <w:r w:rsidRPr="009C7F70">
        <w:rPr>
          <w:rFonts w:eastAsia="DFKai-SB"/>
          <w:color w:val="000000" w:themeColor="text1"/>
        </w:rPr>
        <w:t>Create a variable called player_y and assign it the "y" property of the player</w:t>
      </w:r>
    </w:p>
    <w:p w14:paraId="0D5716C0" w14:textId="77777777" w:rsidR="0056353C" w:rsidRPr="009C7F70" w:rsidRDefault="0056353C" w:rsidP="004F2630">
      <w:pPr>
        <w:numPr>
          <w:ilvl w:val="0"/>
          <w:numId w:val="168"/>
        </w:numPr>
        <w:rPr>
          <w:rFonts w:eastAsia="DFKai-SB"/>
          <w:color w:val="000000" w:themeColor="text1"/>
        </w:rPr>
      </w:pPr>
      <w:r w:rsidRPr="009C7F70">
        <w:rPr>
          <w:rFonts w:eastAsia="DFKai-SB"/>
          <w:color w:val="000000" w:themeColor="text1"/>
        </w:rPr>
        <w:lastRenderedPageBreak/>
        <w:t xml:space="preserve">Use </w:t>
      </w:r>
      <w:r w:rsidRPr="002759E8">
        <w:rPr>
          <w:rFonts w:eastAsia="DFKai-SB"/>
          <w:color w:val="000000" w:themeColor="text1"/>
        </w:rPr>
        <w:t>either a</w:t>
      </w:r>
      <w:hyperlink r:id="rId281">
        <w:r w:rsidRPr="002759E8">
          <w:rPr>
            <w:rFonts w:eastAsia="DFKai-SB"/>
            <w:color w:val="000000" w:themeColor="text1"/>
          </w:rPr>
          <w:t xml:space="preserve"> </w:t>
        </w:r>
      </w:hyperlink>
      <w:hyperlink r:id="rId282">
        <w:r w:rsidRPr="002759E8">
          <w:rPr>
            <w:rFonts w:eastAsia="DFKai-SB"/>
            <w:color w:val="000000" w:themeColor="text1"/>
          </w:rPr>
          <w:t>console.log()</w:t>
        </w:r>
      </w:hyperlink>
      <w:r w:rsidRPr="002759E8">
        <w:rPr>
          <w:rFonts w:eastAsia="DFKai-SB"/>
          <w:color w:val="000000" w:themeColor="text1"/>
        </w:rPr>
        <w:t xml:space="preserve"> command</w:t>
      </w:r>
      <w:r w:rsidRPr="009C7F70">
        <w:rPr>
          <w:rFonts w:eastAsia="DFKai-SB"/>
          <w:color w:val="000000" w:themeColor="text1"/>
        </w:rPr>
        <w:t xml:space="preserve"> or a watcher to report the value of player_y</w:t>
      </w:r>
    </w:p>
    <w:p w14:paraId="611071FB" w14:textId="77777777" w:rsidR="0056353C" w:rsidRPr="009C7F70" w:rsidRDefault="0056353C" w:rsidP="004F2630">
      <w:pPr>
        <w:numPr>
          <w:ilvl w:val="0"/>
          <w:numId w:val="168"/>
        </w:numPr>
        <w:rPr>
          <w:rFonts w:eastAsia="DFKai-SB"/>
          <w:color w:val="000000" w:themeColor="text1"/>
        </w:rPr>
      </w:pPr>
      <w:r w:rsidRPr="009C7F70">
        <w:rPr>
          <w:rFonts w:eastAsia="DFKai-SB"/>
          <w:color w:val="000000" w:themeColor="text1"/>
        </w:rPr>
        <w:t>Play the game with only one button, keeping an eye on the value of player_y</w:t>
      </w:r>
    </w:p>
    <w:p w14:paraId="4EF186CB" w14:textId="77777777" w:rsidR="0056353C" w:rsidRPr="009C7F70" w:rsidRDefault="0056353C" w:rsidP="004F2630">
      <w:pPr>
        <w:numPr>
          <w:ilvl w:val="0"/>
          <w:numId w:val="168"/>
        </w:numPr>
        <w:rPr>
          <w:rFonts w:eastAsia="DFKai-SB"/>
          <w:color w:val="000000" w:themeColor="text1"/>
        </w:rPr>
      </w:pPr>
      <w:r w:rsidRPr="009C7F70">
        <w:rPr>
          <w:rFonts w:eastAsia="DFKai-SB"/>
          <w:color w:val="000000" w:themeColor="text1"/>
        </w:rPr>
        <w:t>Decide what value of player_y should be considered the bottom of the screen</w:t>
      </w:r>
    </w:p>
    <w:p w14:paraId="22CD0712" w14:textId="77777777" w:rsidR="0056353C" w:rsidRPr="009C7F70" w:rsidRDefault="0056353C" w:rsidP="004F2630">
      <w:pPr>
        <w:rPr>
          <w:rFonts w:eastAsia="DFKai-SB"/>
          <w:color w:val="000000" w:themeColor="text1"/>
        </w:rPr>
      </w:pPr>
    </w:p>
    <w:p w14:paraId="2E94F18A" w14:textId="77777777" w:rsidR="0056353C" w:rsidRPr="009C7F70" w:rsidRDefault="0056353C" w:rsidP="004F2630">
      <w:pPr>
        <w:rPr>
          <w:rFonts w:eastAsia="DFKai-SB"/>
          <w:color w:val="000000" w:themeColor="text1"/>
        </w:rPr>
      </w:pPr>
      <w:r w:rsidRPr="009C7F70">
        <w:rPr>
          <w:rFonts w:eastAsia="DFKai-SB"/>
          <w:color w:val="000000" w:themeColor="text1"/>
        </w:rPr>
        <w:t>checkWin</w:t>
      </w:r>
      <w:r w:rsidRPr="009C7F70">
        <w:rPr>
          <w:rFonts w:eastAsia="DFKai-SB"/>
          <w:color w:val="000000" w:themeColor="text1"/>
        </w:rPr>
        <w:t>（）函數</w:t>
      </w:r>
      <w:r w:rsidRPr="009C7F70">
        <w:rPr>
          <w:rFonts w:eastAsia="DFKai-SB"/>
          <w:color w:val="000000" w:themeColor="text1"/>
        </w:rPr>
        <w:br/>
      </w:r>
      <w:r w:rsidRPr="009C7F70">
        <w:rPr>
          <w:rFonts w:eastAsia="DFKai-SB"/>
          <w:color w:val="000000" w:themeColor="text1"/>
        </w:rPr>
        <w:t>你要弄清楚的最後一個函數是</w:t>
      </w:r>
      <w:r w:rsidRPr="009C7F70">
        <w:rPr>
          <w:rFonts w:eastAsia="DFKai-SB"/>
          <w:color w:val="000000" w:themeColor="text1"/>
        </w:rPr>
        <w:t>checkWin</w:t>
      </w:r>
      <w:r w:rsidRPr="009C7F70">
        <w:rPr>
          <w:rFonts w:eastAsia="DFKai-SB"/>
          <w:color w:val="000000" w:themeColor="text1"/>
        </w:rPr>
        <w:t>（）函數，在移動每個玩家圖像之後，它用於檢查該玩家圖像是否已將其移至畫面的最底部並在那時宣布獲勝者。現在，我們只是想知道玩家圖像的位置並將其記錄到控制台。</w:t>
      </w:r>
      <w:r w:rsidRPr="009C7F70">
        <w:rPr>
          <w:rFonts w:eastAsia="DFKai-SB"/>
          <w:color w:val="000000" w:themeColor="text1"/>
        </w:rPr>
        <w:br/>
      </w:r>
    </w:p>
    <w:p w14:paraId="23031739"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就像</w:t>
      </w:r>
      <w:r w:rsidRPr="009C7F70">
        <w:rPr>
          <w:rFonts w:eastAsia="DFKai-SB"/>
          <w:color w:val="000000" w:themeColor="text1"/>
        </w:rPr>
        <w:t>movePlayer</w:t>
      </w:r>
      <w:r w:rsidRPr="009C7F70">
        <w:rPr>
          <w:rFonts w:eastAsia="DFKai-SB"/>
          <w:color w:val="000000" w:themeColor="text1"/>
        </w:rPr>
        <w:t>（）函數一樣，</w:t>
      </w:r>
      <w:r w:rsidRPr="009C7F70">
        <w:rPr>
          <w:rFonts w:eastAsia="DFKai-SB"/>
          <w:color w:val="000000" w:themeColor="text1"/>
        </w:rPr>
        <w:t>checkWin</w:t>
      </w:r>
      <w:r w:rsidRPr="009C7F70">
        <w:rPr>
          <w:rFonts w:eastAsia="DFKai-SB"/>
          <w:color w:val="000000" w:themeColor="text1"/>
        </w:rPr>
        <w:t>（）接受一個名為</w:t>
      </w:r>
      <w:r w:rsidRPr="009C7F70">
        <w:rPr>
          <w:rFonts w:eastAsia="DFKai-SB"/>
          <w:color w:val="000000" w:themeColor="text1"/>
        </w:rPr>
        <w:t>player</w:t>
      </w:r>
      <w:r w:rsidRPr="009C7F70">
        <w:rPr>
          <w:rFonts w:eastAsia="DFKai-SB"/>
          <w:color w:val="000000" w:themeColor="text1"/>
        </w:rPr>
        <w:t>的參數。如果你呼叫</w:t>
      </w:r>
      <w:r w:rsidRPr="009C7F70">
        <w:rPr>
          <w:rFonts w:eastAsia="DFKai-SB"/>
          <w:color w:val="000000" w:themeColor="text1"/>
        </w:rPr>
        <w:t>checkWin</w:t>
      </w:r>
      <w:r w:rsidRPr="009C7F70">
        <w:rPr>
          <w:rFonts w:eastAsia="DFKai-SB"/>
          <w:color w:val="000000" w:themeColor="text1"/>
        </w:rPr>
        <w:t>（</w:t>
      </w:r>
      <w:r w:rsidRPr="009C7F70">
        <w:rPr>
          <w:rFonts w:eastAsia="DFKai-SB"/>
          <w:color w:val="000000" w:themeColor="text1"/>
        </w:rPr>
        <w:t>“red”</w:t>
      </w:r>
      <w:r w:rsidRPr="009C7F70">
        <w:rPr>
          <w:rFonts w:eastAsia="DFKai-SB"/>
          <w:color w:val="000000" w:themeColor="text1"/>
        </w:rPr>
        <w:t>），那麼</w:t>
      </w:r>
      <w:r w:rsidRPr="009C7F70">
        <w:rPr>
          <w:rFonts w:eastAsia="DFKai-SB"/>
          <w:color w:val="000000" w:themeColor="text1"/>
        </w:rPr>
        <w:t xml:space="preserve">player </w:t>
      </w:r>
      <w:r w:rsidRPr="009C7F70">
        <w:rPr>
          <w:rFonts w:eastAsia="DFKai-SB"/>
          <w:color w:val="000000" w:themeColor="text1"/>
        </w:rPr>
        <w:t>變數的值將是</w:t>
      </w:r>
      <w:r w:rsidRPr="009C7F70">
        <w:rPr>
          <w:rFonts w:eastAsia="DFKai-SB"/>
          <w:color w:val="000000" w:themeColor="text1"/>
        </w:rPr>
        <w:t>“red”</w:t>
      </w:r>
      <w:r w:rsidRPr="009C7F70">
        <w:rPr>
          <w:rFonts w:eastAsia="DFKai-SB"/>
          <w:color w:val="000000" w:themeColor="text1"/>
        </w:rPr>
        <w:t>。</w:t>
      </w:r>
    </w:p>
    <w:p w14:paraId="489EA240" w14:textId="77777777" w:rsidR="0056353C" w:rsidRPr="009C7F70" w:rsidRDefault="0056353C" w:rsidP="004F2630">
      <w:pPr>
        <w:numPr>
          <w:ilvl w:val="0"/>
          <w:numId w:val="166"/>
        </w:numPr>
        <w:rPr>
          <w:rFonts w:eastAsia="DFKai-SB"/>
          <w:color w:val="000000" w:themeColor="text1"/>
        </w:rPr>
      </w:pPr>
      <w:r w:rsidRPr="009C7F70">
        <w:rPr>
          <w:rFonts w:eastAsia="DFKai-SB"/>
          <w:color w:val="000000" w:themeColor="text1"/>
        </w:rPr>
        <w:t>找到定義函數的位置（顯示在哪裡）</w:t>
      </w:r>
    </w:p>
    <w:p w14:paraId="08C3421A" w14:textId="77777777" w:rsidR="0056353C" w:rsidRPr="009C7F70" w:rsidRDefault="0056353C" w:rsidP="004F2630">
      <w:pPr>
        <w:numPr>
          <w:ilvl w:val="0"/>
          <w:numId w:val="166"/>
        </w:numPr>
        <w:rPr>
          <w:rFonts w:eastAsia="DFKai-SB"/>
          <w:color w:val="000000" w:themeColor="text1"/>
        </w:rPr>
      </w:pPr>
      <w:r w:rsidRPr="009C7F70">
        <w:rPr>
          <w:rFonts w:eastAsia="DFKai-SB"/>
          <w:color w:val="000000" w:themeColor="text1"/>
        </w:rPr>
        <w:t>新建一個名為</w:t>
      </w:r>
      <w:r w:rsidRPr="009C7F70">
        <w:rPr>
          <w:rFonts w:eastAsia="DFKai-SB"/>
          <w:color w:val="000000" w:themeColor="text1"/>
        </w:rPr>
        <w:t>player_y</w:t>
      </w:r>
      <w:r w:rsidRPr="009C7F70">
        <w:rPr>
          <w:rFonts w:eastAsia="DFKai-SB"/>
          <w:color w:val="000000" w:themeColor="text1"/>
        </w:rPr>
        <w:t>的變數，並為其值設定為</w:t>
      </w:r>
      <w:r w:rsidRPr="009C7F70">
        <w:rPr>
          <w:rFonts w:eastAsia="DFKai-SB"/>
          <w:color w:val="000000" w:themeColor="text1"/>
        </w:rPr>
        <w:t>player</w:t>
      </w:r>
      <w:r w:rsidRPr="009C7F70">
        <w:rPr>
          <w:rFonts w:eastAsia="DFKai-SB"/>
          <w:color w:val="000000" w:themeColor="text1"/>
        </w:rPr>
        <w:t>的</w:t>
      </w:r>
      <w:r w:rsidRPr="009C7F70">
        <w:rPr>
          <w:rFonts w:eastAsia="DFKai-SB"/>
          <w:color w:val="000000" w:themeColor="text1"/>
        </w:rPr>
        <w:t>“y”</w:t>
      </w:r>
      <w:r w:rsidRPr="009C7F70">
        <w:rPr>
          <w:rFonts w:eastAsia="DFKai-SB"/>
          <w:color w:val="000000" w:themeColor="text1"/>
        </w:rPr>
        <w:t>屬性</w:t>
      </w:r>
    </w:p>
    <w:p w14:paraId="45CB928C" w14:textId="77777777" w:rsidR="0056353C" w:rsidRPr="009C7F70" w:rsidRDefault="0056353C" w:rsidP="004F2630">
      <w:pPr>
        <w:numPr>
          <w:ilvl w:val="0"/>
          <w:numId w:val="166"/>
        </w:numPr>
        <w:rPr>
          <w:rFonts w:eastAsia="DFKai-SB"/>
          <w:color w:val="000000" w:themeColor="text1"/>
        </w:rPr>
      </w:pPr>
      <w:r w:rsidRPr="009C7F70">
        <w:rPr>
          <w:rFonts w:eastAsia="DFKai-SB"/>
          <w:color w:val="000000" w:themeColor="text1"/>
        </w:rPr>
        <w:t>使用</w:t>
      </w:r>
      <w:r w:rsidRPr="009C7F70">
        <w:rPr>
          <w:rFonts w:eastAsia="DFKai-SB"/>
          <w:color w:val="000000" w:themeColor="text1"/>
        </w:rPr>
        <w:t>console.log</w:t>
      </w:r>
      <w:r w:rsidRPr="009C7F70">
        <w:rPr>
          <w:rFonts w:eastAsia="DFKai-SB"/>
          <w:color w:val="000000" w:themeColor="text1"/>
        </w:rPr>
        <w:t>（）命令或使用</w:t>
      </w:r>
      <w:r w:rsidRPr="009C7F70">
        <w:rPr>
          <w:rFonts w:eastAsia="DFKai-SB"/>
          <w:color w:val="000000" w:themeColor="text1"/>
        </w:rPr>
        <w:t xml:space="preserve">watcher </w:t>
      </w:r>
      <w:r w:rsidRPr="009C7F70">
        <w:rPr>
          <w:rFonts w:eastAsia="DFKai-SB"/>
          <w:color w:val="000000" w:themeColor="text1"/>
        </w:rPr>
        <w:t>來顯示</w:t>
      </w:r>
      <w:r w:rsidRPr="009C7F70">
        <w:rPr>
          <w:rFonts w:eastAsia="DFKai-SB"/>
          <w:color w:val="000000" w:themeColor="text1"/>
        </w:rPr>
        <w:t>player_y</w:t>
      </w:r>
      <w:r w:rsidRPr="009C7F70">
        <w:rPr>
          <w:rFonts w:eastAsia="DFKai-SB"/>
          <w:color w:val="000000" w:themeColor="text1"/>
        </w:rPr>
        <w:t>的值</w:t>
      </w:r>
    </w:p>
    <w:p w14:paraId="2DC1DA0E" w14:textId="77777777" w:rsidR="0056353C" w:rsidRPr="009C7F70" w:rsidRDefault="0056353C" w:rsidP="004F2630">
      <w:pPr>
        <w:numPr>
          <w:ilvl w:val="0"/>
          <w:numId w:val="166"/>
        </w:numPr>
        <w:rPr>
          <w:rFonts w:eastAsia="DFKai-SB"/>
          <w:color w:val="000000" w:themeColor="text1"/>
        </w:rPr>
      </w:pPr>
      <w:r w:rsidRPr="009C7F70">
        <w:rPr>
          <w:rFonts w:eastAsia="DFKai-SB"/>
          <w:color w:val="000000" w:themeColor="text1"/>
        </w:rPr>
        <w:t>只用一個按鈕來玩遊戲，並留意</w:t>
      </w:r>
      <w:r w:rsidRPr="009C7F70">
        <w:rPr>
          <w:rFonts w:eastAsia="DFKai-SB"/>
          <w:color w:val="000000" w:themeColor="text1"/>
        </w:rPr>
        <w:t>player_y</w:t>
      </w:r>
      <w:r w:rsidRPr="009C7F70">
        <w:rPr>
          <w:rFonts w:eastAsia="DFKai-SB"/>
          <w:color w:val="000000" w:themeColor="text1"/>
        </w:rPr>
        <w:t>的值</w:t>
      </w:r>
    </w:p>
    <w:p w14:paraId="00D712B9" w14:textId="77777777" w:rsidR="0056353C" w:rsidRPr="009C7F70" w:rsidRDefault="0056353C" w:rsidP="004F2630">
      <w:pPr>
        <w:numPr>
          <w:ilvl w:val="0"/>
          <w:numId w:val="166"/>
        </w:numPr>
        <w:rPr>
          <w:rFonts w:eastAsia="DFKai-SB"/>
          <w:color w:val="000000" w:themeColor="text1"/>
        </w:rPr>
      </w:pPr>
      <w:r w:rsidRPr="009C7F70">
        <w:rPr>
          <w:rFonts w:eastAsia="DFKai-SB"/>
          <w:color w:val="000000" w:themeColor="text1"/>
        </w:rPr>
        <w:t>當玩家圖像到達畫面的最底部時，決定</w:t>
      </w:r>
      <w:r w:rsidRPr="009C7F70">
        <w:rPr>
          <w:rFonts w:eastAsia="DFKai-SB"/>
          <w:color w:val="000000" w:themeColor="text1"/>
        </w:rPr>
        <w:t>player_y</w:t>
      </w:r>
      <w:r w:rsidRPr="009C7F70">
        <w:rPr>
          <w:rFonts w:eastAsia="DFKai-SB"/>
          <w:color w:val="000000" w:themeColor="text1"/>
        </w:rPr>
        <w:t>的值應該應該為何</w:t>
      </w:r>
    </w:p>
    <w:p w14:paraId="55F5E932" w14:textId="77777777" w:rsidR="0056353C" w:rsidRPr="009C7F70" w:rsidRDefault="0056353C" w:rsidP="004F2630">
      <w:pPr>
        <w:rPr>
          <w:rFonts w:eastAsia="DFKai-SB"/>
          <w:color w:val="000000" w:themeColor="text1"/>
        </w:rPr>
      </w:pPr>
    </w:p>
    <w:p w14:paraId="56000086" w14:textId="77777777" w:rsidR="0056353C" w:rsidRPr="009C7F70" w:rsidRDefault="0056353C" w:rsidP="004F2630">
      <w:pPr>
        <w:rPr>
          <w:rFonts w:eastAsia="DFKai-SB"/>
          <w:color w:val="000000" w:themeColor="text1"/>
        </w:rPr>
      </w:pPr>
    </w:p>
    <w:p w14:paraId="5921066B" w14:textId="77777777" w:rsidR="0056353C" w:rsidRPr="009C7F70" w:rsidRDefault="0056353C" w:rsidP="004F2630">
      <w:pPr>
        <w:rPr>
          <w:rFonts w:eastAsia="DFKai-SB"/>
          <w:color w:val="000000" w:themeColor="text1"/>
        </w:rPr>
      </w:pPr>
      <w:r w:rsidRPr="009C7F70">
        <w:rPr>
          <w:rFonts w:eastAsia="DFKai-SB"/>
          <w:color w:val="000000" w:themeColor="text1"/>
        </w:rPr>
        <w:t>Checking for a Winner</w:t>
      </w:r>
    </w:p>
    <w:p w14:paraId="63002CBB" w14:textId="77777777" w:rsidR="0056353C" w:rsidRPr="009C7F70" w:rsidRDefault="0056353C" w:rsidP="004F2630">
      <w:pPr>
        <w:rPr>
          <w:rFonts w:eastAsia="DFKai-SB"/>
          <w:color w:val="000000" w:themeColor="text1"/>
        </w:rPr>
      </w:pPr>
      <w:r w:rsidRPr="009C7F70">
        <w:rPr>
          <w:rFonts w:eastAsia="DFKai-SB"/>
          <w:color w:val="000000" w:themeColor="text1"/>
        </w:rPr>
        <w:t>檢查誰是獲勝者</w:t>
      </w:r>
    </w:p>
    <w:p w14:paraId="2AD5D14A" w14:textId="77777777" w:rsidR="0056353C" w:rsidRPr="009C7F70" w:rsidRDefault="0056353C" w:rsidP="004F2630">
      <w:pPr>
        <w:rPr>
          <w:rFonts w:eastAsia="DFKai-SB"/>
          <w:color w:val="000000" w:themeColor="text1"/>
        </w:rPr>
      </w:pPr>
    </w:p>
    <w:p w14:paraId="67CAD494"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417" w:name="_34jcnnz5x3mw" w:colFirst="0" w:colLast="0"/>
      <w:bookmarkEnd w:id="417"/>
      <w:r w:rsidRPr="009C7F70">
        <w:rPr>
          <w:rFonts w:eastAsia="DFKai-SB"/>
          <w:b/>
          <w:color w:val="000000" w:themeColor="text1"/>
          <w:sz w:val="26"/>
          <w:szCs w:val="26"/>
        </w:rPr>
        <w:t>Student Instructions</w:t>
      </w:r>
    </w:p>
    <w:p w14:paraId="6B4A23A8"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1646C17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18" w:name="_a4s1q9ijy9gu" w:colFirst="0" w:colLast="0"/>
      <w:bookmarkEnd w:id="418"/>
      <w:r w:rsidRPr="009C7F70">
        <w:rPr>
          <w:rFonts w:eastAsia="DFKai-SB"/>
          <w:b/>
          <w:color w:val="000000" w:themeColor="text1"/>
          <w:sz w:val="46"/>
          <w:szCs w:val="46"/>
        </w:rPr>
        <w:t>Check for a Winner</w:t>
      </w:r>
    </w:p>
    <w:p w14:paraId="3378DF8D" w14:textId="77777777" w:rsidR="0056353C" w:rsidRPr="009C7F70" w:rsidRDefault="0056353C" w:rsidP="004F2630">
      <w:pPr>
        <w:rPr>
          <w:rFonts w:eastAsia="DFKai-SB"/>
          <w:color w:val="000000" w:themeColor="text1"/>
        </w:rPr>
      </w:pPr>
      <w:r w:rsidRPr="009C7F70">
        <w:rPr>
          <w:rFonts w:eastAsia="DFKai-SB"/>
          <w:color w:val="000000" w:themeColor="text1"/>
        </w:rPr>
        <w:t>Your game should be pretty playable by now. Two players can click their respective buttons, and their emojies will race down the screen. We still need a way for a player to win though.</w:t>
      </w:r>
    </w:p>
    <w:p w14:paraId="3F24FE96"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19" w:name="_vgbyd4amta09" w:colFirst="0" w:colLast="0"/>
      <w:bookmarkEnd w:id="419"/>
      <w:r w:rsidRPr="009C7F70">
        <w:rPr>
          <w:rFonts w:eastAsia="DFKai-SB"/>
          <w:b/>
          <w:color w:val="000000" w:themeColor="text1"/>
          <w:sz w:val="46"/>
          <w:szCs w:val="46"/>
        </w:rPr>
        <w:t>Do This</w:t>
      </w:r>
    </w:p>
    <w:p w14:paraId="09479C95" w14:textId="77777777" w:rsidR="0056353C" w:rsidRPr="009C7F70" w:rsidRDefault="0056353C" w:rsidP="004F2630">
      <w:pPr>
        <w:rPr>
          <w:rFonts w:eastAsia="DFKai-SB"/>
          <w:color w:val="000000" w:themeColor="text1"/>
        </w:rPr>
      </w:pPr>
      <w:r w:rsidRPr="009C7F70">
        <w:rPr>
          <w:rFonts w:eastAsia="DFKai-SB"/>
          <w:color w:val="000000" w:themeColor="text1"/>
        </w:rPr>
        <w:t xml:space="preserve">Using a conditional inside the checkWin() function, you want to check if a player has won each time they click. For now, we can just </w:t>
      </w:r>
      <w:r w:rsidRPr="002759E8">
        <w:rPr>
          <w:rFonts w:eastAsia="DFKai-SB"/>
          <w:color w:val="000000" w:themeColor="text1"/>
        </w:rPr>
        <w:t>use</w:t>
      </w:r>
      <w:hyperlink r:id="rId283">
        <w:r w:rsidRPr="002759E8">
          <w:rPr>
            <w:rFonts w:eastAsia="DFKai-SB"/>
            <w:color w:val="000000" w:themeColor="text1"/>
          </w:rPr>
          <w:t xml:space="preserve"> </w:t>
        </w:r>
      </w:hyperlink>
      <w:hyperlink r:id="rId284">
        <w:r w:rsidRPr="002759E8">
          <w:rPr>
            <w:rFonts w:eastAsia="DFKai-SB"/>
            <w:color w:val="000000" w:themeColor="text1"/>
          </w:rPr>
          <w:t>console.log</w:t>
        </w:r>
      </w:hyperlink>
      <w:r w:rsidRPr="002759E8">
        <w:rPr>
          <w:rFonts w:eastAsia="DFKai-SB"/>
          <w:color w:val="000000" w:themeColor="text1"/>
        </w:rPr>
        <w:t xml:space="preserve"> to</w:t>
      </w:r>
      <w:r w:rsidRPr="009C7F70">
        <w:rPr>
          <w:rFonts w:eastAsia="DFKai-SB"/>
          <w:color w:val="000000" w:themeColor="text1"/>
        </w:rPr>
        <w:t xml:space="preserve"> report the winner.</w:t>
      </w:r>
    </w:p>
    <w:p w14:paraId="1B4EBCAC" w14:textId="77777777" w:rsidR="0056353C" w:rsidRPr="009C7F70" w:rsidRDefault="0056353C" w:rsidP="004F2630">
      <w:pPr>
        <w:numPr>
          <w:ilvl w:val="0"/>
          <w:numId w:val="165"/>
        </w:numPr>
        <w:rPr>
          <w:rFonts w:eastAsia="DFKai-SB"/>
          <w:color w:val="000000" w:themeColor="text1"/>
        </w:rPr>
      </w:pPr>
      <w:r w:rsidRPr="009C7F70">
        <w:rPr>
          <w:rFonts w:eastAsia="DFKai-SB"/>
          <w:color w:val="000000" w:themeColor="text1"/>
        </w:rPr>
        <w:t>Add an if statement to the bottom of checkWin()</w:t>
      </w:r>
    </w:p>
    <w:p w14:paraId="36A8E355" w14:textId="77777777" w:rsidR="0056353C" w:rsidRPr="009C7F70" w:rsidRDefault="0056353C" w:rsidP="004F2630">
      <w:pPr>
        <w:numPr>
          <w:ilvl w:val="0"/>
          <w:numId w:val="165"/>
        </w:numPr>
        <w:rPr>
          <w:rFonts w:eastAsia="DFKai-SB"/>
          <w:color w:val="000000" w:themeColor="text1"/>
        </w:rPr>
      </w:pPr>
      <w:r w:rsidRPr="009C7F70">
        <w:rPr>
          <w:rFonts w:eastAsia="DFKai-SB"/>
          <w:color w:val="000000" w:themeColor="text1"/>
        </w:rPr>
        <w:lastRenderedPageBreak/>
        <w:t>For the condition of your if statement, check if player_y is greater than 350 (or use the bottom of screen value you decided on in the last level)</w:t>
      </w:r>
    </w:p>
    <w:p w14:paraId="08260D59" w14:textId="77777777" w:rsidR="0056353C" w:rsidRPr="009C7F70" w:rsidRDefault="0056353C" w:rsidP="004F2630">
      <w:pPr>
        <w:numPr>
          <w:ilvl w:val="0"/>
          <w:numId w:val="165"/>
        </w:numPr>
        <w:rPr>
          <w:rFonts w:eastAsia="DFKai-SB"/>
          <w:color w:val="000000" w:themeColor="text1"/>
        </w:rPr>
      </w:pPr>
      <w:r w:rsidRPr="009C7F70">
        <w:rPr>
          <w:rFonts w:eastAsia="DFKai-SB"/>
          <w:color w:val="000000" w:themeColor="text1"/>
        </w:rPr>
        <w:t xml:space="preserve">In your conditional, add </w:t>
      </w:r>
      <w:r w:rsidRPr="002759E8">
        <w:rPr>
          <w:rFonts w:eastAsia="DFKai-SB"/>
          <w:color w:val="000000" w:themeColor="text1"/>
        </w:rPr>
        <w:t>a</w:t>
      </w:r>
      <w:hyperlink r:id="rId285">
        <w:r w:rsidRPr="002759E8">
          <w:rPr>
            <w:rFonts w:eastAsia="DFKai-SB"/>
            <w:color w:val="000000" w:themeColor="text1"/>
          </w:rPr>
          <w:t xml:space="preserve"> </w:t>
        </w:r>
      </w:hyperlink>
      <w:hyperlink r:id="rId286">
        <w:r w:rsidRPr="002759E8">
          <w:rPr>
            <w:rFonts w:eastAsia="DFKai-SB"/>
            <w:color w:val="000000" w:themeColor="text1"/>
          </w:rPr>
          <w:t>console.log</w:t>
        </w:r>
      </w:hyperlink>
      <w:r w:rsidRPr="002759E8">
        <w:rPr>
          <w:rFonts w:eastAsia="DFKai-SB"/>
          <w:color w:val="000000" w:themeColor="text1"/>
        </w:rPr>
        <w:t xml:space="preserve"> that</w:t>
      </w:r>
      <w:r w:rsidRPr="009C7F70">
        <w:rPr>
          <w:rFonts w:eastAsia="DFKai-SB"/>
          <w:color w:val="000000" w:themeColor="text1"/>
        </w:rPr>
        <w:t xml:space="preserve"> reports which player won</w:t>
      </w:r>
    </w:p>
    <w:p w14:paraId="36DABE2A" w14:textId="77777777" w:rsidR="0056353C" w:rsidRPr="009C7F70" w:rsidRDefault="0056353C" w:rsidP="004F2630">
      <w:pPr>
        <w:numPr>
          <w:ilvl w:val="0"/>
          <w:numId w:val="165"/>
        </w:numPr>
        <w:rPr>
          <w:rFonts w:eastAsia="DFKai-SB"/>
          <w:color w:val="000000" w:themeColor="text1"/>
        </w:rPr>
      </w:pPr>
      <w:r w:rsidRPr="009C7F70">
        <w:rPr>
          <w:rFonts w:eastAsia="DFKai-SB"/>
          <w:color w:val="000000" w:themeColor="text1"/>
        </w:rPr>
        <w:t>Test your program to make sure that it reports a winner when one of the emojis makes it to the bottom of the screen</w:t>
      </w:r>
    </w:p>
    <w:p w14:paraId="00BE18E5" w14:textId="77777777" w:rsidR="0056353C" w:rsidRPr="009C7F70" w:rsidRDefault="0056353C" w:rsidP="004F2630">
      <w:pPr>
        <w:rPr>
          <w:rFonts w:eastAsia="DFKai-SB"/>
          <w:color w:val="000000" w:themeColor="text1"/>
        </w:rPr>
      </w:pPr>
    </w:p>
    <w:p w14:paraId="17CDAF2F" w14:textId="77777777" w:rsidR="0056353C" w:rsidRPr="009C7F70" w:rsidRDefault="0056353C" w:rsidP="004F2630">
      <w:pPr>
        <w:rPr>
          <w:rFonts w:eastAsia="DFKai-SB"/>
          <w:color w:val="000000" w:themeColor="text1"/>
        </w:rPr>
      </w:pPr>
      <w:r w:rsidRPr="009C7F70">
        <w:rPr>
          <w:rFonts w:eastAsia="DFKai-SB"/>
          <w:color w:val="000000" w:themeColor="text1"/>
        </w:rPr>
        <w:t>檢查誰是獲勝者</w:t>
      </w:r>
      <w:r w:rsidRPr="009C7F70">
        <w:rPr>
          <w:rFonts w:eastAsia="DFKai-SB"/>
          <w:color w:val="000000" w:themeColor="text1"/>
        </w:rPr>
        <w:br/>
      </w:r>
      <w:r w:rsidRPr="009C7F70">
        <w:rPr>
          <w:rFonts w:eastAsia="DFKai-SB"/>
          <w:color w:val="000000" w:themeColor="text1"/>
        </w:rPr>
        <w:t>你的遊戲現在應該可以玩了。兩個玩家可以點擊他們各自的按鈕，他們的笑臉符號將在畫面上往下賽跑。我們仍然需要一個方法來找出獲勝的玩家。</w:t>
      </w:r>
    </w:p>
    <w:p w14:paraId="48C65513" w14:textId="77777777" w:rsidR="0056353C" w:rsidRPr="009C7F70" w:rsidRDefault="0056353C" w:rsidP="004F2630">
      <w:pPr>
        <w:rPr>
          <w:rFonts w:eastAsia="DFKai-SB"/>
          <w:color w:val="000000" w:themeColor="text1"/>
        </w:rPr>
      </w:pPr>
      <w:r w:rsidRPr="009C7F70">
        <w:rPr>
          <w:rFonts w:eastAsia="DFKai-SB"/>
          <w:color w:val="000000" w:themeColor="text1"/>
        </w:rPr>
        <w:br/>
      </w: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要想檢查玩哪個家在比賽時是否獲勝，就必須在</w:t>
      </w:r>
      <w:r w:rsidRPr="009C7F70">
        <w:rPr>
          <w:rFonts w:eastAsia="DFKai-SB"/>
          <w:color w:val="000000" w:themeColor="text1"/>
        </w:rPr>
        <w:t>checkWin</w:t>
      </w:r>
      <w:r w:rsidRPr="009C7F70">
        <w:rPr>
          <w:rFonts w:eastAsia="DFKai-SB"/>
          <w:color w:val="000000" w:themeColor="text1"/>
        </w:rPr>
        <w:t>（）函數中使用條件式。目前我們可以使用</w:t>
      </w:r>
      <w:r w:rsidRPr="009C7F70">
        <w:rPr>
          <w:rFonts w:eastAsia="DFKai-SB"/>
          <w:color w:val="000000" w:themeColor="text1"/>
        </w:rPr>
        <w:t>console.log</w:t>
      </w:r>
      <w:r w:rsidRPr="009C7F70">
        <w:rPr>
          <w:rFonts w:eastAsia="DFKai-SB"/>
          <w:color w:val="000000" w:themeColor="text1"/>
        </w:rPr>
        <w:t>來記錄獲勝者。</w:t>
      </w:r>
    </w:p>
    <w:p w14:paraId="7BBA8550" w14:textId="77777777" w:rsidR="0056353C" w:rsidRPr="009C7F70" w:rsidRDefault="0056353C" w:rsidP="004F2630">
      <w:pPr>
        <w:numPr>
          <w:ilvl w:val="0"/>
          <w:numId w:val="151"/>
        </w:numPr>
        <w:rPr>
          <w:rFonts w:eastAsia="DFKai-SB"/>
          <w:color w:val="000000" w:themeColor="text1"/>
        </w:rPr>
      </w:pPr>
      <w:r w:rsidRPr="009C7F70">
        <w:rPr>
          <w:rFonts w:eastAsia="DFKai-SB"/>
          <w:color w:val="000000" w:themeColor="text1"/>
        </w:rPr>
        <w:t>在</w:t>
      </w:r>
      <w:r w:rsidRPr="009C7F70">
        <w:rPr>
          <w:rFonts w:eastAsia="DFKai-SB"/>
          <w:color w:val="000000" w:themeColor="text1"/>
        </w:rPr>
        <w:t>checkWin</w:t>
      </w:r>
      <w:r w:rsidRPr="009C7F70">
        <w:rPr>
          <w:rFonts w:eastAsia="DFKai-SB"/>
          <w:color w:val="000000" w:themeColor="text1"/>
        </w:rPr>
        <w:t>（）的下面添加</w:t>
      </w:r>
      <w:r w:rsidRPr="009C7F70">
        <w:rPr>
          <w:rFonts w:eastAsia="DFKai-SB"/>
          <w:color w:val="000000" w:themeColor="text1"/>
        </w:rPr>
        <w:t>if</w:t>
      </w:r>
      <w:r w:rsidRPr="009C7F70">
        <w:rPr>
          <w:rFonts w:eastAsia="DFKai-SB"/>
          <w:color w:val="000000" w:themeColor="text1"/>
        </w:rPr>
        <w:t>語句</w:t>
      </w:r>
    </w:p>
    <w:p w14:paraId="3D995AA1" w14:textId="77777777" w:rsidR="0056353C" w:rsidRPr="009C7F70" w:rsidRDefault="0056353C" w:rsidP="004F2630">
      <w:pPr>
        <w:numPr>
          <w:ilvl w:val="0"/>
          <w:numId w:val="151"/>
        </w:numPr>
        <w:rPr>
          <w:rFonts w:eastAsia="DFKai-SB"/>
          <w:color w:val="000000" w:themeColor="text1"/>
        </w:rPr>
      </w:pPr>
      <w:r w:rsidRPr="009C7F70">
        <w:rPr>
          <w:rFonts w:eastAsia="DFKai-SB"/>
          <w:color w:val="000000" w:themeColor="text1"/>
        </w:rPr>
        <w:t>在</w:t>
      </w:r>
      <w:r w:rsidRPr="009C7F70">
        <w:rPr>
          <w:rFonts w:eastAsia="DFKai-SB"/>
          <w:color w:val="000000" w:themeColor="text1"/>
        </w:rPr>
        <w:t>if</w:t>
      </w:r>
      <w:r w:rsidRPr="009C7F70">
        <w:rPr>
          <w:rFonts w:eastAsia="DFKai-SB"/>
          <w:color w:val="000000" w:themeColor="text1"/>
        </w:rPr>
        <w:t>語句的條件式中，檢查</w:t>
      </w:r>
      <w:r w:rsidRPr="009C7F70">
        <w:rPr>
          <w:rFonts w:eastAsia="DFKai-SB"/>
          <w:color w:val="000000" w:themeColor="text1"/>
        </w:rPr>
        <w:t>player_y</w:t>
      </w:r>
      <w:r w:rsidRPr="009C7F70">
        <w:rPr>
          <w:rFonts w:eastAsia="DFKai-SB"/>
          <w:color w:val="000000" w:themeColor="text1"/>
        </w:rPr>
        <w:t>是否大於</w:t>
      </w:r>
      <w:r w:rsidRPr="009C7F70">
        <w:rPr>
          <w:rFonts w:eastAsia="DFKai-SB"/>
          <w:color w:val="000000" w:themeColor="text1"/>
        </w:rPr>
        <w:t>350</w:t>
      </w:r>
      <w:r w:rsidRPr="009C7F70">
        <w:rPr>
          <w:rFonts w:eastAsia="DFKai-SB"/>
          <w:color w:val="000000" w:themeColor="text1"/>
        </w:rPr>
        <w:t>（或使用您在最後一級決定的畫面底部值）</w:t>
      </w:r>
    </w:p>
    <w:p w14:paraId="3F36A309" w14:textId="77777777" w:rsidR="0056353C" w:rsidRPr="009C7F70" w:rsidRDefault="0056353C" w:rsidP="004F2630">
      <w:pPr>
        <w:numPr>
          <w:ilvl w:val="0"/>
          <w:numId w:val="151"/>
        </w:numPr>
        <w:rPr>
          <w:rFonts w:eastAsia="DFKai-SB"/>
          <w:color w:val="000000" w:themeColor="text1"/>
        </w:rPr>
      </w:pPr>
      <w:r w:rsidRPr="009C7F70">
        <w:rPr>
          <w:rFonts w:eastAsia="DFKai-SB"/>
          <w:color w:val="000000" w:themeColor="text1"/>
        </w:rPr>
        <w:t>在條件式中，添加一個</w:t>
      </w:r>
      <w:r w:rsidRPr="009C7F70">
        <w:rPr>
          <w:rFonts w:eastAsia="DFKai-SB"/>
          <w:color w:val="000000" w:themeColor="text1"/>
        </w:rPr>
        <w:t>console.log</w:t>
      </w:r>
      <w:r w:rsidRPr="009C7F70">
        <w:rPr>
          <w:rFonts w:eastAsia="DFKai-SB"/>
          <w:color w:val="000000" w:themeColor="text1"/>
        </w:rPr>
        <w:t>來記錄哪個玩家贏了</w:t>
      </w:r>
    </w:p>
    <w:p w14:paraId="2E19743A" w14:textId="77777777" w:rsidR="0056353C" w:rsidRPr="009C7F70" w:rsidRDefault="0056353C" w:rsidP="004F2630">
      <w:pPr>
        <w:numPr>
          <w:ilvl w:val="0"/>
          <w:numId w:val="151"/>
        </w:numPr>
        <w:rPr>
          <w:rFonts w:eastAsia="DFKai-SB"/>
          <w:color w:val="000000" w:themeColor="text1"/>
        </w:rPr>
      </w:pPr>
      <w:r w:rsidRPr="009C7F70">
        <w:rPr>
          <w:rFonts w:eastAsia="DFKai-SB"/>
          <w:color w:val="000000" w:themeColor="text1"/>
        </w:rPr>
        <w:t>測試您的程式，以確保當其中一個笑臉符號顯示在畫面最底部時，它會記錄獲勝者</w:t>
      </w:r>
    </w:p>
    <w:p w14:paraId="218C9463" w14:textId="77777777" w:rsidR="0056353C" w:rsidRPr="009C7F70" w:rsidRDefault="0056353C" w:rsidP="004F2630">
      <w:pPr>
        <w:ind w:left="720"/>
        <w:rPr>
          <w:rFonts w:eastAsia="DFKai-SB"/>
          <w:color w:val="000000" w:themeColor="text1"/>
        </w:rPr>
      </w:pPr>
    </w:p>
    <w:p w14:paraId="29256019" w14:textId="77777777" w:rsidR="0056353C" w:rsidRPr="009C7F70" w:rsidRDefault="0056353C" w:rsidP="004F2630">
      <w:p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"https://curriculum.code.org/csd-18/unit6/8/#level-expando-8-10" </w:instrText>
      </w:r>
      <w:r w:rsidRPr="009C7F70">
        <w:rPr>
          <w:rFonts w:eastAsia="DFKai-SB"/>
          <w:color w:val="000000" w:themeColor="text1"/>
        </w:rPr>
        <w:fldChar w:fldCharType="separate"/>
      </w:r>
    </w:p>
    <w:p w14:paraId="6D16C65F" w14:textId="307528D6" w:rsidR="0056353C" w:rsidRPr="009C7F70" w:rsidRDefault="0056353C" w:rsidP="00A828B5">
      <w:pPr>
        <w:rPr>
          <w:rFonts w:eastAsia="DFKai-SB"/>
          <w:b/>
          <w:color w:val="000000" w:themeColor="text1"/>
          <w:sz w:val="26"/>
          <w:szCs w:val="26"/>
        </w:rPr>
      </w:pPr>
      <w:r w:rsidRPr="009C7F70">
        <w:rPr>
          <w:rFonts w:eastAsia="DFKai-SB"/>
          <w:color w:val="000000" w:themeColor="text1"/>
        </w:rPr>
        <w:fldChar w:fldCharType="end"/>
      </w:r>
      <w:bookmarkStart w:id="420" w:name="_4mms2sqd0lu0" w:colFirst="0" w:colLast="0"/>
      <w:bookmarkEnd w:id="420"/>
      <w:r w:rsidRPr="009C7F70">
        <w:rPr>
          <w:rFonts w:eastAsia="DFKai-SB"/>
          <w:b/>
          <w:color w:val="000000" w:themeColor="text1"/>
          <w:sz w:val="26"/>
          <w:szCs w:val="26"/>
        </w:rPr>
        <w:t>Student Instructions</w:t>
      </w:r>
    </w:p>
    <w:p w14:paraId="1DC5094C"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2B0279E8"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21" w:name="_6ek25nfez9z3" w:colFirst="0" w:colLast="0"/>
      <w:bookmarkEnd w:id="421"/>
      <w:r w:rsidRPr="009C7F70">
        <w:rPr>
          <w:rFonts w:eastAsia="DFKai-SB"/>
          <w:b/>
          <w:color w:val="000000" w:themeColor="text1"/>
          <w:sz w:val="46"/>
          <w:szCs w:val="46"/>
        </w:rPr>
        <w:t>Change to the Win Screen</w:t>
      </w:r>
    </w:p>
    <w:p w14:paraId="190B9632" w14:textId="77777777" w:rsidR="0056353C" w:rsidRPr="009C7F70" w:rsidRDefault="0056353C" w:rsidP="004F2630">
      <w:pPr>
        <w:rPr>
          <w:rFonts w:eastAsia="DFKai-SB"/>
          <w:color w:val="000000" w:themeColor="text1"/>
        </w:rPr>
      </w:pPr>
      <w:r w:rsidRPr="009C7F70">
        <w:rPr>
          <w:rFonts w:eastAsia="DFKai-SB"/>
          <w:color w:val="000000" w:themeColor="text1"/>
        </w:rPr>
        <w:t>Now that we have conditionals to check which player won, let's switch to the "win" screen when a player wins.</w:t>
      </w:r>
    </w:p>
    <w:p w14:paraId="6C8DB8A1"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22" w:name="_e8u6ntdmjqgb" w:colFirst="0" w:colLast="0"/>
      <w:bookmarkEnd w:id="422"/>
      <w:r w:rsidRPr="009C7F70">
        <w:rPr>
          <w:rFonts w:eastAsia="DFKai-SB"/>
          <w:b/>
          <w:color w:val="000000" w:themeColor="text1"/>
          <w:sz w:val="46"/>
          <w:szCs w:val="46"/>
        </w:rPr>
        <w:t>Do This</w:t>
      </w:r>
    </w:p>
    <w:p w14:paraId="13F0E8BC" w14:textId="77777777" w:rsidR="0056353C" w:rsidRPr="009C7F70" w:rsidRDefault="0056353C" w:rsidP="004F2630">
      <w:pPr>
        <w:rPr>
          <w:rFonts w:eastAsia="DFKai-SB"/>
          <w:color w:val="000000" w:themeColor="text1"/>
        </w:rPr>
      </w:pPr>
      <w:r w:rsidRPr="009C7F70">
        <w:rPr>
          <w:rFonts w:eastAsia="DFKai-SB"/>
          <w:color w:val="000000" w:themeColor="text1"/>
        </w:rPr>
        <w:t>Inside the conditional that you've created to check if a player has reached the bottom, add a</w:t>
      </w:r>
      <w:hyperlink r:id="rId287">
        <w:r w:rsidRPr="009C7F70">
          <w:rPr>
            <w:rFonts w:eastAsia="DFKai-SB"/>
            <w:color w:val="000000" w:themeColor="text1"/>
          </w:rPr>
          <w:t xml:space="preserve"> </w:t>
        </w:r>
      </w:hyperlink>
      <w:hyperlink r:id="rId288">
        <w:r w:rsidRPr="002759E8">
          <w:rPr>
            <w:rFonts w:eastAsia="DFKai-SB"/>
            <w:color w:val="000000" w:themeColor="text1"/>
          </w:rPr>
          <w:t>setScreen</w:t>
        </w:r>
      </w:hyperlink>
      <w:r w:rsidRPr="002759E8">
        <w:rPr>
          <w:rFonts w:eastAsia="DFKai-SB"/>
          <w:color w:val="000000" w:themeColor="text1"/>
        </w:rPr>
        <w:t xml:space="preserve"> block</w:t>
      </w:r>
      <w:r w:rsidRPr="009C7F70">
        <w:rPr>
          <w:rFonts w:eastAsia="DFKai-SB"/>
          <w:color w:val="000000" w:themeColor="text1"/>
        </w:rPr>
        <w:t xml:space="preserve"> to change to the "win" screen. Make sure you test that your new code works before moving on!</w:t>
      </w:r>
    </w:p>
    <w:p w14:paraId="1C1D2BAC" w14:textId="77777777" w:rsidR="0056353C" w:rsidRPr="009C7F70" w:rsidRDefault="0056353C" w:rsidP="004F2630">
      <w:pPr>
        <w:rPr>
          <w:rFonts w:eastAsia="DFKai-SB"/>
          <w:color w:val="000000" w:themeColor="text1"/>
        </w:rPr>
      </w:pPr>
    </w:p>
    <w:p w14:paraId="262121E1" w14:textId="77777777" w:rsidR="0056353C" w:rsidRPr="009C7F70" w:rsidRDefault="0056353C" w:rsidP="004F2630">
      <w:pPr>
        <w:rPr>
          <w:rFonts w:eastAsia="DFKai-SB"/>
          <w:color w:val="000000" w:themeColor="text1"/>
        </w:rPr>
      </w:pPr>
      <w:r w:rsidRPr="009C7F70">
        <w:rPr>
          <w:rFonts w:eastAsia="DFKai-SB"/>
          <w:color w:val="000000" w:themeColor="text1"/>
        </w:rPr>
        <w:t>切換到</w:t>
      </w:r>
      <w:r w:rsidRPr="009C7F70">
        <w:rPr>
          <w:rFonts w:eastAsia="DFKai-SB"/>
          <w:color w:val="000000" w:themeColor="text1"/>
        </w:rPr>
        <w:t>Win</w:t>
      </w:r>
      <w:r w:rsidRPr="009C7F70">
        <w:rPr>
          <w:rFonts w:eastAsia="DFKai-SB"/>
          <w:color w:val="000000" w:themeColor="text1"/>
        </w:rPr>
        <w:t>畫面</w:t>
      </w:r>
      <w:r w:rsidRPr="009C7F70">
        <w:rPr>
          <w:rFonts w:eastAsia="DFKai-SB"/>
          <w:color w:val="000000" w:themeColor="text1"/>
        </w:rPr>
        <w:br/>
      </w:r>
      <w:r w:rsidRPr="009C7F70">
        <w:rPr>
          <w:rFonts w:eastAsia="DFKai-SB"/>
          <w:color w:val="000000" w:themeColor="text1"/>
        </w:rPr>
        <w:t>目前有條件式可用來檢查哪個玩家獲勝了，如果有任何一位玩家獲勝時，便切換到</w:t>
      </w:r>
      <w:r w:rsidRPr="009C7F70">
        <w:rPr>
          <w:rFonts w:eastAsia="DFKai-SB"/>
          <w:color w:val="000000" w:themeColor="text1"/>
        </w:rPr>
        <w:t>“win”</w:t>
      </w:r>
      <w:r w:rsidRPr="009C7F70">
        <w:rPr>
          <w:rFonts w:eastAsia="DFKai-SB"/>
          <w:color w:val="000000" w:themeColor="text1"/>
        </w:rPr>
        <w:t>畫面。</w:t>
      </w:r>
    </w:p>
    <w:p w14:paraId="601D77A6" w14:textId="77777777" w:rsidR="0056353C" w:rsidRPr="009C7F70" w:rsidRDefault="0056353C" w:rsidP="004F2630">
      <w:pPr>
        <w:rPr>
          <w:rFonts w:eastAsia="DFKai-SB"/>
          <w:color w:val="000000" w:themeColor="text1"/>
        </w:rPr>
      </w:pPr>
      <w:r w:rsidRPr="009C7F70">
        <w:rPr>
          <w:rFonts w:eastAsia="DFKai-SB"/>
          <w:color w:val="000000" w:themeColor="text1"/>
        </w:rPr>
        <w:lastRenderedPageBreak/>
        <w:br/>
      </w: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在你編寫的條件式中，檢查玩家圖像是否已跑到最底部，若是跑到了，便添加一段</w:t>
      </w:r>
      <w:r w:rsidRPr="009C7F70">
        <w:rPr>
          <w:rFonts w:eastAsia="DFKai-SB"/>
          <w:color w:val="000000" w:themeColor="text1"/>
        </w:rPr>
        <w:t>setScreen</w:t>
      </w:r>
      <w:r w:rsidRPr="009C7F70">
        <w:rPr>
          <w:rFonts w:eastAsia="DFKai-SB"/>
          <w:color w:val="000000" w:themeColor="text1"/>
        </w:rPr>
        <w:t>程式區塊以切換到</w:t>
      </w:r>
      <w:r w:rsidRPr="009C7F70">
        <w:rPr>
          <w:rFonts w:eastAsia="DFKai-SB"/>
          <w:color w:val="000000" w:themeColor="text1"/>
        </w:rPr>
        <w:t>“win”</w:t>
      </w:r>
      <w:r w:rsidRPr="009C7F70">
        <w:rPr>
          <w:rFonts w:eastAsia="DFKai-SB"/>
          <w:color w:val="000000" w:themeColor="text1"/>
        </w:rPr>
        <w:t>畫面。在繼續下一步驟之前，測試新加的程式碼確保其有效！</w:t>
      </w:r>
    </w:p>
    <w:p w14:paraId="6583FD02" w14:textId="77777777" w:rsidR="0056353C" w:rsidRPr="009C7F70" w:rsidRDefault="0056353C" w:rsidP="004F2630">
      <w:pPr>
        <w:rPr>
          <w:rFonts w:eastAsia="DFKai-SB"/>
          <w:color w:val="000000" w:themeColor="text1"/>
        </w:rPr>
      </w:pPr>
    </w:p>
    <w:p w14:paraId="0D11D29E"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423" w:name="_z00nn5dy9dzn" w:colFirst="0" w:colLast="0"/>
      <w:bookmarkEnd w:id="423"/>
      <w:r w:rsidRPr="009C7F70">
        <w:rPr>
          <w:rFonts w:eastAsia="DFKai-SB"/>
          <w:b/>
          <w:color w:val="000000" w:themeColor="text1"/>
          <w:sz w:val="26"/>
          <w:szCs w:val="26"/>
        </w:rPr>
        <w:t>Student Instructions</w:t>
      </w:r>
    </w:p>
    <w:p w14:paraId="7FC9AAA5"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76A4856F"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24" w:name="_dbpij1n8bzu5" w:colFirst="0" w:colLast="0"/>
      <w:bookmarkEnd w:id="424"/>
      <w:r w:rsidRPr="009C7F70">
        <w:rPr>
          <w:rFonts w:eastAsia="DFKai-SB"/>
          <w:b/>
          <w:color w:val="000000" w:themeColor="text1"/>
          <w:sz w:val="46"/>
          <w:szCs w:val="46"/>
        </w:rPr>
        <w:t>Display the Winner</w:t>
      </w:r>
    </w:p>
    <w:p w14:paraId="209FD927" w14:textId="77777777" w:rsidR="0056353C" w:rsidRPr="009C7F70" w:rsidRDefault="0056353C" w:rsidP="004F2630">
      <w:pPr>
        <w:rPr>
          <w:rFonts w:eastAsia="DFKai-SB"/>
          <w:color w:val="000000" w:themeColor="text1"/>
        </w:rPr>
      </w:pPr>
      <w:r w:rsidRPr="009C7F70">
        <w:rPr>
          <w:rFonts w:eastAsia="DFKai-SB"/>
          <w:color w:val="000000" w:themeColor="text1"/>
        </w:rPr>
        <w:t xml:space="preserve">The winning screen doesn't actually know </w:t>
      </w:r>
      <w:r w:rsidRPr="009C7F70">
        <w:rPr>
          <w:rFonts w:eastAsia="DFKai-SB"/>
          <w:i/>
          <w:color w:val="000000" w:themeColor="text1"/>
        </w:rPr>
        <w:t>who</w:t>
      </w:r>
      <w:r w:rsidRPr="009C7F70">
        <w:rPr>
          <w:rFonts w:eastAsia="DFKai-SB"/>
          <w:color w:val="000000" w:themeColor="text1"/>
        </w:rPr>
        <w:t xml:space="preserve"> won the game. Let's fix that now.</w:t>
      </w:r>
    </w:p>
    <w:p w14:paraId="2F5A8150"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25" w:name="_agmzdd40bu84" w:colFirst="0" w:colLast="0"/>
      <w:bookmarkEnd w:id="425"/>
      <w:r w:rsidRPr="009C7F70">
        <w:rPr>
          <w:rFonts w:eastAsia="DFKai-SB"/>
          <w:b/>
          <w:color w:val="000000" w:themeColor="text1"/>
          <w:sz w:val="46"/>
          <w:szCs w:val="46"/>
        </w:rPr>
        <w:t>Do This</w:t>
      </w:r>
    </w:p>
    <w:p w14:paraId="3E1FB33A" w14:textId="77777777" w:rsidR="0056353C" w:rsidRPr="009C7F70" w:rsidRDefault="0056353C" w:rsidP="004F2630">
      <w:pPr>
        <w:rPr>
          <w:rFonts w:eastAsia="DFKai-SB"/>
          <w:color w:val="000000" w:themeColor="text1"/>
        </w:rPr>
      </w:pPr>
      <w:r w:rsidRPr="009C7F70">
        <w:rPr>
          <w:rFonts w:eastAsia="DFKai-SB"/>
          <w:color w:val="000000" w:themeColor="text1"/>
        </w:rPr>
        <w:t xml:space="preserve">Before each </w:t>
      </w:r>
      <w:r w:rsidRPr="002759E8">
        <w:rPr>
          <w:rFonts w:eastAsia="DFKai-SB"/>
          <w:color w:val="000000" w:themeColor="text1"/>
        </w:rPr>
        <w:t>call to</w:t>
      </w:r>
      <w:hyperlink r:id="rId289">
        <w:r w:rsidRPr="002759E8">
          <w:rPr>
            <w:rFonts w:eastAsia="DFKai-SB"/>
            <w:color w:val="000000" w:themeColor="text1"/>
          </w:rPr>
          <w:t xml:space="preserve"> </w:t>
        </w:r>
      </w:hyperlink>
      <w:hyperlink r:id="rId290">
        <w:r w:rsidRPr="002759E8">
          <w:rPr>
            <w:rFonts w:eastAsia="DFKai-SB"/>
            <w:color w:val="000000" w:themeColor="text1"/>
          </w:rPr>
          <w:t>setScreen</w:t>
        </w:r>
      </w:hyperlink>
      <w:r w:rsidRPr="002759E8">
        <w:rPr>
          <w:rFonts w:eastAsia="DFKai-SB"/>
          <w:color w:val="000000" w:themeColor="text1"/>
        </w:rPr>
        <w:t>, add a</w:t>
      </w:r>
      <w:hyperlink r:id="rId291">
        <w:r w:rsidRPr="002759E8">
          <w:rPr>
            <w:rFonts w:eastAsia="DFKai-SB"/>
            <w:color w:val="000000" w:themeColor="text1"/>
          </w:rPr>
          <w:t xml:space="preserve"> </w:t>
        </w:r>
      </w:hyperlink>
      <w:hyperlink r:id="rId292">
        <w:r w:rsidRPr="002759E8">
          <w:rPr>
            <w:rFonts w:eastAsia="DFKai-SB"/>
            <w:color w:val="000000" w:themeColor="text1"/>
          </w:rPr>
          <w:t>setProperty</w:t>
        </w:r>
      </w:hyperlink>
      <w:r w:rsidRPr="002759E8">
        <w:rPr>
          <w:rFonts w:eastAsia="DFKai-SB"/>
          <w:color w:val="000000" w:themeColor="text1"/>
        </w:rPr>
        <w:t xml:space="preserve"> block</w:t>
      </w:r>
      <w:r w:rsidRPr="009C7F70">
        <w:rPr>
          <w:rFonts w:eastAsia="DFKai-SB"/>
          <w:color w:val="000000" w:themeColor="text1"/>
        </w:rPr>
        <w:t xml:space="preserve"> to change the "text" property of "winner" to display the actual winner.</w:t>
      </w:r>
    </w:p>
    <w:p w14:paraId="612B97C1" w14:textId="77777777" w:rsidR="0056353C" w:rsidRPr="009C7F70" w:rsidRDefault="0056353C" w:rsidP="004F2630">
      <w:pPr>
        <w:rPr>
          <w:rFonts w:eastAsia="DFKai-SB"/>
          <w:color w:val="000000" w:themeColor="text1"/>
        </w:rPr>
      </w:pPr>
    </w:p>
    <w:p w14:paraId="60699F3A" w14:textId="77777777" w:rsidR="0056353C" w:rsidRPr="009C7F70" w:rsidRDefault="0056353C" w:rsidP="004F2630">
      <w:pPr>
        <w:rPr>
          <w:rFonts w:eastAsia="DFKai-SB"/>
          <w:color w:val="000000" w:themeColor="text1"/>
        </w:rPr>
      </w:pPr>
      <w:r w:rsidRPr="009C7F70">
        <w:rPr>
          <w:rFonts w:eastAsia="DFKai-SB"/>
          <w:color w:val="000000" w:themeColor="text1"/>
        </w:rPr>
        <w:t>顯示獲勝者</w:t>
      </w:r>
      <w:r w:rsidRPr="009C7F70">
        <w:rPr>
          <w:rFonts w:eastAsia="DFKai-SB"/>
          <w:color w:val="000000" w:themeColor="text1"/>
        </w:rPr>
        <w:br/>
      </w:r>
      <w:r w:rsidRPr="009C7F70">
        <w:rPr>
          <w:rFonts w:eastAsia="DFKai-SB"/>
          <w:color w:val="000000" w:themeColor="text1"/>
        </w:rPr>
        <w:t>獲勝的畫面本身並不知道誰贏了這場比賽。讓我們現在來解決這個問題。</w:t>
      </w:r>
    </w:p>
    <w:p w14:paraId="4F0E6549" w14:textId="77777777" w:rsidR="0056353C" w:rsidRPr="009C7F70" w:rsidRDefault="0056353C" w:rsidP="004F2630">
      <w:pPr>
        <w:rPr>
          <w:rFonts w:eastAsia="DFKai-SB"/>
          <w:color w:val="000000" w:themeColor="text1"/>
        </w:rPr>
      </w:pPr>
      <w:r w:rsidRPr="009C7F70">
        <w:rPr>
          <w:rFonts w:eastAsia="DFKai-SB"/>
          <w:color w:val="000000" w:themeColor="text1"/>
        </w:rPr>
        <w:br/>
      </w: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在每次呼叫</w:t>
      </w:r>
      <w:r w:rsidRPr="009C7F70">
        <w:rPr>
          <w:rFonts w:eastAsia="DFKai-SB"/>
          <w:color w:val="000000" w:themeColor="text1"/>
        </w:rPr>
        <w:t>setScreen</w:t>
      </w:r>
      <w:r w:rsidRPr="009C7F70">
        <w:rPr>
          <w:rFonts w:eastAsia="DFKai-SB"/>
          <w:color w:val="000000" w:themeColor="text1"/>
        </w:rPr>
        <w:t>之前，添加一個</w:t>
      </w:r>
      <w:r w:rsidRPr="009C7F70">
        <w:rPr>
          <w:rFonts w:eastAsia="DFKai-SB"/>
          <w:color w:val="000000" w:themeColor="text1"/>
        </w:rPr>
        <w:t>setProperty</w:t>
      </w:r>
      <w:r w:rsidRPr="009C7F70">
        <w:rPr>
          <w:rFonts w:eastAsia="DFKai-SB"/>
          <w:color w:val="000000" w:themeColor="text1"/>
        </w:rPr>
        <w:t>程式區塊來改變</w:t>
      </w:r>
      <w:r w:rsidRPr="009C7F70">
        <w:rPr>
          <w:rFonts w:eastAsia="DFKai-SB"/>
          <w:color w:val="000000" w:themeColor="text1"/>
        </w:rPr>
        <w:t xml:space="preserve"> winner </w:t>
      </w:r>
      <w:r w:rsidRPr="009C7F70">
        <w:rPr>
          <w:rFonts w:eastAsia="DFKai-SB"/>
          <w:color w:val="000000" w:themeColor="text1"/>
        </w:rPr>
        <w:t>的</w:t>
      </w:r>
      <w:r w:rsidRPr="009C7F70">
        <w:rPr>
          <w:rFonts w:eastAsia="DFKai-SB"/>
          <w:color w:val="000000" w:themeColor="text1"/>
        </w:rPr>
        <w:t>“text”</w:t>
      </w:r>
      <w:r w:rsidRPr="009C7F70">
        <w:rPr>
          <w:rFonts w:eastAsia="DFKai-SB"/>
          <w:color w:val="000000" w:themeColor="text1"/>
        </w:rPr>
        <w:t>屬性以顯示實際的獲勝者。</w:t>
      </w:r>
    </w:p>
    <w:p w14:paraId="76508CF7" w14:textId="77777777" w:rsidR="0056353C" w:rsidRPr="009C7F70" w:rsidRDefault="0056353C" w:rsidP="004F2630">
      <w:pPr>
        <w:rPr>
          <w:rFonts w:eastAsia="DFKai-SB"/>
          <w:color w:val="000000" w:themeColor="text1"/>
        </w:rPr>
      </w:pPr>
    </w:p>
    <w:p w14:paraId="0B3CCBB5" w14:textId="77777777" w:rsidR="0056353C" w:rsidRPr="009C7F70" w:rsidRDefault="0056353C" w:rsidP="004F2630">
      <w:pPr>
        <w:numPr>
          <w:ilvl w:val="0"/>
          <w:numId w:val="165"/>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"https://curriculum.code.org/csd-18/unit6/8/#level-expando-8-13" </w:instrText>
      </w:r>
      <w:r w:rsidRPr="009C7F70">
        <w:rPr>
          <w:rFonts w:eastAsia="DFKai-SB"/>
          <w:color w:val="000000" w:themeColor="text1"/>
        </w:rPr>
        <w:fldChar w:fldCharType="separate"/>
      </w:r>
      <w:r w:rsidRPr="009C7F70">
        <w:rPr>
          <w:rFonts w:eastAsia="DFKai-SB"/>
          <w:color w:val="000000" w:themeColor="text1"/>
        </w:rPr>
        <w:t>13</w:t>
      </w:r>
    </w:p>
    <w:p w14:paraId="365F887D"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"https://studio.code.org/s/csd6-2018/stage/8/puzzle/13" </w:instrText>
      </w:r>
      <w:r w:rsidRPr="009C7F70">
        <w:rPr>
          <w:rFonts w:eastAsia="DFKai-SB"/>
          <w:color w:val="000000" w:themeColor="text1"/>
        </w:rPr>
        <w:fldChar w:fldCharType="separate"/>
      </w:r>
    </w:p>
    <w:bookmarkStart w:id="426" w:name="_bjcdmm5w5fdu" w:colFirst="0" w:colLast="0"/>
    <w:bookmarkEnd w:id="426"/>
    <w:p w14:paraId="0A0403EC" w14:textId="77777777" w:rsidR="0056353C" w:rsidRPr="009C7F70" w:rsidRDefault="0056353C" w:rsidP="004F2630">
      <w:pPr>
        <w:pStyle w:val="Heading3"/>
        <w:keepNext w:val="0"/>
        <w:keepLines w:val="0"/>
        <w:spacing w:before="280"/>
        <w:rPr>
          <w:rFonts w:eastAsia="DFKai-SB"/>
          <w:b/>
          <w:color w:val="000000" w:themeColor="text1"/>
          <w:sz w:val="26"/>
          <w:szCs w:val="26"/>
        </w:rPr>
      </w:pPr>
      <w:r w:rsidRPr="009C7F70">
        <w:rPr>
          <w:rFonts w:eastAsia="DFKai-SB"/>
          <w:color w:val="000000" w:themeColor="text1"/>
        </w:rPr>
        <w:fldChar w:fldCharType="end"/>
      </w:r>
      <w:r w:rsidRPr="009C7F70">
        <w:rPr>
          <w:rFonts w:eastAsia="DFKai-SB"/>
          <w:b/>
          <w:color w:val="000000" w:themeColor="text1"/>
          <w:sz w:val="26"/>
          <w:szCs w:val="26"/>
        </w:rPr>
        <w:t>Student Instructions</w:t>
      </w:r>
    </w:p>
    <w:p w14:paraId="57172669" w14:textId="77777777" w:rsidR="0056353C" w:rsidRPr="009C7F70" w:rsidRDefault="0056353C" w:rsidP="004F2630">
      <w:pPr>
        <w:rPr>
          <w:rFonts w:eastAsia="DFKai-SB"/>
          <w:color w:val="000000" w:themeColor="text1"/>
        </w:rPr>
      </w:pPr>
      <w:r w:rsidRPr="009C7F70">
        <w:rPr>
          <w:rFonts w:eastAsia="DFKai-SB"/>
          <w:color w:val="000000" w:themeColor="text1"/>
          <w:sz w:val="26"/>
          <w:szCs w:val="26"/>
        </w:rPr>
        <w:t>學生操作指南</w:t>
      </w:r>
    </w:p>
    <w:p w14:paraId="2E297465"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27" w:name="_nmv6svonablj" w:colFirst="0" w:colLast="0"/>
      <w:bookmarkEnd w:id="427"/>
      <w:r w:rsidRPr="009C7F70">
        <w:rPr>
          <w:rFonts w:eastAsia="DFKai-SB"/>
          <w:b/>
          <w:color w:val="000000" w:themeColor="text1"/>
          <w:sz w:val="46"/>
          <w:szCs w:val="46"/>
        </w:rPr>
        <w:t>Winning Buzzer</w:t>
      </w:r>
    </w:p>
    <w:p w14:paraId="07630FE6" w14:textId="77777777" w:rsidR="0056353C" w:rsidRPr="009C7F70" w:rsidRDefault="0056353C" w:rsidP="004F2630">
      <w:pPr>
        <w:rPr>
          <w:rFonts w:eastAsia="DFKai-SB"/>
          <w:color w:val="000000" w:themeColor="text1"/>
        </w:rPr>
      </w:pPr>
      <w:r w:rsidRPr="009C7F70">
        <w:rPr>
          <w:rFonts w:eastAsia="DFKai-SB"/>
          <w:color w:val="000000" w:themeColor="text1"/>
        </w:rPr>
        <w:t>That last thing that that is missing from your project guide's description of this project is the buzzer. It should buzz a high tone if player 1 wins and a low tone if player 2 wins.</w:t>
      </w:r>
    </w:p>
    <w:p w14:paraId="7E65AFC9"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28" w:name="_keaxrsr4bu1o" w:colFirst="0" w:colLast="0"/>
      <w:bookmarkEnd w:id="428"/>
      <w:r w:rsidRPr="009C7F70">
        <w:rPr>
          <w:rFonts w:eastAsia="DFKai-SB"/>
          <w:b/>
          <w:color w:val="000000" w:themeColor="text1"/>
          <w:sz w:val="46"/>
          <w:szCs w:val="46"/>
        </w:rPr>
        <w:lastRenderedPageBreak/>
        <w:t>Do This</w:t>
      </w:r>
    </w:p>
    <w:p w14:paraId="1E15ABEE" w14:textId="77777777" w:rsidR="0056353C" w:rsidRPr="009C7F70" w:rsidRDefault="0056353C" w:rsidP="004F2630">
      <w:pPr>
        <w:rPr>
          <w:rFonts w:eastAsia="DFKai-SB"/>
          <w:color w:val="000000" w:themeColor="text1"/>
        </w:rPr>
      </w:pPr>
      <w:r w:rsidRPr="009C7F70">
        <w:rPr>
          <w:rFonts w:eastAsia="DFKai-SB"/>
          <w:color w:val="000000" w:themeColor="text1"/>
        </w:rPr>
        <w:t xml:space="preserve">So far we've been able to just use the player parameter directly to report which player won, but that won't work for buzzing different sounds. Inside the conditional that checks if a player won, you'll need to add </w:t>
      </w:r>
      <w:r w:rsidRPr="009C7F70">
        <w:rPr>
          <w:rFonts w:eastAsia="DFKai-SB"/>
          <w:i/>
          <w:color w:val="000000" w:themeColor="text1"/>
        </w:rPr>
        <w:t>another</w:t>
      </w:r>
      <w:r w:rsidRPr="009C7F70">
        <w:rPr>
          <w:rFonts w:eastAsia="DFKai-SB"/>
          <w:color w:val="000000" w:themeColor="text1"/>
        </w:rPr>
        <w:t xml:space="preserve"> conditional that checks which player it was. If player == "red" the buzzer should play a high note, otherwise (else) it should play a low note.</w:t>
      </w:r>
    </w:p>
    <w:p w14:paraId="40719151" w14:textId="77777777" w:rsidR="0056353C" w:rsidRPr="009C7F70" w:rsidRDefault="0056353C" w:rsidP="004F2630">
      <w:pPr>
        <w:rPr>
          <w:rFonts w:eastAsia="DFKai-SB"/>
          <w:color w:val="000000" w:themeColor="text1"/>
        </w:rPr>
      </w:pPr>
    </w:p>
    <w:p w14:paraId="5FE0B1AE" w14:textId="77777777" w:rsidR="0056353C" w:rsidRPr="009C7F70" w:rsidRDefault="0056353C" w:rsidP="004F2630">
      <w:pPr>
        <w:rPr>
          <w:rFonts w:eastAsia="DFKai-SB"/>
          <w:color w:val="000000" w:themeColor="text1"/>
        </w:rPr>
      </w:pPr>
      <w:r w:rsidRPr="009C7F70">
        <w:rPr>
          <w:rFonts w:eastAsia="DFKai-SB"/>
          <w:color w:val="000000" w:themeColor="text1"/>
        </w:rPr>
        <w:t>獲勝者鈴聲</w:t>
      </w:r>
      <w:r w:rsidRPr="009C7F70">
        <w:rPr>
          <w:rFonts w:eastAsia="DFKai-SB"/>
          <w:color w:val="000000" w:themeColor="text1"/>
        </w:rPr>
        <w:br/>
      </w:r>
      <w:r w:rsidRPr="009C7F70">
        <w:rPr>
          <w:rFonts w:eastAsia="DFKai-SB"/>
          <w:color w:val="000000" w:themeColor="text1"/>
        </w:rPr>
        <w:t>專案指南對此專案的描述中遺漏的最後一件事情就是蜂鳴器。如果玩家</w:t>
      </w:r>
      <w:r w:rsidRPr="009C7F70">
        <w:rPr>
          <w:rFonts w:eastAsia="DFKai-SB"/>
          <w:color w:val="000000" w:themeColor="text1"/>
        </w:rPr>
        <w:t>1</w:t>
      </w:r>
      <w:r w:rsidRPr="009C7F70">
        <w:rPr>
          <w:rFonts w:eastAsia="DFKai-SB"/>
          <w:color w:val="000000" w:themeColor="text1"/>
        </w:rPr>
        <w:t>獲勝，它應該是高音鈴聲，如果玩家</w:t>
      </w:r>
      <w:r w:rsidRPr="009C7F70">
        <w:rPr>
          <w:rFonts w:eastAsia="DFKai-SB"/>
          <w:color w:val="000000" w:themeColor="text1"/>
        </w:rPr>
        <w:t>2</w:t>
      </w:r>
      <w:r w:rsidRPr="009C7F70">
        <w:rPr>
          <w:rFonts w:eastAsia="DFKai-SB"/>
          <w:color w:val="000000" w:themeColor="text1"/>
        </w:rPr>
        <w:t>獲勝則是低音鈴聲。</w:t>
      </w:r>
    </w:p>
    <w:p w14:paraId="4A0D5792" w14:textId="179596DB" w:rsidR="0056353C" w:rsidRPr="009C7F70" w:rsidRDefault="0056353C" w:rsidP="004F2630">
      <w:pPr>
        <w:rPr>
          <w:rFonts w:eastAsia="DFKai-SB"/>
          <w:color w:val="000000" w:themeColor="text1"/>
        </w:rPr>
      </w:pPr>
      <w:r w:rsidRPr="009C7F70">
        <w:rPr>
          <w:rFonts w:eastAsia="DFKai-SB"/>
          <w:color w:val="000000" w:themeColor="text1"/>
        </w:rPr>
        <w:br/>
      </w:r>
      <w:r w:rsidRPr="009C7F70">
        <w:rPr>
          <w:rFonts w:eastAsia="DFKai-SB"/>
          <w:color w:val="000000" w:themeColor="text1"/>
          <w:sz w:val="26"/>
          <w:szCs w:val="26"/>
        </w:rPr>
        <w:t>動手做</w:t>
      </w:r>
      <w:r w:rsidRPr="009C7F70">
        <w:rPr>
          <w:rFonts w:eastAsia="DFKai-SB"/>
          <w:color w:val="000000" w:themeColor="text1"/>
        </w:rPr>
        <w:br/>
      </w:r>
      <w:r w:rsidRPr="009C7F70">
        <w:rPr>
          <w:rFonts w:eastAsia="DFKai-SB"/>
          <w:color w:val="000000" w:themeColor="text1"/>
        </w:rPr>
        <w:t>到目前為止，我們已經能夠直接使用</w:t>
      </w:r>
      <w:r w:rsidRPr="009C7F70">
        <w:rPr>
          <w:rFonts w:eastAsia="DFKai-SB"/>
          <w:color w:val="000000" w:themeColor="text1"/>
        </w:rPr>
        <w:t>player</w:t>
      </w:r>
      <w:r w:rsidRPr="009C7F70">
        <w:rPr>
          <w:rFonts w:eastAsia="DFKai-SB"/>
          <w:color w:val="000000" w:themeColor="text1"/>
        </w:rPr>
        <w:t>參數來記錄是哪個玩家贏了，但還沒做到這用蜂鳴器發出不同音調的鈴聲。在條件式中檢查玩家是否獲勝，你需要添加另一個條件來檢查它是哪個玩家。如果</w:t>
      </w:r>
      <w:r w:rsidRPr="009C7F70">
        <w:rPr>
          <w:rFonts w:eastAsia="DFKai-SB"/>
          <w:color w:val="000000" w:themeColor="text1"/>
        </w:rPr>
        <w:t>player==“red”</w:t>
      </w:r>
      <w:r w:rsidRPr="009C7F70">
        <w:rPr>
          <w:rFonts w:eastAsia="DFKai-SB"/>
          <w:color w:val="000000" w:themeColor="text1"/>
        </w:rPr>
        <w:t>，則蜂鳴器應該播放高音鈴聲，否則它應該播放低音鈴聲。</w:t>
      </w:r>
    </w:p>
    <w:p w14:paraId="7CE56370" w14:textId="77777777" w:rsidR="0056353C" w:rsidRPr="009C7F70" w:rsidRDefault="0056353C" w:rsidP="004F2630">
      <w:pPr>
        <w:rPr>
          <w:rFonts w:eastAsia="DFKai-SB"/>
          <w:color w:val="000000" w:themeColor="text1"/>
        </w:rPr>
      </w:pPr>
    </w:p>
    <w:p w14:paraId="0724B302" w14:textId="77777777" w:rsidR="0056353C" w:rsidRPr="009C7F70" w:rsidRDefault="0056353C" w:rsidP="004F2630">
      <w:pPr>
        <w:rPr>
          <w:rFonts w:eastAsia="DFKai-SB"/>
          <w:color w:val="000000" w:themeColor="text1"/>
        </w:rPr>
      </w:pPr>
    </w:p>
    <w:p w14:paraId="25F3F5D2" w14:textId="77777777" w:rsidR="0056353C" w:rsidRPr="009C7F70" w:rsidRDefault="0056353C" w:rsidP="004F2630">
      <w:pPr>
        <w:numPr>
          <w:ilvl w:val="0"/>
          <w:numId w:val="154"/>
        </w:numPr>
        <w:rPr>
          <w:rFonts w:eastAsia="DFKai-SB"/>
          <w:color w:val="000000" w:themeColor="text1"/>
        </w:rPr>
      </w:pPr>
      <w:r w:rsidRPr="009C7F70">
        <w:rPr>
          <w:rFonts w:eastAsia="DFKai-SB"/>
          <w:color w:val="000000" w:themeColor="text1"/>
        </w:rPr>
        <w:t>Make it Your Own</w:t>
      </w:r>
    </w:p>
    <w:p w14:paraId="1B2A4592" w14:textId="77777777" w:rsidR="0056353C" w:rsidRPr="009C7F70" w:rsidRDefault="0056353C" w:rsidP="004F2630">
      <w:pPr>
        <w:numPr>
          <w:ilvl w:val="0"/>
          <w:numId w:val="154"/>
        </w:numPr>
        <w:rPr>
          <w:rFonts w:eastAsia="DFKai-SB"/>
          <w:color w:val="000000" w:themeColor="text1"/>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"https://curriculum.code.org/csd-18/unit6/8/#level-expando-8-14-sfmd" </w:instrText>
      </w:r>
      <w:r w:rsidRPr="009C7F70">
        <w:rPr>
          <w:rFonts w:eastAsia="DFKai-SB"/>
          <w:color w:val="000000" w:themeColor="text1"/>
        </w:rPr>
        <w:fldChar w:fldCharType="separate"/>
      </w:r>
      <w:r w:rsidRPr="009C7F70">
        <w:rPr>
          <w:rFonts w:eastAsia="DFKai-SB"/>
          <w:color w:val="000000" w:themeColor="text1"/>
        </w:rPr>
        <w:t>Student Overview</w:t>
      </w:r>
    </w:p>
    <w:p w14:paraId="3FBBA212" w14:textId="77777777" w:rsidR="0056353C" w:rsidRPr="009C7F70" w:rsidRDefault="0056353C" w:rsidP="004F2630">
      <w:pPr>
        <w:rPr>
          <w:rFonts w:eastAsia="DFKai-SB"/>
          <w:color w:val="000000" w:themeColor="text1"/>
        </w:rPr>
      </w:pPr>
      <w:r w:rsidRPr="009C7F70">
        <w:rPr>
          <w:rFonts w:eastAsia="DFKai-SB"/>
          <w:color w:val="000000" w:themeColor="text1"/>
        </w:rPr>
        <w:fldChar w:fldCharType="end"/>
      </w:r>
      <w:r w:rsidRPr="009C7F70">
        <w:rPr>
          <w:rFonts w:eastAsia="DFKai-SB"/>
          <w:color w:val="000000" w:themeColor="text1"/>
        </w:rPr>
        <w:fldChar w:fldCharType="begin"/>
      </w:r>
      <w:r w:rsidRPr="009C7F70">
        <w:rPr>
          <w:rFonts w:eastAsia="DFKai-SB"/>
          <w:color w:val="000000" w:themeColor="text1"/>
        </w:rPr>
        <w:instrText xml:space="preserve"> HYPERLINK "https://studio.code.org/s/csd6-2018/stage/8/puzzle/14" </w:instrText>
      </w:r>
      <w:r w:rsidRPr="009C7F70">
        <w:rPr>
          <w:rFonts w:eastAsia="DFKai-SB"/>
          <w:color w:val="000000" w:themeColor="text1"/>
        </w:rPr>
        <w:fldChar w:fldCharType="separate"/>
      </w:r>
      <w:r w:rsidRPr="009C7F70">
        <w:rPr>
          <w:rFonts w:eastAsia="DFKai-SB"/>
          <w:color w:val="000000" w:themeColor="text1"/>
        </w:rPr>
        <w:t>View on Code Studio</w:t>
      </w:r>
    </w:p>
    <w:bookmarkStart w:id="429" w:name="_vfrz7yaziyjk" w:colFirst="0" w:colLast="0"/>
    <w:bookmarkEnd w:id="429"/>
    <w:p w14:paraId="1C455094" w14:textId="77777777" w:rsidR="0056353C" w:rsidRPr="009C7F70" w:rsidRDefault="0056353C" w:rsidP="004F2630">
      <w:pPr>
        <w:pStyle w:val="Heading1"/>
        <w:keepNext w:val="0"/>
        <w:keepLines w:val="0"/>
        <w:spacing w:before="480"/>
        <w:rPr>
          <w:rFonts w:eastAsia="DFKai-SB"/>
          <w:b/>
          <w:color w:val="000000" w:themeColor="text1"/>
          <w:sz w:val="46"/>
          <w:szCs w:val="46"/>
        </w:rPr>
      </w:pPr>
      <w:r w:rsidRPr="009C7F70">
        <w:rPr>
          <w:rFonts w:eastAsia="DFKai-SB"/>
          <w:color w:val="000000" w:themeColor="text1"/>
        </w:rPr>
        <w:fldChar w:fldCharType="end"/>
      </w:r>
      <w:r w:rsidRPr="009C7F70">
        <w:rPr>
          <w:rFonts w:eastAsia="DFKai-SB"/>
          <w:b/>
          <w:color w:val="000000" w:themeColor="text1"/>
          <w:sz w:val="46"/>
          <w:szCs w:val="46"/>
        </w:rPr>
        <w:t>Make It Your Own</w:t>
      </w:r>
    </w:p>
    <w:p w14:paraId="2A30EE8C" w14:textId="77777777" w:rsidR="0056353C" w:rsidRPr="009C7F70" w:rsidRDefault="0056353C" w:rsidP="004F2630">
      <w:pPr>
        <w:rPr>
          <w:rFonts w:eastAsia="DFKai-SB"/>
          <w:color w:val="000000" w:themeColor="text1"/>
        </w:rPr>
      </w:pPr>
      <w:r w:rsidRPr="009C7F70">
        <w:rPr>
          <w:rFonts w:eastAsia="DFKai-SB"/>
          <w:color w:val="000000" w:themeColor="text1"/>
        </w:rPr>
        <w:t>You just walked through someone else's plan for creating a program, so now it's time to make it your own. What additional features or challenges do you want to create?</w:t>
      </w:r>
    </w:p>
    <w:p w14:paraId="323C2DDA" w14:textId="77777777" w:rsidR="0056353C" w:rsidRPr="009C7F70" w:rsidRDefault="0056353C" w:rsidP="004F2630">
      <w:pPr>
        <w:pStyle w:val="Heading1"/>
        <w:keepNext w:val="0"/>
        <w:keepLines w:val="0"/>
        <w:spacing w:before="480"/>
        <w:rPr>
          <w:rFonts w:eastAsia="DFKai-SB"/>
          <w:b/>
          <w:color w:val="000000" w:themeColor="text1"/>
          <w:sz w:val="46"/>
          <w:szCs w:val="46"/>
        </w:rPr>
      </w:pPr>
      <w:bookmarkStart w:id="430" w:name="_d7agwdalofnf" w:colFirst="0" w:colLast="0"/>
      <w:bookmarkEnd w:id="430"/>
      <w:r w:rsidRPr="009C7F70">
        <w:rPr>
          <w:rFonts w:eastAsia="DFKai-SB"/>
          <w:b/>
          <w:color w:val="000000" w:themeColor="text1"/>
          <w:sz w:val="46"/>
          <w:szCs w:val="46"/>
        </w:rPr>
        <w:t>Do This</w:t>
      </w:r>
    </w:p>
    <w:p w14:paraId="49B7D87D" w14:textId="77777777" w:rsidR="0056353C" w:rsidRPr="009C7F70" w:rsidRDefault="0056353C" w:rsidP="004F2630">
      <w:pPr>
        <w:rPr>
          <w:rFonts w:eastAsia="DFKai-SB"/>
          <w:color w:val="000000" w:themeColor="text1"/>
        </w:rPr>
      </w:pPr>
      <w:r w:rsidRPr="009C7F70">
        <w:rPr>
          <w:rFonts w:eastAsia="DFKai-SB"/>
          <w:color w:val="000000" w:themeColor="text1"/>
        </w:rPr>
        <w:t>Select one of the challenges below to add to the game or come up with a challenge of your own.</w:t>
      </w:r>
    </w:p>
    <w:p w14:paraId="2CF91A83" w14:textId="77777777" w:rsidR="0056353C" w:rsidRPr="009C7F70" w:rsidRDefault="0056353C" w:rsidP="004F2630">
      <w:pPr>
        <w:numPr>
          <w:ilvl w:val="0"/>
          <w:numId w:val="162"/>
        </w:numPr>
        <w:rPr>
          <w:rFonts w:eastAsia="DFKai-SB"/>
          <w:color w:val="000000" w:themeColor="text1"/>
        </w:rPr>
      </w:pPr>
      <w:r w:rsidRPr="009C7F70">
        <w:rPr>
          <w:rFonts w:eastAsia="DFKai-SB"/>
          <w:color w:val="000000" w:themeColor="text1"/>
        </w:rPr>
        <w:t>Change the look and layout of the screens</w:t>
      </w:r>
    </w:p>
    <w:p w14:paraId="6B7AEB07" w14:textId="77777777" w:rsidR="0056353C" w:rsidRPr="009C7F70" w:rsidRDefault="0056353C" w:rsidP="004F2630">
      <w:pPr>
        <w:numPr>
          <w:ilvl w:val="0"/>
          <w:numId w:val="162"/>
        </w:numPr>
        <w:rPr>
          <w:rFonts w:eastAsia="DFKai-SB"/>
          <w:color w:val="000000" w:themeColor="text1"/>
        </w:rPr>
      </w:pPr>
      <w:r w:rsidRPr="009C7F70">
        <w:rPr>
          <w:rFonts w:eastAsia="DFKai-SB"/>
          <w:color w:val="000000" w:themeColor="text1"/>
        </w:rPr>
        <w:t>Use the buzzer or the led to show when one of the buttons has been clicked</w:t>
      </w:r>
    </w:p>
    <w:p w14:paraId="65976AC5" w14:textId="77777777" w:rsidR="0056353C" w:rsidRPr="009C7F70" w:rsidRDefault="0056353C" w:rsidP="004F2630">
      <w:pPr>
        <w:numPr>
          <w:ilvl w:val="0"/>
          <w:numId w:val="162"/>
        </w:numPr>
        <w:rPr>
          <w:rFonts w:eastAsia="DFKai-SB"/>
          <w:color w:val="000000" w:themeColor="text1"/>
        </w:rPr>
      </w:pPr>
      <w:r w:rsidRPr="009C7F70">
        <w:rPr>
          <w:rFonts w:eastAsia="DFKai-SB"/>
          <w:color w:val="000000" w:themeColor="text1"/>
        </w:rPr>
        <w:t>Set the "icon-color" property of "winner_image" to the winning color</w:t>
      </w:r>
    </w:p>
    <w:p w14:paraId="7CE7F1E3" w14:textId="77777777" w:rsidR="0056353C" w:rsidRPr="009C7F70" w:rsidRDefault="0056353C" w:rsidP="004F2630">
      <w:pPr>
        <w:numPr>
          <w:ilvl w:val="0"/>
          <w:numId w:val="162"/>
        </w:numPr>
        <w:rPr>
          <w:rFonts w:eastAsia="DFKai-SB"/>
          <w:color w:val="000000" w:themeColor="text1"/>
        </w:rPr>
      </w:pPr>
      <w:r w:rsidRPr="009C7F70">
        <w:rPr>
          <w:rFonts w:eastAsia="DFKai-SB"/>
          <w:color w:val="000000" w:themeColor="text1"/>
        </w:rPr>
        <w:t>Make the emojis start out sad, change to meh halfway, and end up happy</w:t>
      </w:r>
    </w:p>
    <w:p w14:paraId="69378800" w14:textId="77777777" w:rsidR="0056353C" w:rsidRPr="009C7F70" w:rsidRDefault="0056353C" w:rsidP="004F2630">
      <w:pPr>
        <w:numPr>
          <w:ilvl w:val="0"/>
          <w:numId w:val="162"/>
        </w:numPr>
        <w:rPr>
          <w:rFonts w:eastAsia="DFKai-SB"/>
          <w:color w:val="000000" w:themeColor="text1"/>
        </w:rPr>
      </w:pPr>
      <w:r w:rsidRPr="009C7F70">
        <w:rPr>
          <w:rFonts w:eastAsia="DFKai-SB"/>
          <w:color w:val="000000" w:themeColor="text1"/>
        </w:rPr>
        <w:t>Use a variable and conditionals to make sure that players can only move their emojis when the "game" screen is showing</w:t>
      </w:r>
    </w:p>
    <w:p w14:paraId="12694FA1" w14:textId="77777777" w:rsidR="0056353C" w:rsidRPr="009C7F70" w:rsidRDefault="0056353C" w:rsidP="004F2630">
      <w:pPr>
        <w:rPr>
          <w:rFonts w:eastAsia="DFKai-SB"/>
          <w:color w:val="000000" w:themeColor="text1"/>
        </w:rPr>
      </w:pPr>
    </w:p>
    <w:p w14:paraId="6D208EFB" w14:textId="77777777" w:rsidR="0056353C" w:rsidRPr="009C7F70" w:rsidRDefault="0056353C" w:rsidP="004F2630">
      <w:pPr>
        <w:rPr>
          <w:rFonts w:eastAsia="DFKai-SB"/>
          <w:color w:val="000000" w:themeColor="text1"/>
        </w:rPr>
      </w:pPr>
      <w:r w:rsidRPr="009C7F70">
        <w:rPr>
          <w:rFonts w:eastAsia="DFKai-SB"/>
          <w:color w:val="000000" w:themeColor="text1"/>
        </w:rPr>
        <w:t>自己的程式</w:t>
      </w:r>
      <w:r w:rsidRPr="009C7F70">
        <w:rPr>
          <w:rFonts w:eastAsia="DFKai-SB"/>
          <w:color w:val="000000" w:themeColor="text1"/>
        </w:rPr>
        <w:br/>
      </w:r>
      <w:r w:rsidRPr="009C7F70">
        <w:rPr>
          <w:rFonts w:eastAsia="DFKai-SB"/>
          <w:color w:val="000000" w:themeColor="text1"/>
        </w:rPr>
        <w:t>你剛剛執行完其他人所編寫的程式計劃，所以現在是時候讓它成為你自己的計劃了。您想要增加哪些其他功能或挑戰呢？</w:t>
      </w:r>
    </w:p>
    <w:p w14:paraId="151A1591" w14:textId="77777777" w:rsidR="0056353C" w:rsidRPr="009C7F70" w:rsidRDefault="0056353C" w:rsidP="004F2630">
      <w:pPr>
        <w:rPr>
          <w:rFonts w:eastAsia="DFKai-SB"/>
          <w:color w:val="000000" w:themeColor="text1"/>
          <w:sz w:val="26"/>
          <w:szCs w:val="26"/>
        </w:rPr>
      </w:pPr>
      <w:r w:rsidRPr="009C7F70">
        <w:rPr>
          <w:rFonts w:eastAsia="DFKai-SB"/>
          <w:color w:val="000000" w:themeColor="text1"/>
        </w:rPr>
        <w:lastRenderedPageBreak/>
        <w:br/>
      </w:r>
      <w:r w:rsidRPr="009C7F70">
        <w:rPr>
          <w:rFonts w:eastAsia="DFKai-SB"/>
          <w:color w:val="000000" w:themeColor="text1"/>
          <w:sz w:val="26"/>
          <w:szCs w:val="26"/>
        </w:rPr>
        <w:t>動手做</w:t>
      </w:r>
    </w:p>
    <w:p w14:paraId="24BA222F" w14:textId="77777777" w:rsidR="0056353C" w:rsidRPr="009C7F70" w:rsidRDefault="0056353C" w:rsidP="004F2630">
      <w:pPr>
        <w:rPr>
          <w:rFonts w:eastAsia="DFKai-SB"/>
          <w:color w:val="000000" w:themeColor="text1"/>
        </w:rPr>
      </w:pPr>
      <w:r w:rsidRPr="009C7F70">
        <w:rPr>
          <w:rFonts w:eastAsia="DFKai-SB"/>
          <w:color w:val="000000" w:themeColor="text1"/>
        </w:rPr>
        <w:t>選擇以下挑戰之一添加到遊戲中或提出自己的挑戰。</w:t>
      </w:r>
    </w:p>
    <w:p w14:paraId="13BE3BFE" w14:textId="77777777" w:rsidR="0056353C" w:rsidRPr="009C7F70" w:rsidRDefault="0056353C" w:rsidP="004F2630">
      <w:pPr>
        <w:numPr>
          <w:ilvl w:val="0"/>
          <w:numId w:val="161"/>
        </w:numPr>
        <w:rPr>
          <w:rFonts w:eastAsia="DFKai-SB"/>
          <w:color w:val="000000" w:themeColor="text1"/>
        </w:rPr>
      </w:pPr>
      <w:r w:rsidRPr="009C7F70">
        <w:rPr>
          <w:rFonts w:eastAsia="DFKai-SB"/>
          <w:color w:val="000000" w:themeColor="text1"/>
        </w:rPr>
        <w:t>更改畫面的外觀和佈局</w:t>
      </w:r>
    </w:p>
    <w:p w14:paraId="04104DBA" w14:textId="77777777" w:rsidR="0056353C" w:rsidRPr="009C7F70" w:rsidRDefault="0056353C" w:rsidP="004F2630">
      <w:pPr>
        <w:numPr>
          <w:ilvl w:val="0"/>
          <w:numId w:val="161"/>
        </w:numPr>
        <w:rPr>
          <w:rFonts w:eastAsia="DFKai-SB"/>
          <w:color w:val="000000" w:themeColor="text1"/>
        </w:rPr>
      </w:pPr>
      <w:r w:rsidRPr="009C7F70">
        <w:rPr>
          <w:rFonts w:eastAsia="DFKai-SB"/>
          <w:color w:val="000000" w:themeColor="text1"/>
        </w:rPr>
        <w:t>點擊其中一個按鈕時，使用蜂鳴器出聲或指示燈顯示</w:t>
      </w:r>
    </w:p>
    <w:p w14:paraId="008292DE" w14:textId="77777777" w:rsidR="0056353C" w:rsidRPr="009C7F70" w:rsidRDefault="0056353C" w:rsidP="004F2630">
      <w:pPr>
        <w:numPr>
          <w:ilvl w:val="0"/>
          <w:numId w:val="161"/>
        </w:numPr>
        <w:rPr>
          <w:rFonts w:eastAsia="DFKai-SB"/>
          <w:color w:val="000000" w:themeColor="text1"/>
        </w:rPr>
      </w:pPr>
      <w:r w:rsidRPr="009C7F70">
        <w:rPr>
          <w:rFonts w:eastAsia="DFKai-SB"/>
          <w:color w:val="000000" w:themeColor="text1"/>
        </w:rPr>
        <w:t>將</w:t>
      </w:r>
      <w:r w:rsidRPr="009C7F70">
        <w:rPr>
          <w:rFonts w:eastAsia="DFKai-SB"/>
          <w:color w:val="000000" w:themeColor="text1"/>
        </w:rPr>
        <w:t>“winner_image”</w:t>
      </w:r>
      <w:r w:rsidRPr="009C7F70">
        <w:rPr>
          <w:rFonts w:eastAsia="DFKai-SB"/>
          <w:color w:val="000000" w:themeColor="text1"/>
        </w:rPr>
        <w:t>的</w:t>
      </w:r>
      <w:r w:rsidRPr="009C7F70">
        <w:rPr>
          <w:rFonts w:eastAsia="DFKai-SB"/>
          <w:color w:val="000000" w:themeColor="text1"/>
        </w:rPr>
        <w:t>“icon-color”</w:t>
      </w:r>
      <w:r w:rsidRPr="009C7F70">
        <w:rPr>
          <w:rFonts w:eastAsia="DFKai-SB"/>
          <w:color w:val="000000" w:themeColor="text1"/>
        </w:rPr>
        <w:t>屬性設置為獲勝顏色</w:t>
      </w:r>
    </w:p>
    <w:p w14:paraId="2C490E44" w14:textId="77777777" w:rsidR="0056353C" w:rsidRPr="009C7F70" w:rsidRDefault="0056353C" w:rsidP="004F2630">
      <w:pPr>
        <w:numPr>
          <w:ilvl w:val="0"/>
          <w:numId w:val="161"/>
        </w:numPr>
        <w:rPr>
          <w:rFonts w:eastAsia="DFKai-SB"/>
          <w:color w:val="000000" w:themeColor="text1"/>
        </w:rPr>
      </w:pPr>
      <w:r w:rsidRPr="009C7F70">
        <w:rPr>
          <w:rFonts w:eastAsia="DFKai-SB"/>
          <w:color w:val="000000" w:themeColor="text1"/>
        </w:rPr>
        <w:t>讓表情符號開始由悲傷，變到平和，最後變成快樂</w:t>
      </w:r>
    </w:p>
    <w:p w14:paraId="09B5025A" w14:textId="77777777" w:rsidR="0056353C" w:rsidRPr="009C7F70" w:rsidRDefault="0056353C" w:rsidP="004F2630">
      <w:pPr>
        <w:numPr>
          <w:ilvl w:val="0"/>
          <w:numId w:val="161"/>
        </w:numPr>
        <w:rPr>
          <w:rFonts w:eastAsia="DFKai-SB"/>
          <w:color w:val="000000" w:themeColor="text1"/>
        </w:rPr>
      </w:pPr>
      <w:r w:rsidRPr="009C7F70">
        <w:rPr>
          <w:rFonts w:eastAsia="DFKai-SB"/>
          <w:color w:val="000000" w:themeColor="text1"/>
        </w:rPr>
        <w:t>使用變數和條件式確保玩家只能在</w:t>
      </w:r>
      <w:r w:rsidRPr="009C7F70">
        <w:rPr>
          <w:rFonts w:eastAsia="DFKai-SB"/>
          <w:color w:val="000000" w:themeColor="text1"/>
        </w:rPr>
        <w:t>“game”</w:t>
      </w:r>
      <w:r w:rsidRPr="009C7F70">
        <w:rPr>
          <w:rFonts w:eastAsia="DFKai-SB"/>
          <w:color w:val="000000" w:themeColor="text1"/>
        </w:rPr>
        <w:t>畫面顯示時移動他們的笑臉符號</w:t>
      </w:r>
    </w:p>
    <w:p w14:paraId="15A7433A"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431" w:name="_tevcitump7l4" w:colFirst="0" w:colLast="0"/>
      <w:bookmarkEnd w:id="431"/>
      <w:r w:rsidRPr="009C7F70">
        <w:rPr>
          <w:rFonts w:eastAsia="DFKai-SB"/>
          <w:b/>
          <w:color w:val="000000" w:themeColor="text1"/>
          <w:sz w:val="34"/>
          <w:szCs w:val="34"/>
        </w:rPr>
        <w:t>Wrap Up (20 min)</w:t>
      </w:r>
    </w:p>
    <w:p w14:paraId="4CCAB2D1" w14:textId="77777777" w:rsidR="0056353C" w:rsidRPr="009C7F70" w:rsidRDefault="0056353C" w:rsidP="004F2630">
      <w:pPr>
        <w:pStyle w:val="Heading3"/>
        <w:keepNext w:val="0"/>
        <w:keepLines w:val="0"/>
        <w:spacing w:before="280"/>
        <w:rPr>
          <w:rFonts w:eastAsia="DFKai-SB"/>
          <w:b/>
          <w:color w:val="000000" w:themeColor="text1"/>
          <w:sz w:val="26"/>
          <w:szCs w:val="26"/>
        </w:rPr>
      </w:pPr>
      <w:bookmarkStart w:id="432" w:name="_od5gwapjf6gq" w:colFirst="0" w:colLast="0"/>
      <w:bookmarkEnd w:id="432"/>
      <w:r w:rsidRPr="009C7F70">
        <w:rPr>
          <w:rFonts w:eastAsia="DFKai-SB"/>
          <w:b/>
          <w:color w:val="000000" w:themeColor="text1"/>
          <w:sz w:val="26"/>
          <w:szCs w:val="26"/>
        </w:rPr>
        <w:t>Make It Your Own</w:t>
      </w:r>
    </w:p>
    <w:p w14:paraId="173AE8F8" w14:textId="77777777" w:rsidR="0056353C" w:rsidRPr="009C7F70" w:rsidRDefault="0056353C" w:rsidP="004F2630">
      <w:pPr>
        <w:rPr>
          <w:rFonts w:eastAsia="DFKai-SB"/>
          <w:color w:val="000000" w:themeColor="text1"/>
        </w:rPr>
      </w:pPr>
      <w:r w:rsidRPr="009C7F70">
        <w:rPr>
          <w:rFonts w:eastAsia="DFKai-SB"/>
          <w:color w:val="000000" w:themeColor="text1"/>
        </w:rPr>
        <w:t>This last level encourages students to make the game their own. If students have made their way to this point they have all the skills they need to progress through the curriculum, so there is no pressure to complete any of the modifications suggested in this level. If you have time, however, getting practice planning and implementing new features will be a useful skill. Even just modifying the look of the screens is an easy way students can make the game their own.</w:t>
      </w:r>
    </w:p>
    <w:p w14:paraId="4A0828B7" w14:textId="77777777" w:rsidR="0056353C" w:rsidRPr="009C7F70" w:rsidRDefault="0056353C" w:rsidP="004F2630">
      <w:pPr>
        <w:rPr>
          <w:rFonts w:eastAsia="DFKai-SB"/>
          <w:color w:val="000000" w:themeColor="text1"/>
        </w:rPr>
      </w:pPr>
      <w:r w:rsidRPr="009C7F70">
        <w:rPr>
          <w:rFonts w:eastAsia="DFKai-SB"/>
          <w:b/>
          <w:color w:val="000000" w:themeColor="text1"/>
        </w:rPr>
        <w:t>Share:</w:t>
      </w:r>
      <w:r w:rsidRPr="009C7F70">
        <w:rPr>
          <w:rFonts w:eastAsia="DFKai-SB"/>
          <w:color w:val="000000" w:themeColor="text1"/>
        </w:rPr>
        <w:t xml:space="preserve"> Once students have completed the project they can share their work with their classmates. Encourage students to showcase the additional code they wrote and explain how it has changed the way the game works.</w:t>
      </w:r>
    </w:p>
    <w:p w14:paraId="360EDE48" w14:textId="77777777" w:rsidR="0056353C" w:rsidRPr="009C7F70" w:rsidRDefault="0056353C" w:rsidP="004F2630">
      <w:pPr>
        <w:rPr>
          <w:rFonts w:eastAsia="DFKai-SB"/>
          <w:color w:val="000000" w:themeColor="text1"/>
        </w:rPr>
      </w:pPr>
    </w:p>
    <w:p w14:paraId="737235E9" w14:textId="77777777" w:rsidR="0056353C" w:rsidRPr="009C7F70" w:rsidRDefault="0056353C" w:rsidP="004F2630">
      <w:pPr>
        <w:rPr>
          <w:rFonts w:eastAsia="DFKai-SB"/>
          <w:color w:val="000000" w:themeColor="text1"/>
        </w:rPr>
      </w:pPr>
      <w:r w:rsidRPr="009C7F70">
        <w:rPr>
          <w:rFonts w:eastAsia="DFKai-SB"/>
          <w:color w:val="000000" w:themeColor="text1"/>
        </w:rPr>
        <w:t>總結（</w:t>
      </w:r>
      <w:r w:rsidRPr="009C7F70">
        <w:rPr>
          <w:rFonts w:eastAsia="DFKai-SB"/>
          <w:color w:val="000000" w:themeColor="text1"/>
        </w:rPr>
        <w:t>20</w:t>
      </w:r>
      <w:r w:rsidRPr="009C7F70">
        <w:rPr>
          <w:rFonts w:eastAsia="DFKai-SB"/>
          <w:color w:val="000000" w:themeColor="text1"/>
        </w:rPr>
        <w:t>分鐘）</w:t>
      </w:r>
      <w:r w:rsidRPr="009C7F70">
        <w:rPr>
          <w:rFonts w:eastAsia="DFKai-SB"/>
          <w:color w:val="000000" w:themeColor="text1"/>
        </w:rPr>
        <w:br/>
      </w:r>
      <w:r w:rsidRPr="009C7F70">
        <w:rPr>
          <w:rFonts w:eastAsia="DFKai-SB"/>
          <w:color w:val="000000" w:themeColor="text1"/>
        </w:rPr>
        <w:t>自己的程式</w:t>
      </w:r>
      <w:r w:rsidRPr="009C7F70">
        <w:rPr>
          <w:rFonts w:eastAsia="DFKai-SB"/>
          <w:color w:val="000000" w:themeColor="text1"/>
        </w:rPr>
        <w:br/>
      </w:r>
      <w:r w:rsidRPr="009C7F70">
        <w:rPr>
          <w:rFonts w:eastAsia="DFKai-SB"/>
          <w:color w:val="000000" w:themeColor="text1"/>
        </w:rPr>
        <w:t>這是最後一個關卡來鼓勵學生製作自己的遊戲。如果學生已經完成到這一步驟，也就擁有完成課程所需的所有技能，因此他們可以自行己決定是否要完成此關卡中建議的任何修改。然而，如果有時間的話，練習計劃和施作新功能將是一項有用的技能。即使只是修改畫面的外觀也是學生可以自己製作遊戲的簡單方法。</w:t>
      </w:r>
      <w:r w:rsidRPr="009C7F70">
        <w:rPr>
          <w:rFonts w:eastAsia="DFKai-SB"/>
          <w:color w:val="000000" w:themeColor="text1"/>
        </w:rPr>
        <w:br/>
      </w:r>
      <w:r w:rsidRPr="009C7F70">
        <w:rPr>
          <w:rFonts w:eastAsia="DFKai-SB"/>
          <w:color w:val="000000" w:themeColor="text1"/>
        </w:rPr>
        <w:t>分享：一旦學生完成了專案，他們就可以與同學分享他們的成果。鼓勵學生展示他們編寫的額外程式碼，並解釋它如何改變遊戲的運作方式。</w:t>
      </w:r>
    </w:p>
    <w:p w14:paraId="7F8B2FF7" w14:textId="77777777" w:rsidR="0056353C" w:rsidRPr="009C7F70" w:rsidRDefault="0056353C" w:rsidP="004F2630">
      <w:pPr>
        <w:rPr>
          <w:rFonts w:eastAsia="DFKai-SB"/>
          <w:color w:val="000000" w:themeColor="text1"/>
        </w:rPr>
      </w:pPr>
    </w:p>
    <w:p w14:paraId="19BC0E8B" w14:textId="77777777" w:rsidR="0056353C" w:rsidRPr="009C7F70" w:rsidRDefault="0056353C" w:rsidP="004F2630">
      <w:pPr>
        <w:pStyle w:val="Heading2"/>
        <w:keepNext w:val="0"/>
        <w:keepLines w:val="0"/>
        <w:spacing w:after="80"/>
        <w:rPr>
          <w:rFonts w:eastAsia="DFKai-SB"/>
          <w:b/>
          <w:color w:val="000000" w:themeColor="text1"/>
          <w:sz w:val="34"/>
          <w:szCs w:val="34"/>
        </w:rPr>
      </w:pPr>
      <w:bookmarkStart w:id="433" w:name="_x8ddlv57vvo" w:colFirst="0" w:colLast="0"/>
      <w:bookmarkEnd w:id="433"/>
      <w:r w:rsidRPr="009C7F70">
        <w:rPr>
          <w:rFonts w:eastAsia="DFKai-SB"/>
          <w:b/>
          <w:color w:val="000000" w:themeColor="text1"/>
          <w:sz w:val="34"/>
          <w:szCs w:val="34"/>
        </w:rPr>
        <w:t>Standards Alignment</w:t>
      </w:r>
    </w:p>
    <w:bookmarkStart w:id="434" w:name="_hae7zqknr41z" w:colFirst="0" w:colLast="0"/>
    <w:bookmarkEnd w:id="434"/>
    <w:p w14:paraId="5E86AF0E" w14:textId="77777777" w:rsidR="0056353C" w:rsidRPr="009C7F70" w:rsidRDefault="0056353C"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begin"/>
      </w:r>
      <w:r w:rsidRPr="009C7F70">
        <w:rPr>
          <w:rFonts w:eastAsia="DFKai-SB"/>
          <w:color w:val="000000" w:themeColor="text1"/>
        </w:rPr>
        <w:instrText xml:space="preserve"> HYPERLINK "https://curriculum.code.org/csd-18/standards/" </w:instrText>
      </w:r>
      <w:r w:rsidRPr="009C7F70">
        <w:rPr>
          <w:rFonts w:eastAsia="DFKai-SB"/>
          <w:color w:val="000000" w:themeColor="text1"/>
        </w:rPr>
        <w:fldChar w:fldCharType="separate"/>
      </w:r>
      <w:r w:rsidRPr="009C7F70">
        <w:rPr>
          <w:rFonts w:eastAsia="DFKai-SB"/>
          <w:b/>
          <w:color w:val="000000" w:themeColor="text1"/>
          <w:sz w:val="22"/>
          <w:szCs w:val="22"/>
        </w:rPr>
        <w:t>View full course alignment</w:t>
      </w:r>
    </w:p>
    <w:bookmarkStart w:id="435" w:name="_s9ni6m7odaan" w:colFirst="0" w:colLast="0"/>
    <w:bookmarkEnd w:id="435"/>
    <w:p w14:paraId="6FF68DA4" w14:textId="77777777" w:rsidR="0056353C" w:rsidRPr="009C7F70" w:rsidRDefault="0056353C" w:rsidP="004F2630">
      <w:pPr>
        <w:pStyle w:val="Heading4"/>
        <w:keepNext w:val="0"/>
        <w:keepLines w:val="0"/>
        <w:spacing w:before="240" w:after="40"/>
        <w:rPr>
          <w:rFonts w:eastAsia="DFKai-SB"/>
          <w:b/>
          <w:color w:val="000000" w:themeColor="text1"/>
          <w:sz w:val="22"/>
          <w:szCs w:val="22"/>
        </w:rPr>
      </w:pPr>
      <w:r w:rsidRPr="009C7F70">
        <w:rPr>
          <w:rFonts w:eastAsia="DFKai-SB"/>
          <w:color w:val="000000" w:themeColor="text1"/>
        </w:rPr>
        <w:fldChar w:fldCharType="end"/>
      </w:r>
      <w:r w:rsidRPr="009C7F70">
        <w:rPr>
          <w:rFonts w:eastAsia="DFKai-SB"/>
          <w:b/>
          <w:color w:val="000000" w:themeColor="text1"/>
          <w:sz w:val="22"/>
          <w:szCs w:val="22"/>
        </w:rPr>
        <w:t>CSTA K-12 Computer Science Standards</w:t>
      </w:r>
    </w:p>
    <w:p w14:paraId="60A4B973" w14:textId="77777777" w:rsidR="0056353C" w:rsidRPr="009C7F70" w:rsidRDefault="0056353C" w:rsidP="004F2630">
      <w:pPr>
        <w:rPr>
          <w:rFonts w:eastAsia="DFKai-SB"/>
          <w:color w:val="000000" w:themeColor="text1"/>
        </w:rPr>
      </w:pPr>
      <w:r w:rsidRPr="009C7F70">
        <w:rPr>
          <w:rFonts w:eastAsia="DFKai-SB"/>
          <w:b/>
          <w:color w:val="000000" w:themeColor="text1"/>
        </w:rPr>
        <w:t>AP</w:t>
      </w:r>
      <w:r w:rsidRPr="009C7F70">
        <w:rPr>
          <w:rFonts w:eastAsia="DFKai-SB"/>
          <w:color w:val="000000" w:themeColor="text1"/>
        </w:rPr>
        <w:t xml:space="preserve"> - Algorithms &amp; Programming</w:t>
      </w:r>
    </w:p>
    <w:p w14:paraId="2A6B47C5" w14:textId="77777777" w:rsidR="0056353C" w:rsidRPr="009C7F70" w:rsidRDefault="0056353C" w:rsidP="004F2630">
      <w:pPr>
        <w:rPr>
          <w:rFonts w:eastAsia="DFKai-SB"/>
          <w:color w:val="000000" w:themeColor="text1"/>
        </w:rPr>
      </w:pPr>
      <w:r w:rsidRPr="009C7F70">
        <w:rPr>
          <w:rFonts w:eastAsia="DFKai-SB"/>
          <w:b/>
          <w:color w:val="000000" w:themeColor="text1"/>
        </w:rPr>
        <w:lastRenderedPageBreak/>
        <w:t>CS</w:t>
      </w:r>
      <w:r w:rsidRPr="009C7F70">
        <w:rPr>
          <w:rFonts w:eastAsia="DFKai-SB"/>
          <w:color w:val="000000" w:themeColor="text1"/>
        </w:rPr>
        <w:t xml:space="preserve"> - Computing Systems</w:t>
      </w:r>
    </w:p>
    <w:p w14:paraId="70AD25FB" w14:textId="77777777" w:rsidR="0056353C" w:rsidRPr="009C7F70" w:rsidRDefault="0056353C" w:rsidP="004F2630">
      <w:pPr>
        <w:ind w:left="720"/>
        <w:rPr>
          <w:rFonts w:eastAsia="DFKai-SB"/>
          <w:color w:val="000000" w:themeColor="text1"/>
        </w:rPr>
      </w:pPr>
    </w:p>
    <w:p w14:paraId="3D971115" w14:textId="54E925B3" w:rsidR="003166B8" w:rsidRDefault="0056353C" w:rsidP="004F2630">
      <w:pPr>
        <w:rPr>
          <w:rFonts w:eastAsia="DFKai-SB"/>
          <w:color w:val="000000" w:themeColor="text1"/>
        </w:rPr>
      </w:pPr>
      <w:r w:rsidRPr="009C7F70">
        <w:rPr>
          <w:rFonts w:eastAsia="DFKai-SB"/>
          <w:color w:val="000000" w:themeColor="text1"/>
        </w:rPr>
        <w:t>標準對照</w:t>
      </w:r>
      <w:r w:rsidRPr="009C7F70">
        <w:rPr>
          <w:rFonts w:eastAsia="DFKai-SB"/>
          <w:color w:val="000000" w:themeColor="text1"/>
        </w:rPr>
        <w:br/>
      </w:r>
      <w:r w:rsidRPr="009C7F70">
        <w:rPr>
          <w:rFonts w:eastAsia="DFKai-SB"/>
          <w:color w:val="000000" w:themeColor="text1"/>
        </w:rPr>
        <w:t>查看完整課程對照</w:t>
      </w:r>
      <w:r w:rsidRPr="009C7F70">
        <w:rPr>
          <w:rFonts w:eastAsia="DFKai-SB"/>
          <w:color w:val="000000" w:themeColor="text1"/>
        </w:rPr>
        <w:br/>
        <w:t>CSTA K-12</w:t>
      </w:r>
      <w:r w:rsidRPr="009C7F70">
        <w:rPr>
          <w:rFonts w:eastAsia="DFKai-SB"/>
          <w:color w:val="000000" w:themeColor="text1"/>
        </w:rPr>
        <w:t>計算機科學標準</w:t>
      </w:r>
      <w:r w:rsidRPr="009C7F70">
        <w:rPr>
          <w:rFonts w:eastAsia="DFKai-SB"/>
          <w:color w:val="000000" w:themeColor="text1"/>
        </w:rPr>
        <w:br/>
        <w:t xml:space="preserve">AP  - </w:t>
      </w:r>
      <w:r w:rsidRPr="009C7F70">
        <w:rPr>
          <w:rFonts w:eastAsia="DFKai-SB"/>
          <w:color w:val="000000" w:themeColor="text1"/>
        </w:rPr>
        <w:t>演算法和程式設計</w:t>
      </w:r>
      <w:r w:rsidRPr="009C7F70">
        <w:rPr>
          <w:rFonts w:eastAsia="DFKai-SB"/>
          <w:color w:val="000000" w:themeColor="text1"/>
        </w:rPr>
        <w:br/>
        <w:t xml:space="preserve">CS  - </w:t>
      </w:r>
      <w:r w:rsidRPr="009C7F70">
        <w:rPr>
          <w:rFonts w:eastAsia="DFKai-SB"/>
          <w:color w:val="000000" w:themeColor="text1"/>
        </w:rPr>
        <w:t>計算機系統</w:t>
      </w:r>
      <w:r w:rsidRPr="009C7F70">
        <w:rPr>
          <w:rFonts w:eastAsia="DFKai-SB"/>
          <w:color w:val="000000" w:themeColor="text1"/>
        </w:rPr>
        <w:br/>
      </w:r>
      <w:r w:rsidR="003166B8">
        <w:rPr>
          <w:rFonts w:eastAsia="DFKai-SB"/>
          <w:color w:val="000000" w:themeColor="text1"/>
        </w:rPr>
        <w:br w:type="page"/>
      </w:r>
    </w:p>
    <w:p w14:paraId="3F5731BD" w14:textId="77777777" w:rsidR="003166B8" w:rsidRPr="00323979" w:rsidRDefault="003166B8" w:rsidP="003166B8">
      <w:pPr>
        <w:pStyle w:val="Heading1"/>
        <w:keepNext w:val="0"/>
        <w:keepLines w:val="0"/>
        <w:spacing w:before="480"/>
        <w:rPr>
          <w:rFonts w:eastAsia="DFKai-SB"/>
          <w:b/>
          <w:color w:val="FFC000"/>
          <w:sz w:val="48"/>
          <w:szCs w:val="48"/>
        </w:rPr>
      </w:pPr>
      <w:bookmarkStart w:id="436" w:name="_lgxdogjujxbn" w:colFirst="0" w:colLast="0"/>
      <w:bookmarkEnd w:id="436"/>
      <w:r w:rsidRPr="00323979">
        <w:rPr>
          <w:rFonts w:eastAsia="DFKai-SB"/>
          <w:b/>
          <w:color w:val="FFC000"/>
          <w:sz w:val="48"/>
          <w:szCs w:val="48"/>
        </w:rPr>
        <w:lastRenderedPageBreak/>
        <w:t>Lesson 9: Project: Make a Game</w:t>
      </w:r>
    </w:p>
    <w:p w14:paraId="0F1BF0D0" w14:textId="77777777" w:rsidR="003166B8" w:rsidRPr="00323979" w:rsidRDefault="003166B8" w:rsidP="003166B8">
      <w:pPr>
        <w:rPr>
          <w:rFonts w:eastAsia="DFKai-SB"/>
        </w:rPr>
      </w:pPr>
      <w:r w:rsidRPr="00323979">
        <w:rPr>
          <w:rFonts w:eastAsia="DFKai-SB"/>
        </w:rPr>
        <w:t>第</w:t>
      </w:r>
      <w:r w:rsidRPr="00323979">
        <w:rPr>
          <w:rFonts w:eastAsia="DFKai-SB"/>
        </w:rPr>
        <w:t>9</w:t>
      </w:r>
      <w:r w:rsidRPr="00323979">
        <w:rPr>
          <w:rFonts w:eastAsia="DFKai-SB"/>
        </w:rPr>
        <w:t>課：專案：製作遊戲</w:t>
      </w:r>
    </w:p>
    <w:p w14:paraId="3DF2042D" w14:textId="77777777" w:rsidR="003166B8" w:rsidRPr="00323979" w:rsidRDefault="003166B8" w:rsidP="003166B8">
      <w:pPr>
        <w:pStyle w:val="Heading4"/>
        <w:keepNext w:val="0"/>
        <w:keepLines w:val="0"/>
        <w:spacing w:before="240" w:after="40"/>
        <w:rPr>
          <w:rFonts w:eastAsia="DFKai-SB"/>
          <w:b/>
          <w:color w:val="auto"/>
          <w:sz w:val="22"/>
          <w:szCs w:val="22"/>
        </w:rPr>
      </w:pPr>
      <w:bookmarkStart w:id="437" w:name="_htskev5vh70i" w:colFirst="0" w:colLast="0"/>
      <w:bookmarkEnd w:id="437"/>
      <w:r w:rsidRPr="00323979">
        <w:rPr>
          <w:rFonts w:eastAsia="DFKai-SB"/>
          <w:b/>
          <w:color w:val="auto"/>
          <w:sz w:val="22"/>
          <w:szCs w:val="22"/>
        </w:rPr>
        <w:t>App Lab | Maker Toolkit | Project</w:t>
      </w:r>
    </w:p>
    <w:p w14:paraId="0896F710" w14:textId="77777777" w:rsidR="003166B8" w:rsidRPr="00323979" w:rsidRDefault="003166B8" w:rsidP="003166B8">
      <w:pPr>
        <w:rPr>
          <w:rFonts w:eastAsia="DFKai-SB"/>
          <w:b/>
          <w:sz w:val="34"/>
          <w:szCs w:val="34"/>
        </w:rPr>
      </w:pPr>
      <w:r w:rsidRPr="00323979">
        <w:rPr>
          <w:rFonts w:eastAsia="DFKai-SB"/>
        </w:rPr>
        <w:t xml:space="preserve">App Lab| </w:t>
      </w:r>
      <w:r w:rsidRPr="00323979">
        <w:rPr>
          <w:rFonts w:eastAsia="DFKai-SB"/>
        </w:rPr>
        <w:t>創客工具組</w:t>
      </w:r>
      <w:r w:rsidRPr="00323979">
        <w:rPr>
          <w:rFonts w:eastAsia="DFKai-SB"/>
        </w:rPr>
        <w:t xml:space="preserve"> | </w:t>
      </w:r>
      <w:r w:rsidRPr="00323979">
        <w:rPr>
          <w:rFonts w:eastAsia="DFKai-SB"/>
        </w:rPr>
        <w:t>專案</w:t>
      </w:r>
    </w:p>
    <w:p w14:paraId="2290C395" w14:textId="77777777" w:rsidR="003166B8" w:rsidRPr="00323979" w:rsidRDefault="003166B8" w:rsidP="003166B8">
      <w:pPr>
        <w:pStyle w:val="Heading2"/>
        <w:keepNext w:val="0"/>
        <w:keepLines w:val="0"/>
        <w:spacing w:after="80"/>
        <w:rPr>
          <w:rFonts w:eastAsia="DFKai-SB"/>
          <w:b/>
          <w:sz w:val="34"/>
          <w:szCs w:val="34"/>
        </w:rPr>
      </w:pPr>
      <w:bookmarkStart w:id="438" w:name="_nf1rngj09qnq" w:colFirst="0" w:colLast="0"/>
      <w:bookmarkEnd w:id="438"/>
      <w:r w:rsidRPr="00323979">
        <w:rPr>
          <w:rFonts w:eastAsia="DFKai-SB"/>
          <w:b/>
          <w:sz w:val="34"/>
          <w:szCs w:val="34"/>
        </w:rPr>
        <w:t>Overview</w:t>
      </w:r>
    </w:p>
    <w:p w14:paraId="26ABE965" w14:textId="77777777" w:rsidR="003166B8" w:rsidRPr="00323979" w:rsidRDefault="003166B8" w:rsidP="003166B8">
      <w:pPr>
        <w:rPr>
          <w:rFonts w:eastAsia="DFKai-SB"/>
        </w:rPr>
      </w:pPr>
      <w:r w:rsidRPr="00323979">
        <w:rPr>
          <w:rFonts w:eastAsia="DFKai-SB"/>
        </w:rPr>
        <w:t xml:space="preserve">Students take what they've learned through chapter one, and develop an app of their own design that uses the board to output information. </w:t>
      </w:r>
    </w:p>
    <w:p w14:paraId="2C259F5C" w14:textId="77777777" w:rsidR="003166B8" w:rsidRPr="00323979" w:rsidRDefault="003166B8" w:rsidP="003166B8">
      <w:pPr>
        <w:rPr>
          <w:rFonts w:eastAsia="DFKai-SB"/>
        </w:rPr>
      </w:pPr>
      <w:r w:rsidRPr="00323979">
        <w:rPr>
          <w:rFonts w:eastAsia="DFKai-SB"/>
        </w:rPr>
        <w:t>課程概述</w:t>
      </w:r>
    </w:p>
    <w:p w14:paraId="3A5F53D4" w14:textId="77777777" w:rsidR="003166B8" w:rsidRPr="00323979" w:rsidRDefault="003166B8" w:rsidP="003166B8">
      <w:pPr>
        <w:rPr>
          <w:rFonts w:eastAsia="DFKai-SB"/>
        </w:rPr>
      </w:pPr>
      <w:r w:rsidRPr="00323979">
        <w:rPr>
          <w:rFonts w:eastAsia="DFKai-SB"/>
        </w:rPr>
        <w:t>學生們可以透過第一章所學到的東西，開發一個自己設計的應用程式，使用實驗板來輸出資訊。</w:t>
      </w:r>
    </w:p>
    <w:p w14:paraId="761FC9D3" w14:textId="77777777" w:rsidR="003166B8" w:rsidRPr="00323979" w:rsidRDefault="003166B8" w:rsidP="003166B8">
      <w:pPr>
        <w:pStyle w:val="Heading2"/>
        <w:keepNext w:val="0"/>
        <w:keepLines w:val="0"/>
        <w:spacing w:after="80"/>
        <w:rPr>
          <w:rFonts w:eastAsia="DFKai-SB"/>
          <w:b/>
          <w:sz w:val="34"/>
          <w:szCs w:val="34"/>
        </w:rPr>
      </w:pPr>
      <w:bookmarkStart w:id="439" w:name="_dsuwrhn05bhs" w:colFirst="0" w:colLast="0"/>
      <w:bookmarkEnd w:id="439"/>
      <w:r w:rsidRPr="00323979">
        <w:rPr>
          <w:rFonts w:eastAsia="DFKai-SB"/>
          <w:b/>
          <w:sz w:val="34"/>
          <w:szCs w:val="34"/>
        </w:rPr>
        <w:t>Purpose</w:t>
      </w:r>
    </w:p>
    <w:p w14:paraId="3C8E8D60" w14:textId="77777777" w:rsidR="003166B8" w:rsidRPr="00323979" w:rsidRDefault="003166B8" w:rsidP="003166B8">
      <w:pPr>
        <w:rPr>
          <w:rFonts w:eastAsia="DFKai-SB"/>
        </w:rPr>
      </w:pPr>
      <w:r w:rsidRPr="00323979">
        <w:rPr>
          <w:rFonts w:eastAsia="DFKai-SB"/>
        </w:rPr>
        <w:t>This end of chapter assessment is a good place for students to bring together all the pieces they have learned (event handlers, loops, using the board as output) in one place. This project is purposefully left very open to allow students thing broadly about how physical output might be useful in an app - this is a great opportunity to encourage students to revisit programs they've written earlier in this unit or in Unit 4 that would benefit from using the board to output information.</w:t>
      </w:r>
    </w:p>
    <w:p w14:paraId="43D2811A" w14:textId="77777777" w:rsidR="003166B8" w:rsidRPr="00323979" w:rsidRDefault="003166B8" w:rsidP="003166B8">
      <w:pPr>
        <w:pStyle w:val="Heading2"/>
        <w:keepNext w:val="0"/>
        <w:keepLines w:val="0"/>
        <w:spacing w:after="80"/>
        <w:rPr>
          <w:rFonts w:eastAsia="DFKai-SB"/>
          <w:sz w:val="22"/>
          <w:szCs w:val="22"/>
        </w:rPr>
      </w:pPr>
      <w:bookmarkStart w:id="440" w:name="_hx0jv0effip6" w:colFirst="0" w:colLast="0"/>
      <w:bookmarkEnd w:id="440"/>
      <w:r w:rsidRPr="00323979">
        <w:rPr>
          <w:rFonts w:eastAsia="DFKai-SB"/>
          <w:sz w:val="22"/>
          <w:szCs w:val="22"/>
        </w:rPr>
        <w:t>課程目的</w:t>
      </w:r>
    </w:p>
    <w:p w14:paraId="7DAFAB7E" w14:textId="77777777" w:rsidR="003166B8" w:rsidRPr="00323979" w:rsidRDefault="003166B8" w:rsidP="003166B8">
      <w:pPr>
        <w:pStyle w:val="Heading2"/>
        <w:keepNext w:val="0"/>
        <w:keepLines w:val="0"/>
        <w:spacing w:after="80"/>
        <w:rPr>
          <w:rFonts w:eastAsia="DFKai-SB"/>
          <w:sz w:val="22"/>
          <w:szCs w:val="22"/>
        </w:rPr>
      </w:pPr>
      <w:bookmarkStart w:id="441" w:name="_t5xfmv81sxjc" w:colFirst="0" w:colLast="0"/>
      <w:bookmarkEnd w:id="441"/>
      <w:r w:rsidRPr="00323979">
        <w:rPr>
          <w:rFonts w:eastAsia="DFKai-SB"/>
          <w:sz w:val="22"/>
          <w:szCs w:val="22"/>
        </w:rPr>
        <w:t>本章最後的評估部分</w:t>
      </w:r>
      <w:r w:rsidRPr="00323979">
        <w:rPr>
          <w:rFonts w:eastAsia="DFKai-SB"/>
          <w:sz w:val="22"/>
          <w:szCs w:val="22"/>
        </w:rPr>
        <w:t xml:space="preserve">, </w:t>
      </w:r>
      <w:r w:rsidRPr="00323979">
        <w:rPr>
          <w:rFonts w:eastAsia="DFKai-SB"/>
          <w:sz w:val="22"/>
          <w:szCs w:val="22"/>
        </w:rPr>
        <w:t>是一個能讓學生們將學習過的所有東西（</w:t>
      </w:r>
      <w:r w:rsidRPr="00323979">
        <w:rPr>
          <w:rFonts w:eastAsia="DFKai-SB"/>
          <w:sz w:val="22"/>
          <w:szCs w:val="22"/>
          <w:rPrChange w:id="442" w:author="沈雨蓁" w:date="2018-10-19T07:12:00Z">
            <w:rPr>
              <w:rFonts w:ascii="Arial Unicode MS" w:eastAsia="Arial Unicode MS" w:hAnsi="Arial Unicode MS" w:cs="Arial Unicode MS"/>
              <w:sz w:val="22"/>
              <w:szCs w:val="22"/>
            </w:rPr>
          </w:rPrChange>
        </w:rPr>
        <w:t>事件處理器</w:t>
      </w:r>
      <w:r w:rsidRPr="00323979">
        <w:rPr>
          <w:rFonts w:eastAsia="DFKai-SB"/>
          <w:sz w:val="22"/>
          <w:szCs w:val="22"/>
        </w:rPr>
        <w:t>，迴圈，使用實驗板作為輸出）整合在一起的好地方。這個專案是非常開放且沒有任何限制的，它能讓學生廣泛地了解實體的輸出在應用程式中的好用之處</w:t>
      </w:r>
      <w:r w:rsidRPr="00323979">
        <w:rPr>
          <w:rFonts w:eastAsia="DFKai-SB"/>
          <w:sz w:val="22"/>
          <w:szCs w:val="22"/>
        </w:rPr>
        <w:t xml:space="preserve"> - </w:t>
      </w:r>
      <w:r w:rsidRPr="00323979">
        <w:rPr>
          <w:rFonts w:eastAsia="DFKai-SB"/>
          <w:sz w:val="22"/>
          <w:szCs w:val="22"/>
        </w:rPr>
        <w:t>而且</w:t>
      </w:r>
      <w:r w:rsidRPr="00323979">
        <w:rPr>
          <w:rFonts w:eastAsia="DFKai-SB"/>
          <w:sz w:val="22"/>
          <w:szCs w:val="22"/>
        </w:rPr>
        <w:t xml:space="preserve">, </w:t>
      </w:r>
      <w:r w:rsidRPr="00323979">
        <w:rPr>
          <w:rFonts w:eastAsia="DFKai-SB"/>
          <w:sz w:val="22"/>
          <w:szCs w:val="22"/>
        </w:rPr>
        <w:t>這是一個很好的機會來鼓勵學生們重新回顧他們稍早之前在本單元或單元四中寫出來的程式</w:t>
      </w:r>
      <w:r w:rsidRPr="00323979">
        <w:rPr>
          <w:rFonts w:eastAsia="DFKai-SB"/>
          <w:sz w:val="22"/>
          <w:szCs w:val="22"/>
        </w:rPr>
        <w:t xml:space="preserve">, </w:t>
      </w:r>
      <w:r w:rsidRPr="00323979">
        <w:rPr>
          <w:rFonts w:eastAsia="DFKai-SB"/>
          <w:sz w:val="22"/>
          <w:szCs w:val="22"/>
        </w:rPr>
        <w:t>並且利用實驗版將程式輸出成資訊。</w:t>
      </w:r>
      <w:r w:rsidRPr="00323979">
        <w:rPr>
          <w:rFonts w:eastAsia="DFKai-SB"/>
          <w:sz w:val="22"/>
          <w:szCs w:val="22"/>
        </w:rPr>
        <w:t xml:space="preserve"> </w:t>
      </w:r>
      <w:bookmarkStart w:id="443" w:name="_nfijq5o13o37" w:colFirst="0" w:colLast="0"/>
      <w:bookmarkStart w:id="444" w:name="_aloq2z1517j6" w:colFirst="0" w:colLast="0"/>
      <w:bookmarkStart w:id="445" w:name="_bezfg7a3e439" w:colFirst="0" w:colLast="0"/>
      <w:bookmarkStart w:id="446" w:name="_xan4cu5ozilt" w:colFirst="0" w:colLast="0"/>
      <w:bookmarkEnd w:id="443"/>
      <w:bookmarkEnd w:id="444"/>
      <w:bookmarkEnd w:id="445"/>
      <w:bookmarkEnd w:id="446"/>
    </w:p>
    <w:p w14:paraId="5752F3F0" w14:textId="77777777" w:rsidR="003166B8" w:rsidRPr="00323979" w:rsidRDefault="003166B8" w:rsidP="003166B8">
      <w:pPr>
        <w:pStyle w:val="Heading2"/>
        <w:keepNext w:val="0"/>
        <w:keepLines w:val="0"/>
        <w:spacing w:after="80"/>
        <w:rPr>
          <w:rFonts w:eastAsia="DFKai-SB"/>
          <w:b/>
          <w:sz w:val="34"/>
          <w:szCs w:val="34"/>
        </w:rPr>
      </w:pPr>
      <w:bookmarkStart w:id="447" w:name="_esxecrmb10cj" w:colFirst="0" w:colLast="0"/>
      <w:bookmarkEnd w:id="447"/>
      <w:r w:rsidRPr="00323979">
        <w:rPr>
          <w:rFonts w:eastAsia="DFKai-SB"/>
          <w:b/>
          <w:sz w:val="34"/>
          <w:szCs w:val="34"/>
        </w:rPr>
        <w:t>Agenda</w:t>
      </w:r>
    </w:p>
    <w:p w14:paraId="24651F12" w14:textId="77777777" w:rsidR="003166B8" w:rsidRPr="00323979" w:rsidRDefault="003166B8" w:rsidP="003166B8">
      <w:pPr>
        <w:numPr>
          <w:ilvl w:val="0"/>
          <w:numId w:val="183"/>
        </w:numPr>
        <w:rPr>
          <w:rFonts w:eastAsia="DFKai-SB"/>
        </w:rPr>
      </w:pPr>
      <w:r w:rsidRPr="00323979">
        <w:rPr>
          <w:rFonts w:eastAsia="DFKai-SB"/>
        </w:rPr>
        <w:fldChar w:fldCharType="begin"/>
      </w:r>
      <w:r w:rsidRPr="00323979">
        <w:rPr>
          <w:rFonts w:eastAsia="DFKai-SB"/>
        </w:rPr>
        <w:instrText xml:space="preserve"> HYPERLINK "https://curriculum.code.org/csd-18/unit6/9/#project-make-a-game0" </w:instrText>
      </w:r>
      <w:r w:rsidRPr="00323979">
        <w:rPr>
          <w:rFonts w:eastAsia="DFKai-SB"/>
        </w:rPr>
        <w:fldChar w:fldCharType="separate"/>
      </w:r>
      <w:r w:rsidRPr="00323979">
        <w:rPr>
          <w:rFonts w:eastAsia="DFKai-SB"/>
          <w:u w:val="single"/>
        </w:rPr>
        <w:t>Warm Up (10 min)</w:t>
      </w:r>
    </w:p>
    <w:p w14:paraId="5665CA0F"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"https://curriculum.code.org/csd-18/unit6/9/#project-make-a-game1" </w:instrText>
      </w:r>
      <w:r w:rsidRPr="00323979">
        <w:rPr>
          <w:rFonts w:eastAsia="DFKai-SB"/>
        </w:rPr>
        <w:fldChar w:fldCharType="separate"/>
      </w:r>
      <w:r w:rsidRPr="00323979">
        <w:rPr>
          <w:rFonts w:eastAsia="DFKai-SB"/>
          <w:u w:val="single"/>
        </w:rPr>
        <w:t>Demo Project Exemplars</w:t>
      </w:r>
    </w:p>
    <w:p w14:paraId="1A057718"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"https://curriculum.code.org/csd-18/unit6/9/#project-make-a-game2" </w:instrText>
      </w:r>
      <w:r w:rsidRPr="00323979">
        <w:rPr>
          <w:rFonts w:eastAsia="DFKai-SB"/>
        </w:rPr>
        <w:fldChar w:fldCharType="separate"/>
      </w:r>
      <w:r w:rsidRPr="00323979">
        <w:rPr>
          <w:rFonts w:eastAsia="DFKai-SB"/>
          <w:u w:val="single"/>
        </w:rPr>
        <w:t>Activity (90 - 120 min)</w:t>
      </w:r>
    </w:p>
    <w:p w14:paraId="5EB69ECC"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"https://curriculum.code.org/csd-18/unit6/9/#project-make-a-game3" </w:instrText>
      </w:r>
      <w:r w:rsidRPr="00323979">
        <w:rPr>
          <w:rFonts w:eastAsia="DFKai-SB"/>
        </w:rPr>
        <w:fldChar w:fldCharType="separate"/>
      </w:r>
      <w:r w:rsidRPr="00323979">
        <w:rPr>
          <w:rFonts w:eastAsia="DFKai-SB"/>
          <w:u w:val="single"/>
        </w:rPr>
        <w:t>Unplugged: Program Planning</w:t>
      </w:r>
    </w:p>
    <w:p w14:paraId="1EF6D21A"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"https://curriculum.code.org/csd-18/unit6/9/#project-make-a-game4" </w:instrText>
      </w:r>
      <w:r w:rsidRPr="00323979">
        <w:rPr>
          <w:rFonts w:eastAsia="DFKai-SB"/>
        </w:rPr>
        <w:fldChar w:fldCharType="separate"/>
      </w:r>
      <w:r w:rsidRPr="00323979">
        <w:rPr>
          <w:rFonts w:eastAsia="DFKai-SB"/>
          <w:u w:val="single"/>
        </w:rPr>
        <w:t>Prototyping the Program</w:t>
      </w:r>
    </w:p>
    <w:p w14:paraId="7DE6E8B0"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"https://curriculum.code.org/csd-18/unit6/9/#project-make-a-game5" </w:instrText>
      </w:r>
      <w:r w:rsidRPr="00323979">
        <w:rPr>
          <w:rFonts w:eastAsia="DFKai-SB"/>
        </w:rPr>
        <w:fldChar w:fldCharType="separate"/>
      </w:r>
      <w:r w:rsidRPr="00323979">
        <w:rPr>
          <w:rFonts w:eastAsia="DFKai-SB"/>
          <w:u w:val="single"/>
        </w:rPr>
        <w:t>Wrap Up (10 min)</w:t>
      </w:r>
    </w:p>
    <w:p w14:paraId="1E799F73"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"https://curriculum.code.org/csd-18/unit6/9/#project-make-a-game6" </w:instrText>
      </w:r>
      <w:r w:rsidRPr="00323979">
        <w:rPr>
          <w:rFonts w:eastAsia="DFKai-SB"/>
        </w:rPr>
        <w:fldChar w:fldCharType="separate"/>
      </w:r>
      <w:r w:rsidRPr="00323979">
        <w:rPr>
          <w:rFonts w:eastAsia="DFKai-SB"/>
          <w:u w:val="single"/>
        </w:rPr>
        <w:t>Sharing Projects</w:t>
      </w:r>
    </w:p>
    <w:p w14:paraId="3AE6CDD4" w14:textId="77777777" w:rsidR="003166B8" w:rsidRPr="00323979" w:rsidRDefault="003166B8" w:rsidP="003166B8">
      <w:pPr>
        <w:numPr>
          <w:ilvl w:val="0"/>
          <w:numId w:val="183"/>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"https://curriculum.code.org/csd-18/unit6/9/#project-make-a-game7" </w:instrText>
      </w:r>
      <w:r w:rsidRPr="00323979">
        <w:rPr>
          <w:rFonts w:eastAsia="DFKai-SB"/>
        </w:rPr>
        <w:fldChar w:fldCharType="separate"/>
      </w:r>
      <w:r w:rsidRPr="00323979">
        <w:rPr>
          <w:rFonts w:eastAsia="DFKai-SB"/>
          <w:u w:val="single"/>
        </w:rPr>
        <w:t>Self Assessment</w:t>
      </w:r>
    </w:p>
    <w:p w14:paraId="437309B1" w14:textId="77777777" w:rsidR="003166B8" w:rsidRPr="00323979" w:rsidRDefault="003166B8" w:rsidP="003166B8">
      <w:pPr>
        <w:pBdr>
          <w:top w:val="nil"/>
          <w:left w:val="nil"/>
          <w:bottom w:val="nil"/>
          <w:right w:val="nil"/>
          <w:between w:val="nil"/>
        </w:pBdr>
        <w:rPr>
          <w:rFonts w:eastAsia="DFKai-SB"/>
        </w:rPr>
      </w:pPr>
      <w:r w:rsidRPr="00323979">
        <w:rPr>
          <w:rFonts w:eastAsia="DFKai-SB"/>
        </w:rPr>
        <w:lastRenderedPageBreak/>
        <w:fldChar w:fldCharType="end"/>
      </w:r>
      <w:r w:rsidRPr="00323979">
        <w:rPr>
          <w:rFonts w:eastAsia="DFKai-SB"/>
        </w:rPr>
        <w:t>課程流程</w:t>
      </w:r>
    </w:p>
    <w:p w14:paraId="2F47B6AD"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熱身（</w:t>
      </w:r>
      <w:r w:rsidRPr="00323979">
        <w:rPr>
          <w:rFonts w:eastAsia="DFKai-SB"/>
        </w:rPr>
        <w:t>10</w:t>
      </w:r>
      <w:r w:rsidRPr="00323979">
        <w:rPr>
          <w:rFonts w:eastAsia="DFKai-SB"/>
        </w:rPr>
        <w:t>分鐘）</w:t>
      </w:r>
    </w:p>
    <w:p w14:paraId="6D37C97C"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展示專案範例</w:t>
      </w:r>
    </w:p>
    <w:p w14:paraId="1039948F"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活動內容（</w:t>
      </w:r>
      <w:r w:rsidRPr="00323979">
        <w:rPr>
          <w:rFonts w:eastAsia="DFKai-SB"/>
        </w:rPr>
        <w:t>90 - 120</w:t>
      </w:r>
      <w:r w:rsidRPr="00323979">
        <w:rPr>
          <w:rFonts w:eastAsia="DFKai-SB"/>
        </w:rPr>
        <w:t>分鐘）</w:t>
      </w:r>
    </w:p>
    <w:p w14:paraId="0C04E4D4"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不插電練習：程式規劃</w:t>
      </w:r>
    </w:p>
    <w:p w14:paraId="32CB594E"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程式原型設計</w:t>
      </w:r>
    </w:p>
    <w:p w14:paraId="3E2DD955"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總結（</w:t>
      </w:r>
      <w:r w:rsidRPr="00323979">
        <w:rPr>
          <w:rFonts w:eastAsia="DFKai-SB"/>
        </w:rPr>
        <w:t>10</w:t>
      </w:r>
      <w:r w:rsidRPr="00323979">
        <w:rPr>
          <w:rFonts w:eastAsia="DFKai-SB"/>
        </w:rPr>
        <w:t>分鐘）</w:t>
      </w:r>
    </w:p>
    <w:p w14:paraId="7FF75D1A"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分享專案</w:t>
      </w:r>
    </w:p>
    <w:p w14:paraId="4FBBBCBC"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自我評估</w:t>
      </w:r>
    </w:p>
    <w:bookmarkStart w:id="448" w:name="_5v7r2bftwz1b" w:colFirst="0" w:colLast="0"/>
    <w:bookmarkEnd w:id="448"/>
    <w:p w14:paraId="70444FBC" w14:textId="77777777" w:rsidR="003166B8" w:rsidRPr="00323979" w:rsidRDefault="003166B8" w:rsidP="003166B8">
      <w:pPr>
        <w:pStyle w:val="Heading3"/>
        <w:keepNext w:val="0"/>
        <w:keepLines w:val="0"/>
        <w:spacing w:before="280"/>
        <w:rPr>
          <w:rFonts w:eastAsia="DFKai-SB"/>
          <w:color w:val="auto"/>
        </w:rPr>
      </w:pPr>
      <w:r w:rsidRPr="00323979">
        <w:rPr>
          <w:rFonts w:eastAsia="DFKai-SB"/>
          <w:color w:val="auto"/>
        </w:rPr>
        <w:fldChar w:fldCharType="begin"/>
      </w:r>
      <w:r w:rsidRPr="00323979">
        <w:rPr>
          <w:rFonts w:eastAsia="DFKai-SB"/>
          <w:color w:val="auto"/>
        </w:rPr>
        <w:instrText xml:space="preserve"> HYPERLINK "https://studio.code.org/s/csd6-2018/stage/9/puzzle/1/" \h </w:instrText>
      </w:r>
      <w:r w:rsidRPr="00323979">
        <w:rPr>
          <w:rFonts w:eastAsia="DFKai-SB"/>
          <w:color w:val="auto"/>
        </w:rPr>
        <w:fldChar w:fldCharType="separate"/>
      </w:r>
      <w:r w:rsidRPr="00323979">
        <w:rPr>
          <w:rFonts w:eastAsia="DFKai-SB"/>
          <w:b/>
          <w:color w:val="auto"/>
          <w:sz w:val="26"/>
          <w:szCs w:val="26"/>
          <w:u w:val="single"/>
        </w:rPr>
        <w:t xml:space="preserve">View on Code Studio </w:t>
      </w:r>
      <w:r w:rsidRPr="00323979">
        <w:rPr>
          <w:rFonts w:eastAsia="DFKai-SB"/>
          <w:b/>
          <w:color w:val="auto"/>
          <w:sz w:val="26"/>
          <w:szCs w:val="26"/>
          <w:u w:val="single"/>
        </w:rPr>
        <w:fldChar w:fldCharType="end"/>
      </w:r>
    </w:p>
    <w:p w14:paraId="07B3DE87" w14:textId="77777777" w:rsidR="003166B8" w:rsidRPr="00323979" w:rsidRDefault="003166B8" w:rsidP="003166B8">
      <w:pPr>
        <w:pStyle w:val="Heading3"/>
        <w:keepNext w:val="0"/>
        <w:keepLines w:val="0"/>
        <w:spacing w:before="280"/>
        <w:rPr>
          <w:rFonts w:eastAsia="DFKai-SB"/>
          <w:b/>
          <w:color w:val="auto"/>
          <w:sz w:val="26"/>
          <w:szCs w:val="26"/>
          <w:u w:val="single"/>
          <w:rPrChange w:id="449" w:author="沈雨蓁" w:date="2018-10-19T07:12:00Z">
            <w:rPr>
              <w:b/>
              <w:color w:val="1155CC"/>
              <w:sz w:val="26"/>
              <w:szCs w:val="26"/>
              <w:u w:val="single"/>
            </w:rPr>
          </w:rPrChange>
        </w:rPr>
      </w:pPr>
      <w:bookmarkStart w:id="450" w:name="_q33t29c7iaye" w:colFirst="0" w:colLast="0"/>
      <w:bookmarkEnd w:id="450"/>
      <w:r w:rsidRPr="00323979">
        <w:rPr>
          <w:rFonts w:eastAsia="DFKai-SB"/>
          <w:color w:val="auto"/>
          <w:sz w:val="22"/>
          <w:szCs w:val="22"/>
          <w:rPrChange w:id="451" w:author="沈雨蓁" w:date="2018-10-19T07:12:00Z">
            <w:rPr>
              <w:rFonts w:ascii="Arial Unicode MS" w:eastAsia="Arial Unicode MS" w:hAnsi="Arial Unicode MS" w:cs="Arial Unicode MS"/>
              <w:color w:val="000000"/>
              <w:sz w:val="22"/>
              <w:szCs w:val="22"/>
            </w:rPr>
          </w:rPrChange>
        </w:rPr>
        <w:t>查看關卡</w:t>
      </w:r>
      <w:r w:rsidRPr="00323979">
        <w:rPr>
          <w:rFonts w:eastAsia="DFKai-SB"/>
          <w:color w:val="auto"/>
        </w:rPr>
        <w:fldChar w:fldCharType="begin"/>
      </w:r>
      <w:r w:rsidRPr="00323979">
        <w:rPr>
          <w:rFonts w:eastAsia="DFKai-SB"/>
          <w:color w:val="auto"/>
        </w:rPr>
        <w:instrText xml:space="preserve"> HYPERLINK "https://studio.code.org/s/csd6-2018/stage/9/puzzle/1/" </w:instrText>
      </w:r>
      <w:r w:rsidRPr="00323979">
        <w:rPr>
          <w:rFonts w:eastAsia="DFKai-SB"/>
          <w:color w:val="auto"/>
        </w:rPr>
        <w:fldChar w:fldCharType="separate"/>
      </w:r>
    </w:p>
    <w:p w14:paraId="1A6CA501" w14:textId="77777777" w:rsidR="003166B8" w:rsidRPr="00323979" w:rsidRDefault="003166B8" w:rsidP="003166B8">
      <w:pPr>
        <w:rPr>
          <w:rFonts w:eastAsia="DFKai-SB"/>
          <w:b/>
          <w:sz w:val="34"/>
          <w:szCs w:val="34"/>
        </w:rPr>
      </w:pPr>
      <w:r w:rsidRPr="00323979">
        <w:rPr>
          <w:rFonts w:eastAsia="DFKai-SB"/>
        </w:rPr>
        <w:fldChar w:fldCharType="end"/>
      </w:r>
      <w:bookmarkStart w:id="452" w:name="_y5aqxjvbpssb" w:colFirst="0" w:colLast="0"/>
      <w:bookmarkEnd w:id="452"/>
      <w:r w:rsidRPr="00323979">
        <w:rPr>
          <w:rFonts w:eastAsia="DFKai-SB"/>
          <w:b/>
          <w:sz w:val="34"/>
          <w:szCs w:val="34"/>
        </w:rPr>
        <w:t>Objectives</w:t>
      </w:r>
    </w:p>
    <w:p w14:paraId="5502E789" w14:textId="77777777" w:rsidR="003166B8" w:rsidRPr="00323979" w:rsidRDefault="003166B8" w:rsidP="003166B8">
      <w:pPr>
        <w:pStyle w:val="Heading3"/>
        <w:keepNext w:val="0"/>
        <w:keepLines w:val="0"/>
        <w:spacing w:before="280"/>
        <w:rPr>
          <w:rFonts w:eastAsia="DFKai-SB"/>
          <w:b/>
          <w:color w:val="auto"/>
          <w:sz w:val="26"/>
          <w:szCs w:val="26"/>
        </w:rPr>
      </w:pPr>
      <w:bookmarkStart w:id="453" w:name="_8yubcl6299q2" w:colFirst="0" w:colLast="0"/>
      <w:bookmarkEnd w:id="453"/>
      <w:r w:rsidRPr="00323979">
        <w:rPr>
          <w:rFonts w:eastAsia="DFKai-SB"/>
          <w:b/>
          <w:color w:val="auto"/>
          <w:sz w:val="26"/>
          <w:szCs w:val="26"/>
        </w:rPr>
        <w:t>Students will be able to:</w:t>
      </w:r>
    </w:p>
    <w:p w14:paraId="6B795A3E" w14:textId="77777777" w:rsidR="003166B8" w:rsidRPr="00323979" w:rsidRDefault="003166B8" w:rsidP="003166B8">
      <w:pPr>
        <w:numPr>
          <w:ilvl w:val="0"/>
          <w:numId w:val="175"/>
        </w:numPr>
        <w:rPr>
          <w:rFonts w:eastAsia="DFKai-SB"/>
        </w:rPr>
      </w:pPr>
      <w:r w:rsidRPr="00323979">
        <w:rPr>
          <w:rFonts w:eastAsia="DFKai-SB"/>
        </w:rPr>
        <w:t>Use event handlers to respond to user interaction</w:t>
      </w:r>
    </w:p>
    <w:p w14:paraId="2987F6CF" w14:textId="77777777" w:rsidR="003166B8" w:rsidRPr="00323979" w:rsidRDefault="003166B8" w:rsidP="003166B8">
      <w:pPr>
        <w:numPr>
          <w:ilvl w:val="0"/>
          <w:numId w:val="175"/>
        </w:numPr>
        <w:rPr>
          <w:rFonts w:eastAsia="DFKai-SB"/>
        </w:rPr>
      </w:pPr>
      <w:r w:rsidRPr="00323979">
        <w:rPr>
          <w:rFonts w:eastAsia="DFKai-SB"/>
        </w:rPr>
        <w:t>Design a piece of software that uses hardware for non-traditional input and output</w:t>
      </w:r>
    </w:p>
    <w:p w14:paraId="60142775" w14:textId="77777777" w:rsidR="003166B8" w:rsidRPr="00323979" w:rsidRDefault="003166B8" w:rsidP="003166B8">
      <w:pPr>
        <w:numPr>
          <w:ilvl w:val="0"/>
          <w:numId w:val="175"/>
        </w:numPr>
        <w:rPr>
          <w:rFonts w:eastAsia="DFKai-SB"/>
        </w:rPr>
      </w:pPr>
      <w:r w:rsidRPr="00323979">
        <w:rPr>
          <w:rFonts w:eastAsia="DFKai-SB"/>
        </w:rPr>
        <w:t>Prototype a program that integrates software and hardware</w:t>
      </w:r>
    </w:p>
    <w:p w14:paraId="003A9F8E" w14:textId="77777777" w:rsidR="003166B8" w:rsidRPr="00323979" w:rsidRDefault="003166B8" w:rsidP="003166B8">
      <w:pPr>
        <w:pBdr>
          <w:top w:val="nil"/>
          <w:left w:val="nil"/>
          <w:bottom w:val="nil"/>
          <w:right w:val="nil"/>
          <w:between w:val="nil"/>
        </w:pBdr>
        <w:rPr>
          <w:rFonts w:eastAsia="DFKai-SB"/>
        </w:rPr>
      </w:pPr>
      <w:r w:rsidRPr="00323979">
        <w:rPr>
          <w:rFonts w:eastAsia="DFKai-SB"/>
        </w:rPr>
        <w:t>課程目標</w:t>
      </w:r>
    </w:p>
    <w:p w14:paraId="6407BB36" w14:textId="77777777" w:rsidR="003166B8" w:rsidRPr="00323979" w:rsidRDefault="003166B8" w:rsidP="003166B8">
      <w:pPr>
        <w:pBdr>
          <w:top w:val="nil"/>
          <w:left w:val="nil"/>
          <w:bottom w:val="nil"/>
          <w:right w:val="nil"/>
          <w:between w:val="nil"/>
        </w:pBdr>
        <w:rPr>
          <w:rFonts w:eastAsia="DFKai-SB"/>
        </w:rPr>
      </w:pPr>
      <w:r w:rsidRPr="00323979">
        <w:rPr>
          <w:rFonts w:eastAsia="DFKai-SB"/>
        </w:rPr>
        <w:t>學生將具備以下能力：</w:t>
      </w:r>
    </w:p>
    <w:p w14:paraId="17A60267"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使用事件處理器回應使用者的動作</w:t>
      </w:r>
    </w:p>
    <w:p w14:paraId="56B6EDFA"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設計一個使用硬體進行非傳統輸入和輸出的軟體</w:t>
      </w:r>
    </w:p>
    <w:p w14:paraId="42D47161"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設計一個整合軟體和硬體的程式</w:t>
      </w:r>
      <w:bookmarkStart w:id="454" w:name="_t9ny6fjrl1q4" w:colFirst="0" w:colLast="0"/>
      <w:bookmarkEnd w:id="454"/>
    </w:p>
    <w:p w14:paraId="6B0E5CBE" w14:textId="77777777" w:rsidR="003166B8" w:rsidRPr="00323979" w:rsidRDefault="003166B8" w:rsidP="003166B8">
      <w:pPr>
        <w:pStyle w:val="Heading2"/>
        <w:keepNext w:val="0"/>
        <w:keepLines w:val="0"/>
        <w:spacing w:after="80"/>
        <w:rPr>
          <w:rFonts w:eastAsia="DFKai-SB"/>
          <w:b/>
          <w:sz w:val="34"/>
          <w:szCs w:val="34"/>
        </w:rPr>
      </w:pPr>
      <w:bookmarkStart w:id="455" w:name="_j66ghr83l3e" w:colFirst="0" w:colLast="0"/>
      <w:bookmarkEnd w:id="455"/>
      <w:r w:rsidRPr="00323979">
        <w:rPr>
          <w:rFonts w:eastAsia="DFKai-SB"/>
          <w:sz w:val="22"/>
          <w:szCs w:val="22"/>
        </w:rPr>
        <w:t>Preparation</w:t>
      </w:r>
    </w:p>
    <w:p w14:paraId="2108E24E" w14:textId="77777777" w:rsidR="003166B8" w:rsidRPr="00323979" w:rsidRDefault="003166B8" w:rsidP="003166B8">
      <w:pPr>
        <w:numPr>
          <w:ilvl w:val="0"/>
          <w:numId w:val="173"/>
        </w:numPr>
        <w:rPr>
          <w:rFonts w:eastAsia="DFKai-SB"/>
        </w:rPr>
      </w:pPr>
      <w:r w:rsidRPr="00323979">
        <w:rPr>
          <w:rFonts w:eastAsia="DFKai-SB"/>
        </w:rPr>
        <w:t>Print a copy of</w:t>
      </w:r>
      <w:hyperlink r:id="rId293">
        <w:r w:rsidRPr="00323979">
          <w:rPr>
            <w:rFonts w:eastAsia="DFKai-SB"/>
          </w:rPr>
          <w:t xml:space="preserve"> </w:t>
        </w:r>
      </w:hyperlink>
      <w:hyperlink r:id="rId294">
        <w:r w:rsidRPr="00323979">
          <w:rPr>
            <w:rFonts w:eastAsia="DFKai-SB"/>
            <w:u w:val="single"/>
          </w:rPr>
          <w:t>Make a Game - Project Guide</w:t>
        </w:r>
      </w:hyperlink>
      <w:r w:rsidRPr="00323979">
        <w:rPr>
          <w:rFonts w:eastAsia="DFKai-SB"/>
        </w:rPr>
        <w:t xml:space="preserve"> for each group of students</w:t>
      </w:r>
    </w:p>
    <w:p w14:paraId="6CDE98C9" w14:textId="77777777" w:rsidR="003166B8" w:rsidRPr="00323979" w:rsidRDefault="003166B8" w:rsidP="003166B8">
      <w:pPr>
        <w:numPr>
          <w:ilvl w:val="0"/>
          <w:numId w:val="173"/>
        </w:numPr>
        <w:rPr>
          <w:rFonts w:eastAsia="DFKai-SB"/>
        </w:rPr>
      </w:pPr>
      <w:r w:rsidRPr="00323979">
        <w:rPr>
          <w:rFonts w:eastAsia="DFKai-SB"/>
        </w:rPr>
        <w:t>Print a copy of</w:t>
      </w:r>
      <w:hyperlink r:id="rId295">
        <w:r w:rsidRPr="00323979">
          <w:rPr>
            <w:rFonts w:eastAsia="DFKai-SB"/>
          </w:rPr>
          <w:t xml:space="preserve"> </w:t>
        </w:r>
      </w:hyperlink>
      <w:hyperlink r:id="rId296">
        <w:r w:rsidRPr="00323979">
          <w:rPr>
            <w:rFonts w:eastAsia="DFKai-SB"/>
            <w:u w:val="single"/>
          </w:rPr>
          <w:t>Make a Game - Rubric</w:t>
        </w:r>
      </w:hyperlink>
      <w:r w:rsidRPr="00323979">
        <w:rPr>
          <w:rFonts w:eastAsia="DFKai-SB"/>
        </w:rPr>
        <w:t xml:space="preserve"> for each student</w:t>
      </w:r>
    </w:p>
    <w:p w14:paraId="329837AE" w14:textId="77777777" w:rsidR="003166B8" w:rsidRPr="00323979" w:rsidRDefault="003166B8" w:rsidP="003166B8">
      <w:pPr>
        <w:pBdr>
          <w:top w:val="nil"/>
          <w:left w:val="nil"/>
          <w:bottom w:val="nil"/>
          <w:right w:val="nil"/>
          <w:between w:val="nil"/>
        </w:pBdr>
        <w:rPr>
          <w:rFonts w:eastAsia="DFKai-SB"/>
        </w:rPr>
      </w:pPr>
      <w:r w:rsidRPr="00323979">
        <w:rPr>
          <w:rFonts w:eastAsia="DFKai-SB"/>
        </w:rPr>
        <w:t>課前準備</w:t>
      </w:r>
    </w:p>
    <w:p w14:paraId="149CCDFA"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為每組學生列印</w:t>
      </w:r>
      <w:r w:rsidRPr="00323979">
        <w:rPr>
          <w:rFonts w:eastAsia="DFKai-SB"/>
        </w:rPr>
        <w:t>''</w:t>
      </w:r>
      <w:r w:rsidRPr="00323979">
        <w:rPr>
          <w:rFonts w:eastAsia="DFKai-SB"/>
        </w:rPr>
        <w:t>製作遊戲的專案指南</w:t>
      </w:r>
      <w:r w:rsidRPr="00323979">
        <w:rPr>
          <w:rFonts w:eastAsia="DFKai-SB"/>
        </w:rPr>
        <w:t>''</w:t>
      </w:r>
    </w:p>
    <w:p w14:paraId="5E96B966"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為每個學生列印</w:t>
      </w:r>
      <w:r w:rsidRPr="00323979">
        <w:rPr>
          <w:rFonts w:eastAsia="DFKai-SB"/>
        </w:rPr>
        <w:t>''</w:t>
      </w:r>
      <w:r w:rsidRPr="00323979">
        <w:rPr>
          <w:rFonts w:eastAsia="DFKai-SB"/>
        </w:rPr>
        <w:t>製作遊戲的評量表</w:t>
      </w:r>
      <w:r w:rsidRPr="00323979">
        <w:rPr>
          <w:rFonts w:eastAsia="DFKai-SB"/>
        </w:rPr>
        <w:t>''</w:t>
      </w:r>
    </w:p>
    <w:p w14:paraId="57536621" w14:textId="77777777" w:rsidR="003166B8" w:rsidRPr="00323979" w:rsidRDefault="003166B8" w:rsidP="003166B8">
      <w:pPr>
        <w:pStyle w:val="Heading2"/>
        <w:keepNext w:val="0"/>
        <w:keepLines w:val="0"/>
        <w:spacing w:after="80"/>
        <w:rPr>
          <w:rFonts w:eastAsia="DFKai-SB"/>
          <w:b/>
          <w:sz w:val="34"/>
          <w:szCs w:val="34"/>
        </w:rPr>
      </w:pPr>
      <w:bookmarkStart w:id="456" w:name="_p4xv65aqust" w:colFirst="0" w:colLast="0"/>
      <w:bookmarkStart w:id="457" w:name="_jvs5klfdnxrl" w:colFirst="0" w:colLast="0"/>
      <w:bookmarkEnd w:id="456"/>
      <w:bookmarkEnd w:id="457"/>
      <w:r w:rsidRPr="00323979">
        <w:rPr>
          <w:rFonts w:eastAsia="DFKai-SB"/>
          <w:sz w:val="22"/>
          <w:szCs w:val="22"/>
        </w:rPr>
        <w:t>Links</w:t>
      </w:r>
    </w:p>
    <w:p w14:paraId="3581E54B" w14:textId="77777777" w:rsidR="003166B8" w:rsidRPr="00323979" w:rsidRDefault="003166B8" w:rsidP="003166B8">
      <w:pPr>
        <w:rPr>
          <w:rFonts w:eastAsia="DFKai-SB"/>
        </w:rPr>
      </w:pPr>
      <w:r w:rsidRPr="00323979">
        <w:rPr>
          <w:rFonts w:eastAsia="DFKai-SB"/>
          <w:b/>
        </w:rPr>
        <w:t>Heads Up!</w:t>
      </w:r>
      <w:r w:rsidRPr="00323979">
        <w:rPr>
          <w:rFonts w:eastAsia="DFKai-SB"/>
        </w:rPr>
        <w:t xml:space="preserve"> Please make a copy of any documents you plan to share with students.</w:t>
      </w:r>
    </w:p>
    <w:p w14:paraId="534637E6" w14:textId="77777777" w:rsidR="003166B8" w:rsidRPr="00323979" w:rsidRDefault="003166B8" w:rsidP="003166B8">
      <w:pPr>
        <w:rPr>
          <w:rFonts w:eastAsia="DFKai-SB"/>
        </w:rPr>
      </w:pPr>
    </w:p>
    <w:p w14:paraId="47DB6199" w14:textId="77777777" w:rsidR="003166B8" w:rsidRPr="00323979" w:rsidRDefault="003166B8" w:rsidP="003166B8">
      <w:pPr>
        <w:rPr>
          <w:rFonts w:eastAsia="DFKai-SB"/>
        </w:rPr>
      </w:pPr>
      <w:r w:rsidRPr="00323979">
        <w:rPr>
          <w:rFonts w:eastAsia="DFKai-SB"/>
        </w:rPr>
        <w:t>相關連結</w:t>
      </w:r>
    </w:p>
    <w:p w14:paraId="463C0BC4" w14:textId="77777777" w:rsidR="003166B8" w:rsidRPr="00323979" w:rsidRDefault="003166B8" w:rsidP="003166B8">
      <w:pPr>
        <w:rPr>
          <w:rFonts w:eastAsia="DFKai-SB"/>
        </w:rPr>
      </w:pPr>
      <w:r w:rsidRPr="00323979">
        <w:rPr>
          <w:rFonts w:eastAsia="DFKai-SB"/>
        </w:rPr>
        <w:lastRenderedPageBreak/>
        <w:t>注意！請將所有需要給學生的文件先印出來</w:t>
      </w:r>
    </w:p>
    <w:p w14:paraId="089C283C" w14:textId="77777777" w:rsidR="003166B8" w:rsidRPr="00323979" w:rsidRDefault="003166B8" w:rsidP="003166B8">
      <w:pPr>
        <w:pStyle w:val="Heading3"/>
        <w:keepNext w:val="0"/>
        <w:keepLines w:val="0"/>
        <w:spacing w:before="280"/>
        <w:rPr>
          <w:rFonts w:eastAsia="DFKai-SB"/>
          <w:b/>
          <w:color w:val="auto"/>
          <w:sz w:val="26"/>
          <w:szCs w:val="26"/>
        </w:rPr>
      </w:pPr>
      <w:bookmarkStart w:id="458" w:name="_m5or2ju437ca" w:colFirst="0" w:colLast="0"/>
      <w:bookmarkEnd w:id="458"/>
      <w:r w:rsidRPr="00323979">
        <w:rPr>
          <w:rFonts w:eastAsia="DFKai-SB"/>
          <w:b/>
          <w:color w:val="auto"/>
          <w:sz w:val="26"/>
          <w:szCs w:val="26"/>
        </w:rPr>
        <w:t>For the Students</w:t>
      </w:r>
    </w:p>
    <w:p w14:paraId="69C04AF4" w14:textId="77777777" w:rsidR="003166B8" w:rsidRPr="00323979" w:rsidRDefault="00AB68F6" w:rsidP="003166B8">
      <w:pPr>
        <w:numPr>
          <w:ilvl w:val="0"/>
          <w:numId w:val="171"/>
        </w:numPr>
        <w:rPr>
          <w:rFonts w:eastAsia="DFKai-SB"/>
        </w:rPr>
      </w:pPr>
      <w:hyperlink r:id="rId297">
        <w:r w:rsidR="003166B8" w:rsidRPr="00323979">
          <w:rPr>
            <w:rFonts w:eastAsia="DFKai-SB"/>
            <w:u w:val="single"/>
          </w:rPr>
          <w:t>Make a Game</w:t>
        </w:r>
      </w:hyperlink>
      <w:r w:rsidR="003166B8" w:rsidRPr="00323979">
        <w:rPr>
          <w:rFonts w:eastAsia="DFKai-SB"/>
        </w:rPr>
        <w:t xml:space="preserve"> - Project Guide Make a Copy</w:t>
      </w:r>
    </w:p>
    <w:p w14:paraId="11086595" w14:textId="77777777" w:rsidR="003166B8" w:rsidRPr="00323979" w:rsidRDefault="003166B8" w:rsidP="003166B8">
      <w:pPr>
        <w:numPr>
          <w:ilvl w:val="1"/>
          <w:numId w:val="171"/>
        </w:numPr>
        <w:rPr>
          <w:rFonts w:eastAsia="DFKai-SB"/>
        </w:rPr>
      </w:pPr>
      <w:r w:rsidRPr="00323979">
        <w:rPr>
          <w:rFonts w:eastAsia="DFKai-SB"/>
        </w:rPr>
        <w:fldChar w:fldCharType="begin"/>
      </w:r>
      <w:r w:rsidRPr="00323979">
        <w:rPr>
          <w:rFonts w:eastAsia="DFKai-SB"/>
        </w:rPr>
        <w:instrText xml:space="preserve"> HYPERLINK "https://docs.google.com/document/d/1vPeG-bJlGJTVU91eNzxIzp1gTCK-s5AGAX_T-SrfBZE/export?format=pdf" </w:instrText>
      </w:r>
      <w:r w:rsidRPr="00323979">
        <w:rPr>
          <w:rFonts w:eastAsia="DFKai-SB"/>
        </w:rPr>
        <w:fldChar w:fldCharType="separate"/>
      </w:r>
      <w:r w:rsidRPr="00323979">
        <w:rPr>
          <w:rFonts w:eastAsia="DFKai-SB"/>
          <w:u w:val="single"/>
        </w:rPr>
        <w:t>PDF</w:t>
      </w:r>
    </w:p>
    <w:p w14:paraId="0A2DD109" w14:textId="77777777" w:rsidR="003166B8" w:rsidRPr="00323979" w:rsidRDefault="003166B8" w:rsidP="003166B8">
      <w:pPr>
        <w:numPr>
          <w:ilvl w:val="1"/>
          <w:numId w:val="17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"https://docs.google.com/document/d/1vPeG-bJlGJTVU91eNzxIzp1gTCK-s5AGAX_T-SrfBZE/export?format=doc" </w:instrText>
      </w:r>
      <w:r w:rsidRPr="00323979">
        <w:rPr>
          <w:rFonts w:eastAsia="DFKai-SB"/>
        </w:rPr>
        <w:fldChar w:fldCharType="separate"/>
      </w:r>
      <w:r w:rsidRPr="00323979">
        <w:rPr>
          <w:rFonts w:eastAsia="DFKai-SB"/>
          <w:u w:val="single"/>
        </w:rPr>
        <w:t>Microsoft Word</w:t>
      </w:r>
    </w:p>
    <w:p w14:paraId="1AB8F9D3" w14:textId="77777777" w:rsidR="003166B8" w:rsidRPr="00323979" w:rsidRDefault="003166B8" w:rsidP="003166B8">
      <w:pPr>
        <w:numPr>
          <w:ilvl w:val="1"/>
          <w:numId w:val="17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"https://docs.google.com/document/d/1vPeG-bJlGJTVU91eNzxIzp1gTCK-s5AGAX_T-SrfBZE/copy" </w:instrText>
      </w:r>
      <w:r w:rsidRPr="00323979">
        <w:rPr>
          <w:rFonts w:eastAsia="DFKai-SB"/>
        </w:rPr>
        <w:fldChar w:fldCharType="separate"/>
      </w:r>
      <w:r w:rsidRPr="00323979">
        <w:rPr>
          <w:rFonts w:eastAsia="DFKai-SB"/>
          <w:u w:val="single"/>
        </w:rPr>
        <w:t>Google Docs</w:t>
      </w:r>
    </w:p>
    <w:p w14:paraId="4554C5EE" w14:textId="77777777" w:rsidR="003166B8" w:rsidRPr="00323979" w:rsidRDefault="003166B8" w:rsidP="003166B8">
      <w:pPr>
        <w:ind w:left="720"/>
        <w:rPr>
          <w:rFonts w:eastAsia="DFKai-SB"/>
        </w:rPr>
      </w:pPr>
      <w:r w:rsidRPr="00323979">
        <w:rPr>
          <w:rFonts w:eastAsia="DFKai-SB"/>
        </w:rPr>
        <w:fldChar w:fldCharType="end"/>
      </w:r>
    </w:p>
    <w:p w14:paraId="603A10BA" w14:textId="77777777" w:rsidR="003166B8" w:rsidRPr="00323979" w:rsidRDefault="003166B8" w:rsidP="003166B8">
      <w:pPr>
        <w:rPr>
          <w:rFonts w:eastAsia="DFKai-SB"/>
        </w:rPr>
      </w:pPr>
      <w:r w:rsidRPr="00323979">
        <w:rPr>
          <w:rFonts w:eastAsia="DFKai-SB"/>
        </w:rPr>
        <w:t>給學生的資料</w:t>
      </w:r>
    </w:p>
    <w:p w14:paraId="2EA0A489" w14:textId="77777777" w:rsidR="003166B8" w:rsidRPr="00323979" w:rsidRDefault="003166B8" w:rsidP="003166B8">
      <w:pPr>
        <w:rPr>
          <w:rFonts w:eastAsia="DFKai-SB"/>
        </w:rPr>
      </w:pPr>
      <w:r w:rsidRPr="00323979">
        <w:rPr>
          <w:rFonts w:eastAsia="DFKai-SB"/>
        </w:rPr>
        <w:t xml:space="preserve">- </w:t>
      </w:r>
      <w:r w:rsidRPr="00323979">
        <w:rPr>
          <w:rFonts w:eastAsia="DFKai-SB"/>
        </w:rPr>
        <w:t>製作遊戲</w:t>
      </w:r>
      <w:r w:rsidRPr="00323979">
        <w:rPr>
          <w:rFonts w:eastAsia="DFKai-SB"/>
        </w:rPr>
        <w:t xml:space="preserve"> - </w:t>
      </w:r>
      <w:r w:rsidRPr="00323979">
        <w:rPr>
          <w:rFonts w:eastAsia="DFKai-SB"/>
        </w:rPr>
        <w:t>列印</w:t>
      </w:r>
      <w:r w:rsidRPr="00323979">
        <w:rPr>
          <w:rFonts w:eastAsia="DFKai-SB"/>
        </w:rPr>
        <w:t xml:space="preserve"> </w:t>
      </w:r>
      <w:r w:rsidRPr="00323979">
        <w:rPr>
          <w:rFonts w:eastAsia="DFKai-SB"/>
        </w:rPr>
        <w:t>專案指南</w:t>
      </w:r>
    </w:p>
    <w:p w14:paraId="63D4E400" w14:textId="77777777" w:rsidR="003166B8" w:rsidRPr="00323979" w:rsidRDefault="003166B8" w:rsidP="003166B8">
      <w:pPr>
        <w:rPr>
          <w:rFonts w:eastAsia="DFKai-SB"/>
        </w:rPr>
      </w:pPr>
      <w:r w:rsidRPr="00323979">
        <w:rPr>
          <w:rFonts w:eastAsia="DFKai-SB"/>
        </w:rPr>
        <w:t>- PDF</w:t>
      </w:r>
    </w:p>
    <w:p w14:paraId="793BB1BB" w14:textId="77777777" w:rsidR="003166B8" w:rsidRPr="00323979" w:rsidRDefault="003166B8" w:rsidP="003166B8">
      <w:pPr>
        <w:rPr>
          <w:rFonts w:eastAsia="DFKai-SB"/>
        </w:rPr>
      </w:pPr>
      <w:r w:rsidRPr="00323979">
        <w:rPr>
          <w:rFonts w:eastAsia="DFKai-SB"/>
        </w:rPr>
        <w:t>- Microsoft Word</w:t>
      </w:r>
    </w:p>
    <w:p w14:paraId="021E5C0E" w14:textId="77777777" w:rsidR="003166B8" w:rsidRPr="00323979" w:rsidRDefault="003166B8" w:rsidP="003166B8">
      <w:pPr>
        <w:rPr>
          <w:rFonts w:eastAsia="DFKai-SB"/>
        </w:rPr>
      </w:pPr>
      <w:r w:rsidRPr="00323979">
        <w:rPr>
          <w:rFonts w:eastAsia="DFKai-SB"/>
        </w:rPr>
        <w:t>- Google Docs</w:t>
      </w:r>
    </w:p>
    <w:p w14:paraId="61BE4825"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"https://docs.google.com/document/d/1vPeG-bJlGJTVU91eNzxIzp1gTCK-s5AGAX_T-SrfBZE/copy" </w:instrText>
      </w:r>
      <w:r w:rsidRPr="00323979">
        <w:rPr>
          <w:rFonts w:eastAsia="DFKai-SB"/>
        </w:rPr>
        <w:fldChar w:fldCharType="separate"/>
      </w:r>
    </w:p>
    <w:p w14:paraId="5BE2A316" w14:textId="77777777" w:rsidR="003166B8" w:rsidRPr="00323979" w:rsidRDefault="003166B8" w:rsidP="003166B8">
      <w:pPr>
        <w:numPr>
          <w:ilvl w:val="0"/>
          <w:numId w:val="171"/>
        </w:numPr>
        <w:rPr>
          <w:rFonts w:eastAsia="DFKai-SB"/>
        </w:rPr>
      </w:pPr>
      <w:r w:rsidRPr="00323979">
        <w:rPr>
          <w:rFonts w:eastAsia="DFKai-SB"/>
        </w:rPr>
        <w:fldChar w:fldCharType="end"/>
      </w:r>
      <w:hyperlink r:id="rId298">
        <w:r w:rsidRPr="00323979">
          <w:rPr>
            <w:rFonts w:eastAsia="DFKai-SB"/>
            <w:u w:val="single"/>
          </w:rPr>
          <w:t>Make a Game</w:t>
        </w:r>
      </w:hyperlink>
      <w:r w:rsidRPr="00323979">
        <w:rPr>
          <w:rFonts w:eastAsia="DFKai-SB"/>
        </w:rPr>
        <w:t xml:space="preserve"> - Rubric Make a Copy</w:t>
      </w:r>
    </w:p>
    <w:p w14:paraId="20976633" w14:textId="77777777" w:rsidR="003166B8" w:rsidRPr="00323979" w:rsidRDefault="003166B8" w:rsidP="003166B8">
      <w:pPr>
        <w:numPr>
          <w:ilvl w:val="1"/>
          <w:numId w:val="171"/>
        </w:numPr>
        <w:rPr>
          <w:rFonts w:eastAsia="DFKai-SB"/>
        </w:rPr>
      </w:pPr>
      <w:r w:rsidRPr="00323979">
        <w:rPr>
          <w:rFonts w:eastAsia="DFKai-SB"/>
        </w:rPr>
        <w:fldChar w:fldCharType="begin"/>
      </w:r>
      <w:r w:rsidRPr="00323979">
        <w:rPr>
          <w:rFonts w:eastAsia="DFKai-SB"/>
        </w:rPr>
        <w:instrText xml:space="preserve"> HYPERLINK "https://docs.google.com/document/d/1wHZM3BVbm2gOchvAXUTIXaC820pqlRi5pzg5CLIF6Pw/export?format=pdf" </w:instrText>
      </w:r>
      <w:r w:rsidRPr="00323979">
        <w:rPr>
          <w:rFonts w:eastAsia="DFKai-SB"/>
        </w:rPr>
        <w:fldChar w:fldCharType="separate"/>
      </w:r>
      <w:r w:rsidRPr="00323979">
        <w:rPr>
          <w:rFonts w:eastAsia="DFKai-SB"/>
          <w:u w:val="single"/>
        </w:rPr>
        <w:t>PDF</w:t>
      </w:r>
    </w:p>
    <w:p w14:paraId="6B3878E2" w14:textId="77777777" w:rsidR="003166B8" w:rsidRPr="00323979" w:rsidRDefault="003166B8" w:rsidP="003166B8">
      <w:pPr>
        <w:numPr>
          <w:ilvl w:val="1"/>
          <w:numId w:val="17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"https://docs.google.com/document/d/1wHZM3BVbm2gOchvAXUTIXaC820pqlRi5pzg5CLIF6Pw/export?format=doc" </w:instrText>
      </w:r>
      <w:r w:rsidRPr="00323979">
        <w:rPr>
          <w:rFonts w:eastAsia="DFKai-SB"/>
        </w:rPr>
        <w:fldChar w:fldCharType="separate"/>
      </w:r>
      <w:r w:rsidRPr="00323979">
        <w:rPr>
          <w:rFonts w:eastAsia="DFKai-SB"/>
          <w:u w:val="single"/>
        </w:rPr>
        <w:t>Microsoft Word</w:t>
      </w:r>
    </w:p>
    <w:p w14:paraId="70826571" w14:textId="77777777" w:rsidR="003166B8" w:rsidRPr="00323979" w:rsidRDefault="003166B8" w:rsidP="003166B8">
      <w:pPr>
        <w:numPr>
          <w:ilvl w:val="1"/>
          <w:numId w:val="17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"https://docs.google.com/document/d/1wHZM3BVbm2gOchvAXUTIXaC820pqlRi5pzg5CLIF6Pw/copy" </w:instrText>
      </w:r>
      <w:r w:rsidRPr="00323979">
        <w:rPr>
          <w:rFonts w:eastAsia="DFKai-SB"/>
        </w:rPr>
        <w:fldChar w:fldCharType="separate"/>
      </w:r>
      <w:r w:rsidRPr="00323979">
        <w:rPr>
          <w:rFonts w:eastAsia="DFKai-SB"/>
          <w:u w:val="single"/>
        </w:rPr>
        <w:t>Google Docs</w:t>
      </w:r>
    </w:p>
    <w:p w14:paraId="557A9D41" w14:textId="77777777" w:rsidR="003166B8" w:rsidRPr="00323979" w:rsidRDefault="003166B8" w:rsidP="003166B8">
      <w:pPr>
        <w:rPr>
          <w:rFonts w:eastAsia="DFKai-SB"/>
        </w:rPr>
      </w:pPr>
      <w:r w:rsidRPr="00323979">
        <w:rPr>
          <w:rFonts w:eastAsia="DFKai-SB"/>
        </w:rPr>
        <w:fldChar w:fldCharType="end"/>
      </w:r>
    </w:p>
    <w:p w14:paraId="5BEFB488"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"https://docs.google.com/document/d/1wHZM3BVbm2gOchvAXUTIXaC820pqlRi5pzg5CLIF6Pw/copy" </w:instrText>
      </w:r>
      <w:r w:rsidRPr="00323979">
        <w:rPr>
          <w:rFonts w:eastAsia="DFKai-SB"/>
        </w:rPr>
        <w:fldChar w:fldCharType="separate"/>
      </w:r>
      <w:r w:rsidRPr="00323979">
        <w:rPr>
          <w:rFonts w:eastAsia="DFKai-SB"/>
        </w:rPr>
        <w:t xml:space="preserve">- </w:t>
      </w:r>
      <w:r w:rsidRPr="00323979">
        <w:rPr>
          <w:rFonts w:eastAsia="DFKai-SB"/>
        </w:rPr>
        <w:t>製作遊戲</w:t>
      </w:r>
      <w:r w:rsidRPr="00323979">
        <w:rPr>
          <w:rFonts w:eastAsia="DFKai-SB"/>
        </w:rPr>
        <w:t xml:space="preserve"> - </w:t>
      </w:r>
      <w:r w:rsidRPr="00323979">
        <w:rPr>
          <w:rFonts w:eastAsia="DFKai-SB"/>
        </w:rPr>
        <w:t>評量表</w:t>
      </w:r>
      <w:r w:rsidRPr="00323979">
        <w:rPr>
          <w:rFonts w:eastAsia="DFKai-SB"/>
        </w:rPr>
        <w:t xml:space="preserve"> </w:t>
      </w:r>
      <w:r w:rsidRPr="00323979">
        <w:rPr>
          <w:rFonts w:eastAsia="DFKai-SB"/>
        </w:rPr>
        <w:t>列印</w:t>
      </w:r>
    </w:p>
    <w:p w14:paraId="15EDB128" w14:textId="77777777" w:rsidR="003166B8" w:rsidRPr="00323979" w:rsidRDefault="003166B8" w:rsidP="003166B8">
      <w:pPr>
        <w:rPr>
          <w:rFonts w:eastAsia="DFKai-SB"/>
        </w:rPr>
      </w:pPr>
      <w:r w:rsidRPr="00323979">
        <w:rPr>
          <w:rFonts w:eastAsia="DFKai-SB"/>
        </w:rPr>
        <w:t>- PDF</w:t>
      </w:r>
    </w:p>
    <w:p w14:paraId="5AB206A6" w14:textId="77777777" w:rsidR="003166B8" w:rsidRPr="00323979" w:rsidRDefault="003166B8" w:rsidP="003166B8">
      <w:pPr>
        <w:rPr>
          <w:rFonts w:eastAsia="DFKai-SB"/>
        </w:rPr>
      </w:pPr>
      <w:r w:rsidRPr="00323979">
        <w:rPr>
          <w:rFonts w:eastAsia="DFKai-SB"/>
        </w:rPr>
        <w:t>- Microsoft Word</w:t>
      </w:r>
    </w:p>
    <w:p w14:paraId="7AB5F434" w14:textId="77777777" w:rsidR="003166B8" w:rsidRPr="00323979" w:rsidRDefault="003166B8" w:rsidP="003166B8">
      <w:pPr>
        <w:rPr>
          <w:rFonts w:eastAsia="DFKai-SB"/>
          <w:u w:val="single"/>
        </w:rPr>
      </w:pPr>
      <w:r w:rsidRPr="00323979">
        <w:rPr>
          <w:rFonts w:eastAsia="DFKai-SB"/>
        </w:rPr>
        <w:t>- Google Docs</w:t>
      </w: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"https://docs.google.com/document/d/1wHZM3BVbm2gOchvAXUTIXaC820pqlRi5pzg5CLIF6Pw/copy" </w:instrText>
      </w:r>
      <w:r w:rsidRPr="00323979">
        <w:rPr>
          <w:rFonts w:eastAsia="DFKai-SB"/>
        </w:rPr>
        <w:fldChar w:fldCharType="separate"/>
      </w:r>
    </w:p>
    <w:p w14:paraId="3166704B" w14:textId="77777777" w:rsidR="003166B8" w:rsidRPr="00323979" w:rsidRDefault="003166B8" w:rsidP="003166B8">
      <w:pPr>
        <w:rPr>
          <w:rFonts w:eastAsia="DFKai-SB"/>
          <w:u w:val="single"/>
        </w:rPr>
      </w:pPr>
    </w:p>
    <w:bookmarkStart w:id="459" w:name="_vvtg3qqms7b" w:colFirst="0" w:colLast="0"/>
    <w:bookmarkEnd w:id="459"/>
    <w:p w14:paraId="41EEBB66"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bookmarkStart w:id="460" w:name="_pipje4f7svi7" w:colFirst="0" w:colLast="0"/>
      <w:bookmarkEnd w:id="460"/>
      <w:r w:rsidRPr="00323979">
        <w:rPr>
          <w:rFonts w:eastAsia="DFKai-SB"/>
          <w:b/>
          <w:sz w:val="34"/>
          <w:szCs w:val="34"/>
        </w:rPr>
        <w:t>Support</w:t>
      </w:r>
    </w:p>
    <w:bookmarkStart w:id="461" w:name="_lcfu5li5gomg" w:colFirst="0" w:colLast="0"/>
    <w:bookmarkEnd w:id="461"/>
    <w:p w14:paraId="7E97FCD6"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begin"/>
      </w:r>
      <w:r w:rsidRPr="00323979">
        <w:rPr>
          <w:rFonts w:eastAsia="DFKai-SB"/>
          <w:color w:val="auto"/>
        </w:rPr>
        <w:instrText xml:space="preserve"> HYPERLINK "https://forum.code.org/c/csd6/" </w:instrText>
      </w:r>
      <w:r w:rsidRPr="00323979">
        <w:rPr>
          <w:rFonts w:eastAsia="DFKai-SB"/>
          <w:color w:val="auto"/>
        </w:rPr>
        <w:fldChar w:fldCharType="separate"/>
      </w:r>
      <w:r w:rsidRPr="00323979">
        <w:rPr>
          <w:rFonts w:eastAsia="DFKai-SB"/>
          <w:b/>
          <w:color w:val="auto"/>
          <w:sz w:val="26"/>
          <w:szCs w:val="26"/>
          <w:u w:val="single"/>
        </w:rPr>
        <w:t>Lesson Forum</w:t>
      </w:r>
    </w:p>
    <w:bookmarkStart w:id="462" w:name="_uhom2tqgopi0" w:colFirst="0" w:colLast="0"/>
    <w:bookmarkEnd w:id="462"/>
    <w:p w14:paraId="27CB9435" w14:textId="77777777" w:rsidR="003166B8" w:rsidRPr="00323979" w:rsidRDefault="003166B8" w:rsidP="003166B8">
      <w:pPr>
        <w:pStyle w:val="Heading3"/>
        <w:keepNext w:val="0"/>
        <w:keepLines w:val="0"/>
        <w:spacing w:before="280"/>
        <w:rPr>
          <w:rFonts w:eastAsia="DFKai-SB"/>
          <w:b/>
          <w:color w:val="auto"/>
          <w:sz w:val="46"/>
          <w:szCs w:val="46"/>
        </w:rPr>
      </w:pPr>
      <w:r w:rsidRPr="00323979">
        <w:rPr>
          <w:rFonts w:eastAsia="DFKai-SB"/>
          <w:color w:val="auto"/>
        </w:rPr>
        <w:fldChar w:fldCharType="end"/>
      </w:r>
      <w:hyperlink r:id="rId299">
        <w:r w:rsidRPr="00323979">
          <w:rPr>
            <w:rFonts w:eastAsia="DFKai-SB"/>
            <w:b/>
            <w:color w:val="auto"/>
            <w:sz w:val="26"/>
            <w:szCs w:val="26"/>
            <w:u w:val="single"/>
          </w:rPr>
          <w:t>Report a Bug</w:t>
        </w:r>
      </w:hyperlink>
    </w:p>
    <w:p w14:paraId="48016F79" w14:textId="77777777" w:rsidR="003166B8" w:rsidRPr="00323979" w:rsidRDefault="003166B8" w:rsidP="003166B8">
      <w:pPr>
        <w:rPr>
          <w:rFonts w:eastAsia="DFKai-SB"/>
        </w:rPr>
      </w:pPr>
      <w:r w:rsidRPr="00323979">
        <w:rPr>
          <w:rFonts w:eastAsia="DFKai-SB"/>
        </w:rPr>
        <w:t>課外支援</w:t>
      </w:r>
    </w:p>
    <w:p w14:paraId="7A1E53F6" w14:textId="77777777" w:rsidR="003166B8" w:rsidRPr="00323979" w:rsidRDefault="003166B8" w:rsidP="003166B8">
      <w:pPr>
        <w:rPr>
          <w:rFonts w:eastAsia="DFKai-SB"/>
        </w:rPr>
      </w:pPr>
      <w:r w:rsidRPr="00323979">
        <w:rPr>
          <w:rFonts w:eastAsia="DFKai-SB"/>
        </w:rPr>
        <w:t>討論區</w:t>
      </w:r>
    </w:p>
    <w:p w14:paraId="788810DB" w14:textId="77777777" w:rsidR="003166B8" w:rsidRPr="00323979" w:rsidRDefault="003166B8" w:rsidP="003166B8">
      <w:pPr>
        <w:rPr>
          <w:rFonts w:eastAsia="DFKai-SB"/>
          <w:b/>
          <w:sz w:val="46"/>
          <w:szCs w:val="46"/>
        </w:rPr>
      </w:pPr>
      <w:r w:rsidRPr="00323979">
        <w:rPr>
          <w:rFonts w:eastAsia="DFKai-SB"/>
        </w:rPr>
        <w:t>問題回報</w:t>
      </w:r>
    </w:p>
    <w:p w14:paraId="16FB9194" w14:textId="77777777" w:rsidR="003166B8" w:rsidRPr="00323979" w:rsidRDefault="003166B8" w:rsidP="003166B8">
      <w:pPr>
        <w:pStyle w:val="Heading1"/>
        <w:keepNext w:val="0"/>
        <w:keepLines w:val="0"/>
        <w:spacing w:before="480"/>
        <w:rPr>
          <w:rFonts w:eastAsia="DFKai-SB"/>
          <w:b/>
          <w:sz w:val="46"/>
          <w:szCs w:val="46"/>
        </w:rPr>
      </w:pPr>
      <w:bookmarkStart w:id="463" w:name="_75t7xnfttvu4" w:colFirst="0" w:colLast="0"/>
      <w:bookmarkEnd w:id="463"/>
      <w:r w:rsidRPr="00323979">
        <w:rPr>
          <w:rFonts w:eastAsia="DFKai-SB"/>
          <w:b/>
          <w:sz w:val="46"/>
          <w:szCs w:val="46"/>
        </w:rPr>
        <w:t>Teaching Guide</w:t>
      </w:r>
    </w:p>
    <w:p w14:paraId="4C0CA385" w14:textId="77777777" w:rsidR="003166B8" w:rsidRPr="00323979" w:rsidRDefault="003166B8" w:rsidP="003166B8">
      <w:pPr>
        <w:pStyle w:val="Heading2"/>
        <w:keepNext w:val="0"/>
        <w:keepLines w:val="0"/>
        <w:spacing w:after="80"/>
        <w:rPr>
          <w:rFonts w:eastAsia="DFKai-SB"/>
          <w:b/>
          <w:sz w:val="34"/>
          <w:szCs w:val="34"/>
        </w:rPr>
      </w:pPr>
      <w:bookmarkStart w:id="464" w:name="_8por23z9k44y" w:colFirst="0" w:colLast="0"/>
      <w:bookmarkEnd w:id="464"/>
      <w:r w:rsidRPr="00323979">
        <w:rPr>
          <w:rFonts w:eastAsia="DFKai-SB"/>
          <w:b/>
          <w:sz w:val="34"/>
          <w:szCs w:val="34"/>
        </w:rPr>
        <w:t>Warm Up (10 min)</w:t>
      </w:r>
    </w:p>
    <w:p w14:paraId="1BEA0D78" w14:textId="77777777" w:rsidR="003166B8" w:rsidRPr="00323979" w:rsidRDefault="003166B8" w:rsidP="003166B8">
      <w:pPr>
        <w:pBdr>
          <w:top w:val="nil"/>
          <w:left w:val="nil"/>
          <w:bottom w:val="nil"/>
          <w:right w:val="nil"/>
          <w:between w:val="nil"/>
        </w:pBdr>
        <w:rPr>
          <w:rFonts w:eastAsia="DFKai-SB"/>
        </w:rPr>
      </w:pPr>
    </w:p>
    <w:p w14:paraId="7D137A80" w14:textId="77777777" w:rsidR="003166B8" w:rsidRPr="00323979" w:rsidRDefault="003166B8" w:rsidP="003166B8">
      <w:pPr>
        <w:pBdr>
          <w:top w:val="nil"/>
          <w:left w:val="nil"/>
          <w:bottom w:val="nil"/>
          <w:right w:val="nil"/>
          <w:between w:val="nil"/>
        </w:pBdr>
        <w:rPr>
          <w:rFonts w:eastAsia="DFKai-SB"/>
        </w:rPr>
      </w:pPr>
      <w:r w:rsidRPr="00323979">
        <w:rPr>
          <w:rFonts w:eastAsia="DFKai-SB"/>
        </w:rPr>
        <w:t>教學指南</w:t>
      </w:r>
    </w:p>
    <w:p w14:paraId="6F4F6C65" w14:textId="77777777" w:rsidR="003166B8" w:rsidRPr="00323979" w:rsidRDefault="003166B8" w:rsidP="003166B8">
      <w:pPr>
        <w:pBdr>
          <w:top w:val="nil"/>
          <w:left w:val="nil"/>
          <w:bottom w:val="nil"/>
          <w:right w:val="nil"/>
          <w:between w:val="nil"/>
        </w:pBdr>
        <w:rPr>
          <w:rFonts w:eastAsia="DFKai-SB"/>
        </w:rPr>
      </w:pPr>
      <w:r w:rsidRPr="00323979">
        <w:rPr>
          <w:rFonts w:eastAsia="DFKai-SB"/>
        </w:rPr>
        <w:lastRenderedPageBreak/>
        <w:t>暖身活動（</w:t>
      </w:r>
      <w:r w:rsidRPr="00323979">
        <w:rPr>
          <w:rFonts w:eastAsia="DFKai-SB"/>
        </w:rPr>
        <w:t>10</w:t>
      </w:r>
      <w:r w:rsidRPr="00323979">
        <w:rPr>
          <w:rFonts w:eastAsia="DFKai-SB"/>
        </w:rPr>
        <w:t>分鐘）</w:t>
      </w:r>
    </w:p>
    <w:p w14:paraId="54FE4E1C" w14:textId="77777777" w:rsidR="003166B8" w:rsidRPr="00323979" w:rsidRDefault="003166B8" w:rsidP="003166B8">
      <w:pPr>
        <w:pStyle w:val="Heading3"/>
        <w:keepNext w:val="0"/>
        <w:keepLines w:val="0"/>
        <w:spacing w:before="280"/>
        <w:rPr>
          <w:rFonts w:eastAsia="DFKai-SB"/>
          <w:b/>
          <w:color w:val="auto"/>
          <w:sz w:val="26"/>
          <w:szCs w:val="26"/>
        </w:rPr>
      </w:pPr>
      <w:bookmarkStart w:id="465" w:name="_o9k6w2t6yaz4" w:colFirst="0" w:colLast="0"/>
      <w:bookmarkEnd w:id="465"/>
      <w:r w:rsidRPr="00323979">
        <w:rPr>
          <w:rFonts w:eastAsia="DFKai-SB"/>
          <w:b/>
          <w:color w:val="auto"/>
          <w:sz w:val="26"/>
          <w:szCs w:val="26"/>
        </w:rPr>
        <w:t>Demo Project Exemplars</w:t>
      </w:r>
    </w:p>
    <w:p w14:paraId="3B0765E8" w14:textId="77777777" w:rsidR="003166B8" w:rsidRPr="00323979" w:rsidRDefault="003166B8" w:rsidP="003166B8">
      <w:pPr>
        <w:rPr>
          <w:rFonts w:eastAsia="DFKai-SB"/>
        </w:rPr>
      </w:pPr>
      <w:r w:rsidRPr="00323979">
        <w:rPr>
          <w:rFonts w:eastAsia="DFKai-SB"/>
          <w:b/>
        </w:rPr>
        <w:t>Goal:</w:t>
      </w:r>
      <w:r w:rsidRPr="00323979">
        <w:rPr>
          <w:rFonts w:eastAsia="DFKai-SB"/>
        </w:rPr>
        <w:t xml:space="preserve"> Students see an example of a final project and discuss the different elements that went into making it.</w:t>
      </w:r>
    </w:p>
    <w:p w14:paraId="25DD580A" w14:textId="77777777" w:rsidR="003166B8" w:rsidRPr="00323979" w:rsidRDefault="003166B8" w:rsidP="003166B8">
      <w:pPr>
        <w:rPr>
          <w:rFonts w:eastAsia="DFKai-SB"/>
        </w:rPr>
      </w:pPr>
      <w:r w:rsidRPr="00323979">
        <w:rPr>
          <w:rFonts w:eastAsia="DFKai-SB"/>
          <w:b/>
        </w:rPr>
        <w:t>Display:</w:t>
      </w:r>
      <w:r w:rsidRPr="00323979">
        <w:rPr>
          <w:rFonts w:eastAsia="DFKai-SB"/>
        </w:rPr>
        <w:t xml:space="preserve"> On the projector, show the example projects at the beginning of this lesson.</w:t>
      </w:r>
    </w:p>
    <w:p w14:paraId="37873A8B"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Analyze the exemplar for the following elements:</w:t>
      </w:r>
    </w:p>
    <w:p w14:paraId="59DDC834" w14:textId="77777777" w:rsidR="003166B8" w:rsidRPr="00323979" w:rsidRDefault="003166B8" w:rsidP="003166B8">
      <w:pPr>
        <w:numPr>
          <w:ilvl w:val="0"/>
          <w:numId w:val="170"/>
        </w:numPr>
        <w:rPr>
          <w:rFonts w:eastAsia="DFKai-SB"/>
        </w:rPr>
      </w:pPr>
      <w:r w:rsidRPr="00323979">
        <w:rPr>
          <w:rFonts w:eastAsia="DFKai-SB"/>
        </w:rPr>
        <w:t>Where is input being taken?</w:t>
      </w:r>
    </w:p>
    <w:p w14:paraId="2C564756" w14:textId="77777777" w:rsidR="003166B8" w:rsidRPr="00323979" w:rsidRDefault="003166B8" w:rsidP="003166B8">
      <w:pPr>
        <w:numPr>
          <w:ilvl w:val="1"/>
          <w:numId w:val="170"/>
        </w:numPr>
        <w:rPr>
          <w:rFonts w:eastAsia="DFKai-SB"/>
        </w:rPr>
      </w:pPr>
      <w:r w:rsidRPr="00323979">
        <w:rPr>
          <w:rFonts w:eastAsia="DFKai-SB"/>
        </w:rPr>
        <w:t>What events do you think are being used for each input?</w:t>
      </w:r>
    </w:p>
    <w:p w14:paraId="04FB7CEC" w14:textId="77777777" w:rsidR="003166B8" w:rsidRPr="00323979" w:rsidRDefault="003166B8" w:rsidP="003166B8">
      <w:pPr>
        <w:numPr>
          <w:ilvl w:val="0"/>
          <w:numId w:val="170"/>
        </w:numPr>
        <w:rPr>
          <w:rFonts w:eastAsia="DFKai-SB"/>
        </w:rPr>
      </w:pPr>
      <w:r w:rsidRPr="00323979">
        <w:rPr>
          <w:rFonts w:eastAsia="DFKai-SB"/>
        </w:rPr>
        <w:t>What information is being output through the board?</w:t>
      </w:r>
    </w:p>
    <w:p w14:paraId="3EF41292" w14:textId="77777777" w:rsidR="003166B8" w:rsidRPr="00323979" w:rsidRDefault="003166B8" w:rsidP="003166B8">
      <w:pPr>
        <w:numPr>
          <w:ilvl w:val="0"/>
          <w:numId w:val="170"/>
        </w:numPr>
        <w:rPr>
          <w:rFonts w:eastAsia="DFKai-SB"/>
        </w:rPr>
      </w:pPr>
      <w:r w:rsidRPr="00323979">
        <w:rPr>
          <w:rFonts w:eastAsia="DFKai-SB"/>
        </w:rPr>
        <w:t>Where might this program be using a loop?</w:t>
      </w:r>
    </w:p>
    <w:p w14:paraId="347944A8" w14:textId="77777777" w:rsidR="003166B8" w:rsidRPr="00323979" w:rsidRDefault="003166B8" w:rsidP="003166B8">
      <w:pPr>
        <w:rPr>
          <w:rFonts w:eastAsia="DFKai-SB"/>
        </w:rPr>
      </w:pPr>
    </w:p>
    <w:p w14:paraId="2B4B9DCD" w14:textId="77777777" w:rsidR="003166B8" w:rsidRPr="00323979" w:rsidRDefault="003166B8" w:rsidP="003166B8">
      <w:pPr>
        <w:rPr>
          <w:rFonts w:eastAsia="DFKai-SB"/>
        </w:rPr>
      </w:pPr>
      <w:r w:rsidRPr="00323979">
        <w:rPr>
          <w:rFonts w:eastAsia="DFKai-SB"/>
        </w:rPr>
        <w:t>展示專案範例</w:t>
      </w:r>
    </w:p>
    <w:p w14:paraId="0EF180DE" w14:textId="77777777" w:rsidR="003166B8" w:rsidRPr="00323979" w:rsidRDefault="003166B8" w:rsidP="003166B8">
      <w:pPr>
        <w:rPr>
          <w:rFonts w:eastAsia="DFKai-SB"/>
        </w:rPr>
      </w:pPr>
      <w:r w:rsidRPr="00323979">
        <w:rPr>
          <w:rFonts w:eastAsia="DFKai-SB"/>
        </w:rPr>
        <w:t>目標：給學生們參考一個已經完成的專案範例，並討論可以用哪些元件製作該範例。</w:t>
      </w:r>
    </w:p>
    <w:p w14:paraId="61E96B62" w14:textId="77777777" w:rsidR="003166B8" w:rsidRPr="00323979" w:rsidRDefault="003166B8" w:rsidP="003166B8">
      <w:pPr>
        <w:rPr>
          <w:rFonts w:eastAsia="DFKai-SB"/>
        </w:rPr>
      </w:pPr>
      <w:r w:rsidRPr="00323979">
        <w:rPr>
          <w:rFonts w:eastAsia="DFKai-SB"/>
        </w:rPr>
        <w:t>展示：在課程開始的時候使用投影機展示範例。</w:t>
      </w:r>
    </w:p>
    <w:p w14:paraId="52C98B48" w14:textId="77777777" w:rsidR="003166B8" w:rsidRPr="00323979" w:rsidRDefault="003166B8" w:rsidP="003166B8">
      <w:pPr>
        <w:rPr>
          <w:rFonts w:eastAsia="DFKai-SB"/>
        </w:rPr>
      </w:pPr>
      <w:r w:rsidRPr="00323979">
        <w:rPr>
          <w:rFonts w:eastAsia="DFKai-SB"/>
        </w:rPr>
        <w:t>提示：分析該範例的以下元素：</w:t>
      </w:r>
    </w:p>
    <w:p w14:paraId="18F12C97" w14:textId="77777777" w:rsidR="003166B8" w:rsidRPr="00323979" w:rsidRDefault="003166B8" w:rsidP="003166B8">
      <w:pPr>
        <w:rPr>
          <w:rFonts w:eastAsia="DFKai-SB"/>
        </w:rPr>
      </w:pPr>
      <w:r w:rsidRPr="00323979">
        <w:rPr>
          <w:rFonts w:eastAsia="DFKai-SB"/>
        </w:rPr>
        <w:t xml:space="preserve">- </w:t>
      </w:r>
      <w:r w:rsidRPr="00323979">
        <w:rPr>
          <w:rFonts w:eastAsia="DFKai-SB"/>
        </w:rPr>
        <w:t>輸入在哪裡？</w:t>
      </w:r>
    </w:p>
    <w:p w14:paraId="774851C0" w14:textId="77777777" w:rsidR="003166B8" w:rsidRPr="00323979" w:rsidRDefault="003166B8" w:rsidP="003166B8">
      <w:pPr>
        <w:ind w:left="720"/>
        <w:rPr>
          <w:rFonts w:eastAsia="DFKai-SB"/>
        </w:rPr>
      </w:pPr>
      <w:r w:rsidRPr="00323979">
        <w:rPr>
          <w:rFonts w:eastAsia="DFKai-SB"/>
        </w:rPr>
        <w:t xml:space="preserve">- </w:t>
      </w:r>
      <w:r w:rsidRPr="00323979">
        <w:rPr>
          <w:rFonts w:eastAsia="DFKai-SB"/>
        </w:rPr>
        <w:t>你認為每個輸入使用了哪些事件？</w:t>
      </w:r>
    </w:p>
    <w:p w14:paraId="2C753C18" w14:textId="77777777" w:rsidR="003166B8" w:rsidRPr="00323979" w:rsidRDefault="003166B8" w:rsidP="003166B8">
      <w:pPr>
        <w:rPr>
          <w:rFonts w:eastAsia="DFKai-SB"/>
        </w:rPr>
      </w:pPr>
      <w:r w:rsidRPr="00323979">
        <w:rPr>
          <w:rFonts w:eastAsia="DFKai-SB"/>
        </w:rPr>
        <w:t xml:space="preserve">- </w:t>
      </w:r>
      <w:r w:rsidRPr="00323979">
        <w:rPr>
          <w:rFonts w:eastAsia="DFKai-SB"/>
        </w:rPr>
        <w:t>透過實驗板</w:t>
      </w:r>
      <w:r w:rsidRPr="00323979">
        <w:rPr>
          <w:rFonts w:eastAsia="DFKai-SB"/>
        </w:rPr>
        <w:t xml:space="preserve">, </w:t>
      </w:r>
      <w:r w:rsidRPr="00323979">
        <w:rPr>
          <w:rFonts w:eastAsia="DFKai-SB"/>
        </w:rPr>
        <w:t>輸出什麼樣的資訊</w:t>
      </w:r>
      <w:r w:rsidRPr="00323979">
        <w:rPr>
          <w:rFonts w:eastAsia="DFKai-SB"/>
        </w:rPr>
        <w:t>?</w:t>
      </w:r>
    </w:p>
    <w:p w14:paraId="288F3C9D" w14:textId="77777777" w:rsidR="003166B8" w:rsidRPr="00323979" w:rsidRDefault="003166B8" w:rsidP="003166B8">
      <w:pPr>
        <w:rPr>
          <w:rFonts w:eastAsia="DFKai-SB"/>
        </w:rPr>
      </w:pPr>
      <w:r w:rsidRPr="00323979">
        <w:rPr>
          <w:rFonts w:eastAsia="DFKai-SB"/>
        </w:rPr>
        <w:t xml:space="preserve">- </w:t>
      </w:r>
      <w:r w:rsidRPr="00323979">
        <w:rPr>
          <w:rFonts w:eastAsia="DFKai-SB"/>
        </w:rPr>
        <w:t>這個程式可能在哪裡使用迴圈？</w:t>
      </w:r>
    </w:p>
    <w:p w14:paraId="1A1508FC" w14:textId="77777777" w:rsidR="003166B8" w:rsidRPr="00323979" w:rsidRDefault="003166B8" w:rsidP="003166B8">
      <w:pPr>
        <w:rPr>
          <w:rFonts w:eastAsia="DFKai-SB"/>
        </w:rPr>
      </w:pPr>
      <w:r w:rsidRPr="00323979">
        <w:rPr>
          <w:rFonts w:eastAsia="DFKai-SB"/>
          <w:b/>
        </w:rPr>
        <w:t>Discuss:</w:t>
      </w:r>
      <w:r w:rsidRPr="00323979">
        <w:rPr>
          <w:rFonts w:eastAsia="DFKai-SB"/>
        </w:rPr>
        <w:t xml:space="preserve"> Have students share their observations and analyses of the exemplar.</w:t>
      </w:r>
    </w:p>
    <w:p w14:paraId="34067CFF"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Provide each student with a copy of the</w:t>
      </w:r>
      <w:hyperlink r:id="rId300">
        <w:r w:rsidRPr="00323979">
          <w:rPr>
            <w:rFonts w:eastAsia="DFKai-SB"/>
          </w:rPr>
          <w:t xml:space="preserve"> </w:t>
        </w:r>
      </w:hyperlink>
      <w:hyperlink r:id="rId301">
        <w:r w:rsidRPr="00323979">
          <w:rPr>
            <w:rFonts w:eastAsia="DFKai-SB"/>
            <w:u w:val="single"/>
          </w:rPr>
          <w:t>Make a Game - Rubric</w:t>
        </w:r>
      </w:hyperlink>
      <w:r w:rsidRPr="00323979">
        <w:rPr>
          <w:rFonts w:eastAsia="DFKai-SB"/>
        </w:rPr>
        <w:t>. Review the different components of the rubric with them to make sure they understand the components of the project.</w:t>
      </w:r>
    </w:p>
    <w:p w14:paraId="77F6071E" w14:textId="77777777" w:rsidR="003166B8" w:rsidRPr="00323979" w:rsidRDefault="003166B8" w:rsidP="003166B8">
      <w:pPr>
        <w:pBdr>
          <w:top w:val="nil"/>
          <w:left w:val="nil"/>
          <w:bottom w:val="nil"/>
          <w:right w:val="nil"/>
          <w:between w:val="nil"/>
        </w:pBdr>
        <w:rPr>
          <w:rFonts w:eastAsia="DFKai-SB"/>
        </w:rPr>
      </w:pPr>
      <w:r w:rsidRPr="00323979">
        <w:rPr>
          <w:rFonts w:eastAsia="DFKai-SB"/>
        </w:rPr>
        <w:t>討論：讓學生分享他們對範例的觀察和分析。</w:t>
      </w:r>
    </w:p>
    <w:p w14:paraId="347C0ADA" w14:textId="77777777" w:rsidR="003166B8" w:rsidRPr="00323979" w:rsidRDefault="003166B8" w:rsidP="003166B8">
      <w:pPr>
        <w:pBdr>
          <w:top w:val="nil"/>
          <w:left w:val="nil"/>
          <w:bottom w:val="nil"/>
          <w:right w:val="nil"/>
          <w:between w:val="nil"/>
        </w:pBdr>
        <w:rPr>
          <w:rFonts w:eastAsia="DFKai-SB"/>
          <w:b/>
          <w:sz w:val="34"/>
          <w:szCs w:val="34"/>
        </w:rPr>
      </w:pPr>
      <w:r w:rsidRPr="00323979">
        <w:rPr>
          <w:rFonts w:eastAsia="DFKai-SB"/>
        </w:rPr>
        <w:t>分發評量：發給每個學生製作遊戲的評量表，和學生們一起檢視評量中不同的元件以確保他們了解專案使用的組成元件。</w:t>
      </w:r>
    </w:p>
    <w:p w14:paraId="15B917E7" w14:textId="77777777" w:rsidR="003166B8" w:rsidRPr="00323979" w:rsidRDefault="003166B8" w:rsidP="003166B8">
      <w:pPr>
        <w:pStyle w:val="Heading2"/>
        <w:keepNext w:val="0"/>
        <w:keepLines w:val="0"/>
        <w:spacing w:after="80"/>
        <w:rPr>
          <w:rFonts w:eastAsia="DFKai-SB"/>
          <w:b/>
          <w:sz w:val="34"/>
          <w:szCs w:val="34"/>
        </w:rPr>
      </w:pPr>
      <w:bookmarkStart w:id="466" w:name="_hnra8l23fldp" w:colFirst="0" w:colLast="0"/>
      <w:bookmarkStart w:id="467" w:name="_lotgeem69l7w" w:colFirst="0" w:colLast="0"/>
      <w:bookmarkEnd w:id="466"/>
      <w:bookmarkEnd w:id="467"/>
      <w:r w:rsidRPr="00323979">
        <w:rPr>
          <w:rFonts w:eastAsia="DFKai-SB"/>
          <w:b/>
          <w:sz w:val="34"/>
          <w:szCs w:val="34"/>
        </w:rPr>
        <w:t>Activity (90 - 120 min)</w:t>
      </w:r>
    </w:p>
    <w:p w14:paraId="78D6B010" w14:textId="77777777" w:rsidR="003166B8" w:rsidRPr="00323979" w:rsidRDefault="003166B8" w:rsidP="003166B8">
      <w:pPr>
        <w:pStyle w:val="Heading3"/>
        <w:keepNext w:val="0"/>
        <w:keepLines w:val="0"/>
        <w:spacing w:before="280"/>
        <w:rPr>
          <w:rFonts w:eastAsia="DFKai-SB"/>
          <w:b/>
          <w:color w:val="auto"/>
          <w:sz w:val="26"/>
          <w:szCs w:val="26"/>
        </w:rPr>
      </w:pPr>
      <w:bookmarkStart w:id="468" w:name="_gyq3kwviys3h" w:colFirst="0" w:colLast="0"/>
      <w:bookmarkEnd w:id="468"/>
      <w:r w:rsidRPr="00323979">
        <w:rPr>
          <w:rFonts w:eastAsia="DFKai-SB"/>
          <w:b/>
          <w:color w:val="auto"/>
          <w:sz w:val="26"/>
          <w:szCs w:val="26"/>
        </w:rPr>
        <w:t>Unplugged: Program Planning</w:t>
      </w:r>
    </w:p>
    <w:p w14:paraId="5F2D4A06" w14:textId="77777777" w:rsidR="003166B8" w:rsidRPr="00323979" w:rsidRDefault="003166B8" w:rsidP="003166B8">
      <w:pPr>
        <w:rPr>
          <w:rFonts w:eastAsia="DFKai-SB"/>
        </w:rPr>
      </w:pPr>
      <w:r w:rsidRPr="00323979">
        <w:rPr>
          <w:rFonts w:eastAsia="DFKai-SB"/>
          <w:b/>
        </w:rPr>
        <w:t>Group:</w:t>
      </w:r>
      <w:r w:rsidRPr="00323979">
        <w:rPr>
          <w:rFonts w:eastAsia="DFKai-SB"/>
        </w:rPr>
        <w:t xml:space="preserve"> Place students in groups of 2-3.</w:t>
      </w:r>
    </w:p>
    <w:p w14:paraId="677DBDE4"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Hand out the</w:t>
      </w:r>
      <w:hyperlink r:id="rId302">
        <w:r w:rsidRPr="00323979">
          <w:rPr>
            <w:rFonts w:eastAsia="DFKai-SB"/>
          </w:rPr>
          <w:t xml:space="preserve"> </w:t>
        </w:r>
      </w:hyperlink>
      <w:hyperlink r:id="rId303">
        <w:r w:rsidRPr="00323979">
          <w:rPr>
            <w:rFonts w:eastAsia="DFKai-SB"/>
            <w:u w:val="single"/>
          </w:rPr>
          <w:t>Make a Game - Project Guide</w:t>
        </w:r>
      </w:hyperlink>
      <w:r w:rsidRPr="00323979">
        <w:rPr>
          <w:rFonts w:eastAsia="DFKai-SB"/>
        </w:rPr>
        <w:t xml:space="preserve"> to students. This is the tool students will use to scope out their projects before getting onto the computers. Give students some time to brainstorm the type of program they want to make.</w:t>
      </w:r>
    </w:p>
    <w:p w14:paraId="5DEABB61" w14:textId="77777777" w:rsidR="003166B8" w:rsidRPr="00323979" w:rsidRDefault="003166B8" w:rsidP="003166B8">
      <w:pPr>
        <w:pBdr>
          <w:top w:val="nil"/>
          <w:left w:val="nil"/>
          <w:bottom w:val="nil"/>
          <w:right w:val="nil"/>
          <w:between w:val="nil"/>
        </w:pBdr>
        <w:rPr>
          <w:rFonts w:eastAsia="DFKai-SB"/>
        </w:rPr>
      </w:pPr>
    </w:p>
    <w:p w14:paraId="11235321" w14:textId="77777777" w:rsidR="003166B8" w:rsidRPr="00323979" w:rsidRDefault="003166B8" w:rsidP="003166B8">
      <w:pPr>
        <w:pBdr>
          <w:top w:val="nil"/>
          <w:left w:val="nil"/>
          <w:bottom w:val="nil"/>
          <w:right w:val="nil"/>
          <w:between w:val="nil"/>
        </w:pBdr>
        <w:rPr>
          <w:rFonts w:eastAsia="DFKai-SB"/>
        </w:rPr>
      </w:pPr>
      <w:r w:rsidRPr="00323979">
        <w:rPr>
          <w:rFonts w:eastAsia="DFKai-SB"/>
        </w:rPr>
        <w:t>活動內容（</w:t>
      </w:r>
      <w:r w:rsidRPr="00323979">
        <w:rPr>
          <w:rFonts w:eastAsia="DFKai-SB"/>
        </w:rPr>
        <w:t>90 - 120</w:t>
      </w:r>
      <w:r w:rsidRPr="00323979">
        <w:rPr>
          <w:rFonts w:eastAsia="DFKai-SB"/>
        </w:rPr>
        <w:t>分鐘）</w:t>
      </w:r>
    </w:p>
    <w:p w14:paraId="1338D921" w14:textId="77777777" w:rsidR="003166B8" w:rsidRPr="00323979" w:rsidRDefault="003166B8" w:rsidP="003166B8">
      <w:pPr>
        <w:pBdr>
          <w:top w:val="nil"/>
          <w:left w:val="nil"/>
          <w:bottom w:val="nil"/>
          <w:right w:val="nil"/>
          <w:between w:val="nil"/>
        </w:pBdr>
        <w:rPr>
          <w:rFonts w:eastAsia="DFKai-SB"/>
        </w:rPr>
      </w:pPr>
      <w:r w:rsidRPr="00323979">
        <w:rPr>
          <w:rFonts w:eastAsia="DFKai-SB"/>
        </w:rPr>
        <w:t>不插電練習：程式規劃</w:t>
      </w:r>
    </w:p>
    <w:p w14:paraId="06EE8D0D" w14:textId="77777777" w:rsidR="003166B8" w:rsidRPr="00323979" w:rsidRDefault="003166B8" w:rsidP="003166B8">
      <w:pPr>
        <w:pBdr>
          <w:top w:val="nil"/>
          <w:left w:val="nil"/>
          <w:bottom w:val="nil"/>
          <w:right w:val="nil"/>
          <w:between w:val="nil"/>
        </w:pBdr>
        <w:rPr>
          <w:rFonts w:eastAsia="DFKai-SB"/>
        </w:rPr>
      </w:pPr>
      <w:r w:rsidRPr="00323979">
        <w:rPr>
          <w:rFonts w:eastAsia="DFKai-SB"/>
        </w:rPr>
        <w:t>分組：將學生分成</w:t>
      </w:r>
      <w:r w:rsidRPr="00323979">
        <w:rPr>
          <w:rFonts w:eastAsia="DFKai-SB"/>
        </w:rPr>
        <w:t>2-3</w:t>
      </w:r>
      <w:r w:rsidRPr="00323979">
        <w:rPr>
          <w:rFonts w:eastAsia="DFKai-SB"/>
        </w:rPr>
        <w:t>組。</w:t>
      </w:r>
    </w:p>
    <w:p w14:paraId="08A5D8D5" w14:textId="77777777" w:rsidR="003166B8" w:rsidRPr="00323979" w:rsidRDefault="003166B8" w:rsidP="003166B8">
      <w:pPr>
        <w:pBdr>
          <w:top w:val="nil"/>
          <w:left w:val="nil"/>
          <w:bottom w:val="nil"/>
          <w:right w:val="nil"/>
          <w:between w:val="nil"/>
        </w:pBdr>
        <w:rPr>
          <w:rFonts w:eastAsia="DFKai-SB"/>
          <w:b/>
        </w:rPr>
      </w:pPr>
      <w:r w:rsidRPr="00323979">
        <w:rPr>
          <w:rFonts w:eastAsia="DFKai-SB"/>
        </w:rPr>
        <w:lastRenderedPageBreak/>
        <w:t>分發指南：發給學生</w:t>
      </w:r>
      <w:r w:rsidRPr="00323979">
        <w:rPr>
          <w:rFonts w:eastAsia="DFKai-SB"/>
        </w:rPr>
        <w:t xml:space="preserve"> </w:t>
      </w:r>
      <w:r w:rsidRPr="00323979">
        <w:rPr>
          <w:rFonts w:eastAsia="DFKai-SB"/>
        </w:rPr>
        <w:t>製作遊戲</w:t>
      </w:r>
      <w:r w:rsidRPr="00323979">
        <w:rPr>
          <w:rFonts w:eastAsia="DFKai-SB"/>
        </w:rPr>
        <w:t xml:space="preserve"> - </w:t>
      </w:r>
      <w:r w:rsidRPr="00323979">
        <w:rPr>
          <w:rFonts w:eastAsia="DFKai-SB"/>
        </w:rPr>
        <w:t>專案指南。這個表格是讓學生在使用電腦寫程式之前用來定義他們的專案範疇的工具。給學生一些時間來腦力激盪出他們想要製作的程式類型。</w:t>
      </w:r>
      <w:bookmarkStart w:id="469" w:name="_snvi2zo1war4" w:colFirst="0" w:colLast="0"/>
      <w:bookmarkStart w:id="470" w:name="_dztw09yke5de" w:colFirst="0" w:colLast="0"/>
      <w:bookmarkEnd w:id="469"/>
      <w:bookmarkEnd w:id="470"/>
    </w:p>
    <w:p w14:paraId="5D7C2431" w14:textId="77777777" w:rsidR="003166B8" w:rsidRPr="00323979" w:rsidRDefault="003166B8" w:rsidP="003166B8">
      <w:pPr>
        <w:pStyle w:val="Heading4"/>
        <w:keepNext w:val="0"/>
        <w:keepLines w:val="0"/>
        <w:spacing w:before="240" w:after="40"/>
        <w:rPr>
          <w:rFonts w:eastAsia="DFKai-SB"/>
          <w:b/>
          <w:color w:val="auto"/>
          <w:sz w:val="22"/>
          <w:szCs w:val="22"/>
        </w:rPr>
      </w:pPr>
      <w:bookmarkStart w:id="471" w:name="_5r1syguxwuo6" w:colFirst="0" w:colLast="0"/>
      <w:bookmarkEnd w:id="471"/>
      <w:r w:rsidRPr="00323979">
        <w:rPr>
          <w:rFonts w:eastAsia="DFKai-SB"/>
          <w:b/>
          <w:color w:val="auto"/>
          <w:sz w:val="22"/>
          <w:szCs w:val="22"/>
        </w:rPr>
        <w:t>Make a Game Project Guide</w:t>
      </w:r>
    </w:p>
    <w:p w14:paraId="7E854A35" w14:textId="77777777" w:rsidR="003166B8" w:rsidRPr="00323979" w:rsidRDefault="003166B8" w:rsidP="003166B8">
      <w:pPr>
        <w:pStyle w:val="Heading4"/>
        <w:keepNext w:val="0"/>
        <w:keepLines w:val="0"/>
        <w:spacing w:before="240" w:after="40"/>
        <w:rPr>
          <w:rFonts w:eastAsia="DFKai-SB"/>
          <w:b/>
          <w:color w:val="auto"/>
          <w:sz w:val="22"/>
          <w:szCs w:val="22"/>
        </w:rPr>
      </w:pPr>
      <w:bookmarkStart w:id="472" w:name="_8kp25r4q1kxz" w:colFirst="0" w:colLast="0"/>
      <w:bookmarkEnd w:id="472"/>
      <w:r w:rsidRPr="00323979">
        <w:rPr>
          <w:rFonts w:eastAsia="DFKai-SB"/>
          <w:b/>
          <w:color w:val="auto"/>
          <w:sz w:val="22"/>
          <w:szCs w:val="22"/>
        </w:rPr>
        <w:t>Brainstorming</w:t>
      </w:r>
    </w:p>
    <w:p w14:paraId="5A7CCE5C" w14:textId="77777777" w:rsidR="003166B8" w:rsidRPr="00323979" w:rsidRDefault="003166B8" w:rsidP="003166B8">
      <w:pPr>
        <w:rPr>
          <w:rFonts w:eastAsia="DFKai-SB"/>
        </w:rPr>
      </w:pPr>
      <w:r w:rsidRPr="00323979">
        <w:rPr>
          <w:rFonts w:eastAsia="DFKai-SB"/>
        </w:rPr>
        <w:t>Give groups some time to brainstorm ideas for their project. The goal is to come up with a simple game that can be controlled</w:t>
      </w:r>
      <w:ins w:id="473" w:author="Hawk Sun" w:date="2018-10-18T17:53:00Z">
        <w:r w:rsidRPr="00323979">
          <w:rPr>
            <w:rFonts w:eastAsia="DFKai-SB"/>
          </w:rPr>
          <w:t xml:space="preserve"> by</w:t>
        </w:r>
      </w:ins>
      <w:r w:rsidRPr="00323979">
        <w:rPr>
          <w:rFonts w:eastAsia="DFKai-SB"/>
        </w:rPr>
        <w:t xml:space="preserve"> using elements of the Circuit Playground. Encourage students to think about all of the programs and projects that they've made so far as potential starting points (including the prototypes from Unit 4).</w:t>
      </w:r>
    </w:p>
    <w:p w14:paraId="01058A0D" w14:textId="77777777" w:rsidR="003166B8" w:rsidRPr="00323979" w:rsidRDefault="003166B8" w:rsidP="003166B8">
      <w:pPr>
        <w:rPr>
          <w:rFonts w:eastAsia="DFKai-SB"/>
        </w:rPr>
      </w:pPr>
    </w:p>
    <w:p w14:paraId="4C8DB40B" w14:textId="77777777" w:rsidR="003166B8" w:rsidRPr="00323979" w:rsidRDefault="003166B8" w:rsidP="003166B8">
      <w:pPr>
        <w:rPr>
          <w:rFonts w:eastAsia="DFKai-SB"/>
        </w:rPr>
      </w:pPr>
      <w:r w:rsidRPr="00323979">
        <w:rPr>
          <w:rFonts w:eastAsia="DFKai-SB"/>
        </w:rPr>
        <w:t>製作遊戲專案指南</w:t>
      </w:r>
    </w:p>
    <w:p w14:paraId="7340E0FC" w14:textId="77777777" w:rsidR="003166B8" w:rsidRPr="00323979" w:rsidRDefault="003166B8" w:rsidP="003166B8">
      <w:pPr>
        <w:rPr>
          <w:rFonts w:eastAsia="DFKai-SB"/>
        </w:rPr>
      </w:pPr>
      <w:r w:rsidRPr="00323979">
        <w:rPr>
          <w:rFonts w:eastAsia="DFKai-SB"/>
        </w:rPr>
        <w:t>腦力激盪</w:t>
      </w:r>
    </w:p>
    <w:p w14:paraId="1B042ACC" w14:textId="77777777" w:rsidR="003166B8" w:rsidRPr="00323979" w:rsidRDefault="003166B8" w:rsidP="003166B8">
      <w:pPr>
        <w:rPr>
          <w:rFonts w:eastAsia="DFKai-SB"/>
        </w:rPr>
      </w:pPr>
      <w:r w:rsidRPr="00323979">
        <w:rPr>
          <w:rFonts w:eastAsia="DFKai-SB"/>
        </w:rPr>
        <w:t>給小組們一些時間來集體腦力激盪想出他們專案的點子。目標是想出一個可以使用</w:t>
      </w:r>
      <w:r w:rsidRPr="00323979">
        <w:rPr>
          <w:rFonts w:eastAsia="DFKai-SB"/>
        </w:rPr>
        <w:t>Circuit Playground</w:t>
      </w:r>
      <w:r w:rsidRPr="00323979">
        <w:rPr>
          <w:rFonts w:eastAsia="DFKai-SB"/>
        </w:rPr>
        <w:t>的元件來控制的簡單遊戲。鼓勵學生考慮他們到目前為止所做過的所有程式和專案當作開始（包括第</w:t>
      </w:r>
      <w:r w:rsidRPr="00323979">
        <w:rPr>
          <w:rFonts w:eastAsia="DFKai-SB"/>
        </w:rPr>
        <w:t>4</w:t>
      </w:r>
      <w:r w:rsidRPr="00323979">
        <w:rPr>
          <w:rFonts w:eastAsia="DFKai-SB"/>
        </w:rPr>
        <w:t>單元的程式原型）。</w:t>
      </w:r>
    </w:p>
    <w:p w14:paraId="09EA8258" w14:textId="77777777" w:rsidR="003166B8" w:rsidRPr="00323979" w:rsidRDefault="003166B8" w:rsidP="003166B8">
      <w:pPr>
        <w:rPr>
          <w:rFonts w:eastAsia="DFKai-SB"/>
        </w:rPr>
      </w:pPr>
    </w:p>
    <w:p w14:paraId="04972039" w14:textId="77777777" w:rsidR="003166B8" w:rsidRPr="00323979" w:rsidRDefault="003166B8" w:rsidP="003166B8">
      <w:pPr>
        <w:rPr>
          <w:rFonts w:eastAsia="DFKai-SB"/>
        </w:rPr>
      </w:pPr>
      <w:r w:rsidRPr="00323979">
        <w:rPr>
          <w:rFonts w:eastAsia="DFKai-SB"/>
        </w:rPr>
        <w:t>Teaching Tip</w:t>
      </w:r>
    </w:p>
    <w:p w14:paraId="34BBCB4D" w14:textId="77777777" w:rsidR="003166B8" w:rsidRPr="00323979" w:rsidRDefault="003166B8" w:rsidP="003166B8">
      <w:pPr>
        <w:rPr>
          <w:rFonts w:eastAsia="DFKai-SB"/>
        </w:rPr>
      </w:pPr>
      <w:r w:rsidRPr="00323979">
        <w:rPr>
          <w:rFonts w:eastAsia="DFKai-SB"/>
        </w:rPr>
        <w:t xml:space="preserve">Students may find it particularly difficult to predict </w:t>
      </w:r>
      <w:r w:rsidRPr="00323979">
        <w:rPr>
          <w:rFonts w:eastAsia="DFKai-SB"/>
          <w:i/>
        </w:rPr>
        <w:t>all</w:t>
      </w:r>
      <w:r w:rsidRPr="00323979">
        <w:rPr>
          <w:rFonts w:eastAsia="DFKai-SB"/>
        </w:rPr>
        <w:t xml:space="preserve"> of the events that they'll want to respond to or the functions that they'll need to create. Make sure that they know this is an </w:t>
      </w:r>
      <w:r w:rsidRPr="00323979">
        <w:rPr>
          <w:rFonts w:eastAsia="DFKai-SB"/>
          <w:i/>
        </w:rPr>
        <w:t>iterative</w:t>
      </w:r>
      <w:r w:rsidRPr="00323979">
        <w:rPr>
          <w:rFonts w:eastAsia="DFKai-SB"/>
        </w:rPr>
        <w:t xml:space="preserve"> process and planning is only the first step. We want to start this project with as clear a plan as possible, but there will likely be things that weren't considered from the start and the plan will need to change accordingly.</w:t>
      </w:r>
    </w:p>
    <w:p w14:paraId="23732357" w14:textId="77777777" w:rsidR="003166B8" w:rsidRPr="00323979" w:rsidRDefault="003166B8" w:rsidP="003166B8">
      <w:pPr>
        <w:rPr>
          <w:rFonts w:eastAsia="DFKai-SB"/>
        </w:rPr>
      </w:pPr>
    </w:p>
    <w:p w14:paraId="131F7655" w14:textId="77777777" w:rsidR="003166B8" w:rsidRPr="00323979" w:rsidRDefault="003166B8" w:rsidP="003166B8">
      <w:pPr>
        <w:rPr>
          <w:rFonts w:eastAsia="DFKai-SB"/>
        </w:rPr>
      </w:pPr>
      <w:r w:rsidRPr="00323979">
        <w:rPr>
          <w:rFonts w:eastAsia="DFKai-SB"/>
        </w:rPr>
        <w:t>教學建議</w:t>
      </w:r>
    </w:p>
    <w:p w14:paraId="390B576C" w14:textId="77777777" w:rsidR="003166B8" w:rsidRPr="00323979" w:rsidRDefault="003166B8" w:rsidP="003166B8">
      <w:pPr>
        <w:rPr>
          <w:rFonts w:eastAsia="DFKai-SB"/>
        </w:rPr>
      </w:pPr>
      <w:r w:rsidRPr="00323979">
        <w:rPr>
          <w:rFonts w:eastAsia="DFKai-SB"/>
        </w:rPr>
        <w:t>學生可能會發現要預測他們所有想要做的事件或需要的函數是非常困難的。確保他們了解這是一個重複的過程，而規劃只是第一步。我們希望以一個盡可能明確的計劃來開始這個專案，但可能會有一些事情一開始沒有考慮，那麼就需要相應的改變規劃。</w:t>
      </w:r>
    </w:p>
    <w:p w14:paraId="03259B16" w14:textId="77777777" w:rsidR="003166B8" w:rsidRPr="00323979" w:rsidRDefault="003166B8" w:rsidP="003166B8">
      <w:pPr>
        <w:numPr>
          <w:ilvl w:val="0"/>
          <w:numId w:val="177"/>
        </w:numPr>
        <w:rPr>
          <w:rFonts w:eastAsia="DFKai-SB"/>
        </w:rPr>
      </w:pPr>
      <w:r w:rsidRPr="00323979">
        <w:rPr>
          <w:rFonts w:eastAsia="DFKai-SB"/>
        </w:rPr>
        <w:t>Once groups have settled on an idea, they can record it on the activity guide under Project Brainstorming.</w:t>
      </w:r>
    </w:p>
    <w:p w14:paraId="54BB4E18" w14:textId="77777777" w:rsidR="003166B8" w:rsidRPr="00323979" w:rsidRDefault="003166B8" w:rsidP="003166B8">
      <w:pPr>
        <w:rPr>
          <w:rFonts w:eastAsia="DFKai-SB"/>
        </w:rPr>
      </w:pPr>
      <w:r w:rsidRPr="00323979">
        <w:rPr>
          <w:rFonts w:eastAsia="DFKai-SB"/>
        </w:rPr>
        <w:t xml:space="preserve"> </w:t>
      </w:r>
      <w:r w:rsidRPr="00323979">
        <w:rPr>
          <w:rFonts w:eastAsia="DFKai-SB"/>
        </w:rPr>
        <w:tab/>
      </w:r>
      <w:r w:rsidRPr="00323979">
        <w:rPr>
          <w:rFonts w:eastAsia="DFKai-SB"/>
        </w:rPr>
        <w:t>一旦小組們確定了想法，他們就可以將其記錄在專案腦力激盪下的活動指南中。</w:t>
      </w:r>
    </w:p>
    <w:p w14:paraId="30AFC3EA" w14:textId="77777777" w:rsidR="003166B8" w:rsidRPr="00323979" w:rsidRDefault="003166B8" w:rsidP="003166B8">
      <w:pPr>
        <w:ind w:left="720"/>
        <w:rPr>
          <w:rFonts w:eastAsia="DFKai-SB"/>
        </w:rPr>
      </w:pPr>
    </w:p>
    <w:p w14:paraId="61FBC6A4" w14:textId="77777777" w:rsidR="003166B8" w:rsidRPr="00323979" w:rsidRDefault="003166B8" w:rsidP="003166B8">
      <w:pPr>
        <w:numPr>
          <w:ilvl w:val="0"/>
          <w:numId w:val="177"/>
        </w:numPr>
        <w:rPr>
          <w:rFonts w:eastAsia="DFKai-SB"/>
        </w:rPr>
      </w:pPr>
      <w:r w:rsidRPr="00323979">
        <w:rPr>
          <w:rFonts w:eastAsia="DFKai-SB"/>
        </w:rPr>
        <w:t>Next students think through the Events they'll need to respond to.</w:t>
      </w:r>
    </w:p>
    <w:p w14:paraId="13006B3B" w14:textId="77777777" w:rsidR="003166B8" w:rsidRPr="00323979" w:rsidRDefault="003166B8" w:rsidP="003166B8">
      <w:pPr>
        <w:ind w:left="720"/>
        <w:rPr>
          <w:rFonts w:eastAsia="DFKai-SB"/>
        </w:rPr>
      </w:pPr>
      <w:r w:rsidRPr="00323979">
        <w:rPr>
          <w:rFonts w:eastAsia="DFKai-SB"/>
        </w:rPr>
        <w:t>接下來</w:t>
      </w:r>
      <w:r w:rsidRPr="00323979">
        <w:rPr>
          <w:rFonts w:eastAsia="DFKai-SB"/>
        </w:rPr>
        <w:t>,</w:t>
      </w:r>
      <w:r w:rsidRPr="00323979">
        <w:rPr>
          <w:rFonts w:eastAsia="DFKai-SB"/>
        </w:rPr>
        <w:t>學生思考有哪些需要回應的事件。</w:t>
      </w:r>
    </w:p>
    <w:p w14:paraId="121E6E42" w14:textId="77777777" w:rsidR="003166B8" w:rsidRPr="00323979" w:rsidRDefault="003166B8" w:rsidP="003166B8">
      <w:pPr>
        <w:ind w:left="720"/>
        <w:rPr>
          <w:rFonts w:eastAsia="DFKai-SB"/>
        </w:rPr>
      </w:pPr>
    </w:p>
    <w:p w14:paraId="347899D1" w14:textId="77777777" w:rsidR="003166B8" w:rsidRPr="00323979" w:rsidRDefault="003166B8" w:rsidP="003166B8">
      <w:pPr>
        <w:numPr>
          <w:ilvl w:val="0"/>
          <w:numId w:val="177"/>
        </w:numPr>
        <w:rPr>
          <w:rFonts w:eastAsia="DFKai-SB"/>
        </w:rPr>
      </w:pPr>
      <w:r w:rsidRPr="00323979">
        <w:rPr>
          <w:rFonts w:eastAsia="DFKai-SB"/>
        </w:rPr>
        <w:t>Finally</w:t>
      </w:r>
      <w:ins w:id="474" w:author="Hawk Sun" w:date="2018-10-18T17:52:00Z">
        <w:r w:rsidRPr="00323979">
          <w:rPr>
            <w:rFonts w:eastAsia="DFKai-SB"/>
          </w:rPr>
          <w:t>,</w:t>
        </w:r>
      </w:ins>
      <w:r w:rsidRPr="00323979">
        <w:rPr>
          <w:rFonts w:eastAsia="DFKai-SB"/>
        </w:rPr>
        <w:t xml:space="preserve"> students consider the functions that they may need to create.</w:t>
      </w:r>
    </w:p>
    <w:p w14:paraId="11B1B77A" w14:textId="77777777" w:rsidR="003166B8" w:rsidRPr="00323979" w:rsidRDefault="003166B8" w:rsidP="003166B8">
      <w:pPr>
        <w:ind w:left="720"/>
        <w:rPr>
          <w:rFonts w:eastAsia="DFKai-SB"/>
        </w:rPr>
      </w:pPr>
      <w:r w:rsidRPr="00323979">
        <w:rPr>
          <w:rFonts w:eastAsia="DFKai-SB"/>
        </w:rPr>
        <w:t>最後</w:t>
      </w:r>
      <w:r w:rsidRPr="00323979">
        <w:rPr>
          <w:rFonts w:eastAsia="DFKai-SB"/>
        </w:rPr>
        <w:t>,</w:t>
      </w:r>
      <w:r w:rsidRPr="00323979">
        <w:rPr>
          <w:rFonts w:eastAsia="DFKai-SB"/>
        </w:rPr>
        <w:t>學生考慮他們可能需要創建的功能有哪些。</w:t>
      </w:r>
    </w:p>
    <w:p w14:paraId="69D880E9" w14:textId="77777777" w:rsidR="003166B8" w:rsidRPr="00323979" w:rsidRDefault="003166B8" w:rsidP="003166B8">
      <w:pPr>
        <w:pStyle w:val="Heading3"/>
        <w:keepNext w:val="0"/>
        <w:keepLines w:val="0"/>
        <w:spacing w:before="280"/>
        <w:rPr>
          <w:rFonts w:eastAsia="DFKai-SB"/>
          <w:b/>
          <w:color w:val="auto"/>
          <w:sz w:val="26"/>
          <w:szCs w:val="26"/>
        </w:rPr>
      </w:pPr>
      <w:bookmarkStart w:id="475" w:name="_o1isv7aeferg" w:colFirst="0" w:colLast="0"/>
      <w:bookmarkStart w:id="476" w:name="_2445zc6u99xf" w:colFirst="0" w:colLast="0"/>
      <w:bookmarkEnd w:id="475"/>
      <w:bookmarkEnd w:id="476"/>
      <w:r w:rsidRPr="00323979">
        <w:rPr>
          <w:rFonts w:eastAsia="DFKai-SB"/>
          <w:b/>
          <w:color w:val="auto"/>
          <w:sz w:val="26"/>
          <w:szCs w:val="26"/>
        </w:rPr>
        <w:t xml:space="preserve">Prototyping the Program </w:t>
      </w:r>
      <w:r w:rsidRPr="00323979">
        <w:rPr>
          <w:rFonts w:eastAsia="DFKai-SB"/>
          <w:b/>
          <w:color w:val="auto"/>
          <w:sz w:val="26"/>
          <w:szCs w:val="26"/>
        </w:rPr>
        <w:t>程序原型設計</w:t>
      </w:r>
    </w:p>
    <w:p w14:paraId="31D65053" w14:textId="77777777" w:rsidR="003166B8" w:rsidRPr="00323979" w:rsidRDefault="003166B8" w:rsidP="003166B8">
      <w:pPr>
        <w:pStyle w:val="Heading3"/>
        <w:keepNext w:val="0"/>
        <w:keepLines w:val="0"/>
        <w:spacing w:before="280"/>
        <w:rPr>
          <w:rFonts w:eastAsia="DFKai-SB"/>
          <w:b/>
          <w:color w:val="auto"/>
          <w:sz w:val="26"/>
          <w:szCs w:val="26"/>
        </w:rPr>
      </w:pPr>
      <w:bookmarkStart w:id="477" w:name="_o8wfzx7jlilh" w:colFirst="0" w:colLast="0"/>
      <w:bookmarkEnd w:id="477"/>
      <w:r w:rsidRPr="00323979">
        <w:rPr>
          <w:rFonts w:eastAsia="DFKai-SB"/>
          <w:b/>
          <w:color w:val="auto"/>
        </w:rPr>
        <w:lastRenderedPageBreak/>
        <w:t>Transition:</w:t>
      </w:r>
      <w:r w:rsidRPr="00323979">
        <w:rPr>
          <w:rFonts w:eastAsia="DFKai-SB"/>
          <w:color w:val="auto"/>
        </w:rPr>
        <w:t xml:space="preserve"> Once teams have completed their planning sheet, they can head to Code Studio to work on prototyping their projects</w:t>
      </w:r>
    </w:p>
    <w:p w14:paraId="05D4464A" w14:textId="77777777" w:rsidR="003166B8" w:rsidRPr="00323979" w:rsidRDefault="003166B8" w:rsidP="003166B8">
      <w:pPr>
        <w:pStyle w:val="Heading3"/>
        <w:keepNext w:val="0"/>
        <w:keepLines w:val="0"/>
        <w:spacing w:before="280"/>
        <w:rPr>
          <w:rFonts w:eastAsia="DFKai-SB"/>
          <w:color w:val="auto"/>
          <w:sz w:val="22"/>
          <w:szCs w:val="22"/>
        </w:rPr>
      </w:pPr>
      <w:bookmarkStart w:id="478" w:name="_pji4k24f996r" w:colFirst="0" w:colLast="0"/>
      <w:bookmarkEnd w:id="478"/>
      <w:r w:rsidRPr="00323979">
        <w:rPr>
          <w:rFonts w:eastAsia="DFKai-SB"/>
          <w:color w:val="auto"/>
          <w:sz w:val="22"/>
          <w:szCs w:val="22"/>
        </w:rPr>
        <w:t>接下來</w:t>
      </w:r>
      <w:r w:rsidRPr="00323979">
        <w:rPr>
          <w:rFonts w:eastAsia="DFKai-SB"/>
          <w:color w:val="auto"/>
          <w:sz w:val="22"/>
          <w:szCs w:val="22"/>
        </w:rPr>
        <w:t>:</w:t>
      </w:r>
      <w:r w:rsidRPr="00323979">
        <w:rPr>
          <w:rFonts w:eastAsia="DFKai-SB"/>
          <w:color w:val="auto"/>
          <w:sz w:val="22"/>
          <w:szCs w:val="22"/>
        </w:rPr>
        <w:t>一旦小組完成了規劃表，他們就可以前往</w:t>
      </w:r>
      <w:r w:rsidRPr="00323979">
        <w:rPr>
          <w:rFonts w:eastAsia="DFKai-SB"/>
          <w:color w:val="auto"/>
          <w:sz w:val="22"/>
          <w:szCs w:val="22"/>
          <w:rPrChange w:id="479" w:author="沈雨蓁" w:date="2018-10-19T07:15:00Z">
            <w:rPr>
              <w:color w:val="000000"/>
              <w:sz w:val="22"/>
              <w:szCs w:val="22"/>
            </w:rPr>
          </w:rPrChange>
        </w:rPr>
        <w:t xml:space="preserve"> Code Studio</w:t>
      </w:r>
      <w:r w:rsidRPr="00323979">
        <w:rPr>
          <w:rFonts w:eastAsia="DFKai-SB"/>
          <w:color w:val="auto"/>
          <w:sz w:val="22"/>
          <w:szCs w:val="22"/>
        </w:rPr>
        <w:t xml:space="preserve"> </w:t>
      </w:r>
      <w:r w:rsidRPr="00323979">
        <w:rPr>
          <w:rFonts w:eastAsia="DFKai-SB"/>
          <w:color w:val="auto"/>
          <w:sz w:val="22"/>
          <w:szCs w:val="22"/>
        </w:rPr>
        <w:t>進行設計。</w:t>
      </w:r>
    </w:p>
    <w:p w14:paraId="3B9938F5" w14:textId="77777777" w:rsidR="003166B8" w:rsidRPr="00323979" w:rsidRDefault="003166B8" w:rsidP="003166B8">
      <w:pPr>
        <w:pStyle w:val="Heading3"/>
        <w:keepNext w:val="0"/>
        <w:keepLines w:val="0"/>
        <w:spacing w:before="280"/>
        <w:rPr>
          <w:rFonts w:eastAsia="DFKai-SB"/>
          <w:b/>
          <w:color w:val="auto"/>
          <w:sz w:val="26"/>
          <w:szCs w:val="26"/>
        </w:rPr>
      </w:pPr>
      <w:bookmarkStart w:id="480" w:name="_f1zwovq9n520" w:colFirst="0" w:colLast="0"/>
      <w:bookmarkStart w:id="481" w:name="_tas6qkkbkyu8" w:colFirst="0" w:colLast="0"/>
      <w:bookmarkStart w:id="482" w:name="_dhfkmau5s2e8" w:colFirst="0" w:colLast="0"/>
      <w:bookmarkStart w:id="483" w:name="_z9qhtpbhxv9v" w:colFirst="0" w:colLast="0"/>
      <w:bookmarkStart w:id="484" w:name="_8u83gvao45jl" w:colFirst="0" w:colLast="0"/>
      <w:bookmarkStart w:id="485" w:name="_m123xuhxwny5" w:colFirst="0" w:colLast="0"/>
      <w:bookmarkEnd w:id="480"/>
      <w:bookmarkEnd w:id="481"/>
      <w:bookmarkEnd w:id="482"/>
      <w:bookmarkEnd w:id="483"/>
      <w:bookmarkEnd w:id="484"/>
      <w:bookmarkEnd w:id="485"/>
    </w:p>
    <w:p w14:paraId="002AF210" w14:textId="77777777" w:rsidR="003166B8" w:rsidRPr="00323979" w:rsidRDefault="003166B8" w:rsidP="003166B8">
      <w:pPr>
        <w:pStyle w:val="Heading3"/>
        <w:keepNext w:val="0"/>
        <w:keepLines w:val="0"/>
        <w:spacing w:before="280"/>
        <w:rPr>
          <w:rFonts w:eastAsia="DFKai-SB"/>
          <w:b/>
          <w:color w:val="auto"/>
          <w:sz w:val="26"/>
          <w:szCs w:val="26"/>
        </w:rPr>
      </w:pPr>
      <w:bookmarkStart w:id="486" w:name="_glchcxmpnxux" w:colFirst="0" w:colLast="0"/>
      <w:bookmarkEnd w:id="486"/>
      <w:r w:rsidRPr="00323979">
        <w:rPr>
          <w:rFonts w:eastAsia="DFKai-SB"/>
          <w:b/>
          <w:color w:val="auto"/>
          <w:sz w:val="26"/>
          <w:szCs w:val="26"/>
        </w:rPr>
        <w:t xml:space="preserve">Code Studio levels </w:t>
      </w:r>
    </w:p>
    <w:p w14:paraId="0A95083D" w14:textId="77777777" w:rsidR="003166B8" w:rsidRPr="00323979" w:rsidRDefault="003166B8" w:rsidP="003166B8">
      <w:pPr>
        <w:numPr>
          <w:ilvl w:val="0"/>
          <w:numId w:val="172"/>
        </w:numPr>
        <w:rPr>
          <w:rFonts w:eastAsia="DFKai-SB"/>
        </w:rPr>
      </w:pPr>
      <w:r w:rsidRPr="00323979">
        <w:rPr>
          <w:rFonts w:eastAsia="DFKai-SB"/>
        </w:rPr>
        <w:t>Lesson Overview</w:t>
      </w:r>
    </w:p>
    <w:p w14:paraId="1269B706" w14:textId="77777777" w:rsidR="003166B8" w:rsidRPr="00323979" w:rsidRDefault="003166B8" w:rsidP="003166B8">
      <w:pPr>
        <w:numPr>
          <w:ilvl w:val="0"/>
          <w:numId w:val="172"/>
        </w:numPr>
        <w:rPr>
          <w:rFonts w:eastAsia="DFKai-SB"/>
        </w:rPr>
      </w:pPr>
      <w:r w:rsidRPr="00323979">
        <w:rPr>
          <w:rFonts w:eastAsia="DFKai-SB"/>
        </w:rPr>
        <w:fldChar w:fldCharType="begin"/>
      </w:r>
      <w:r w:rsidRPr="00323979">
        <w:rPr>
          <w:rFonts w:eastAsia="DFKai-SB"/>
        </w:rPr>
        <w:instrText xml:space="preserve"> HYPERLINK "https://curriculum.code.org/csd-18/unit6/9/#level-expando-9-1-sfmd" </w:instrText>
      </w:r>
      <w:r w:rsidRPr="00323979">
        <w:rPr>
          <w:rFonts w:eastAsia="DFKai-SB"/>
        </w:rPr>
        <w:fldChar w:fldCharType="separate"/>
      </w:r>
      <w:r w:rsidRPr="00323979">
        <w:rPr>
          <w:rFonts w:eastAsia="DFKai-SB"/>
          <w:u w:val="single"/>
        </w:rPr>
        <w:t>Student Overview</w:t>
      </w:r>
    </w:p>
    <w:p w14:paraId="7C9F1F22"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"https://studio.code.org/s/csd6-2018/stage/9/puzzle/1" </w:instrText>
      </w:r>
      <w:r w:rsidRPr="00323979">
        <w:rPr>
          <w:rFonts w:eastAsia="DFKai-SB"/>
        </w:rPr>
        <w:fldChar w:fldCharType="separate"/>
      </w:r>
      <w:r w:rsidRPr="00323979">
        <w:rPr>
          <w:rFonts w:eastAsia="DFKai-SB"/>
          <w:u w:val="single"/>
        </w:rPr>
        <w:t>View on Code Studio</w:t>
      </w:r>
    </w:p>
    <w:p w14:paraId="7F7A549F" w14:textId="77777777" w:rsidR="003166B8" w:rsidRPr="00323979" w:rsidRDefault="003166B8" w:rsidP="003166B8">
      <w:pPr>
        <w:numPr>
          <w:ilvl w:val="0"/>
          <w:numId w:val="174"/>
        </w:numPr>
        <w:rPr>
          <w:rFonts w:eastAsia="DFKai-SB"/>
        </w:rPr>
      </w:pPr>
      <w:r w:rsidRPr="00323979">
        <w:rPr>
          <w:rFonts w:eastAsia="DFKai-SB"/>
        </w:rPr>
        <w:fldChar w:fldCharType="end"/>
      </w:r>
      <w:r w:rsidRPr="00323979">
        <w:rPr>
          <w:rFonts w:eastAsia="DFKai-SB"/>
        </w:rPr>
        <w:t>Demo - Bug Grab</w:t>
      </w:r>
    </w:p>
    <w:p w14:paraId="130D4456" w14:textId="77777777" w:rsidR="003166B8" w:rsidRPr="00323979" w:rsidRDefault="003166B8" w:rsidP="003166B8">
      <w:pPr>
        <w:numPr>
          <w:ilvl w:val="0"/>
          <w:numId w:val="174"/>
        </w:numPr>
        <w:rPr>
          <w:rFonts w:eastAsia="DFKai-SB"/>
        </w:rPr>
      </w:pPr>
      <w:r w:rsidRPr="00323979">
        <w:rPr>
          <w:rFonts w:eastAsia="DFKai-SB"/>
        </w:rPr>
        <w:fldChar w:fldCharType="begin"/>
      </w:r>
      <w:r w:rsidRPr="00323979">
        <w:rPr>
          <w:rFonts w:eastAsia="DFKai-SB"/>
        </w:rPr>
        <w:instrText xml:space="preserve"> HYPERLINK "https://curriculum.code.org/csd-18/unit6/9/#level-expando-9-2-sfmd" </w:instrText>
      </w:r>
      <w:r w:rsidRPr="00323979">
        <w:rPr>
          <w:rFonts w:eastAsia="DFKai-SB"/>
        </w:rPr>
        <w:fldChar w:fldCharType="separate"/>
      </w:r>
      <w:r w:rsidRPr="00323979">
        <w:rPr>
          <w:rFonts w:eastAsia="DFKai-SB"/>
          <w:u w:val="single"/>
        </w:rPr>
        <w:t>Student Overview</w:t>
      </w:r>
    </w:p>
    <w:p w14:paraId="7F03525B" w14:textId="77777777" w:rsidR="003166B8" w:rsidRPr="00323979" w:rsidRDefault="003166B8" w:rsidP="003166B8">
      <w:pPr>
        <w:rPr>
          <w:rFonts w:eastAsia="DFKai-SB"/>
        </w:rPr>
      </w:pPr>
      <w:r w:rsidRPr="00323979">
        <w:rPr>
          <w:rFonts w:eastAsia="DFKai-SB"/>
        </w:rPr>
        <w:fldChar w:fldCharType="end"/>
      </w:r>
      <w:hyperlink r:id="rId304">
        <w:r w:rsidRPr="00323979">
          <w:rPr>
            <w:rFonts w:eastAsia="DFKai-SB"/>
            <w:u w:val="single"/>
          </w:rPr>
          <w:t>View on Code Studio</w:t>
        </w:r>
      </w:hyperlink>
    </w:p>
    <w:p w14:paraId="3D7B7953" w14:textId="77777777" w:rsidR="003166B8" w:rsidRPr="00323979" w:rsidRDefault="003166B8" w:rsidP="003166B8">
      <w:pPr>
        <w:pBdr>
          <w:top w:val="nil"/>
          <w:left w:val="nil"/>
          <w:bottom w:val="nil"/>
          <w:right w:val="nil"/>
          <w:between w:val="nil"/>
        </w:pBdr>
        <w:rPr>
          <w:rFonts w:eastAsia="DFKai-SB"/>
        </w:rPr>
      </w:pPr>
    </w:p>
    <w:p w14:paraId="44EA4031" w14:textId="77777777" w:rsidR="003166B8" w:rsidRPr="00323979" w:rsidRDefault="003166B8" w:rsidP="003166B8">
      <w:pPr>
        <w:pBdr>
          <w:top w:val="nil"/>
          <w:left w:val="nil"/>
          <w:bottom w:val="nil"/>
          <w:right w:val="nil"/>
          <w:between w:val="nil"/>
        </w:pBdr>
        <w:rPr>
          <w:rFonts w:eastAsia="DFKai-SB"/>
        </w:rPr>
      </w:pPr>
      <w:r w:rsidRPr="00323979">
        <w:rPr>
          <w:rFonts w:eastAsia="DFKai-SB"/>
          <w:rPrChange w:id="487" w:author="沈雨蓁" w:date="2018-10-19T07:15:00Z">
            <w:rPr/>
          </w:rPrChange>
        </w:rPr>
        <w:t>Code Studio</w:t>
      </w:r>
      <w:r w:rsidRPr="00323979">
        <w:rPr>
          <w:rFonts w:eastAsia="DFKai-SB"/>
        </w:rPr>
        <w:t xml:space="preserve"> </w:t>
      </w:r>
      <w:r w:rsidRPr="00323979">
        <w:rPr>
          <w:rFonts w:eastAsia="DFKai-SB"/>
        </w:rPr>
        <w:t>關卡</w:t>
      </w:r>
    </w:p>
    <w:p w14:paraId="69AD65E0"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課程概述</w:t>
      </w:r>
    </w:p>
    <w:p w14:paraId="3C2A268E"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給學生的概述</w:t>
      </w:r>
    </w:p>
    <w:p w14:paraId="3815E9CE" w14:textId="77777777" w:rsidR="003166B8" w:rsidRPr="00323979" w:rsidRDefault="003166B8" w:rsidP="003166B8">
      <w:pPr>
        <w:pBdr>
          <w:top w:val="nil"/>
          <w:left w:val="nil"/>
          <w:bottom w:val="nil"/>
          <w:right w:val="nil"/>
          <w:between w:val="nil"/>
        </w:pBdr>
        <w:rPr>
          <w:rFonts w:eastAsia="DFKai-SB"/>
        </w:rPr>
      </w:pPr>
      <w:r w:rsidRPr="00323979">
        <w:rPr>
          <w:rFonts w:eastAsia="DFKai-SB"/>
        </w:rPr>
        <w:t>在</w:t>
      </w:r>
      <w:r w:rsidRPr="00323979">
        <w:rPr>
          <w:rFonts w:eastAsia="DFKai-SB"/>
        </w:rPr>
        <w:t xml:space="preserve"> </w:t>
      </w:r>
      <w:r w:rsidRPr="00323979">
        <w:rPr>
          <w:rFonts w:eastAsia="DFKai-SB"/>
        </w:rPr>
        <w:t>關卡上查看</w:t>
      </w:r>
    </w:p>
    <w:p w14:paraId="3BB763F8"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展示</w:t>
      </w:r>
      <w:r w:rsidRPr="00323979">
        <w:rPr>
          <w:rFonts w:eastAsia="DFKai-SB"/>
        </w:rPr>
        <w:t xml:space="preserve"> - </w:t>
      </w:r>
      <w:r w:rsidRPr="00323979">
        <w:rPr>
          <w:rFonts w:eastAsia="DFKai-SB"/>
        </w:rPr>
        <w:t>抓蟲蟲</w:t>
      </w:r>
    </w:p>
    <w:p w14:paraId="0582FCA9" w14:textId="77777777" w:rsidR="003166B8" w:rsidRPr="00323979" w:rsidRDefault="003166B8" w:rsidP="003166B8">
      <w:pPr>
        <w:pBdr>
          <w:top w:val="nil"/>
          <w:left w:val="nil"/>
          <w:bottom w:val="nil"/>
          <w:right w:val="nil"/>
          <w:between w:val="nil"/>
        </w:pBdr>
        <w:rPr>
          <w:rFonts w:eastAsia="DFKai-SB"/>
        </w:rPr>
      </w:pPr>
      <w:r w:rsidRPr="00323979">
        <w:rPr>
          <w:rFonts w:eastAsia="DFKai-SB"/>
        </w:rPr>
        <w:t xml:space="preserve">- </w:t>
      </w:r>
      <w:r w:rsidRPr="00323979">
        <w:rPr>
          <w:rFonts w:eastAsia="DFKai-SB"/>
        </w:rPr>
        <w:t>給學生的概述</w:t>
      </w:r>
    </w:p>
    <w:p w14:paraId="0D239186" w14:textId="77777777" w:rsidR="003166B8" w:rsidRPr="00323979" w:rsidRDefault="003166B8" w:rsidP="003166B8">
      <w:pPr>
        <w:pBdr>
          <w:top w:val="nil"/>
          <w:left w:val="nil"/>
          <w:bottom w:val="nil"/>
          <w:right w:val="nil"/>
          <w:between w:val="nil"/>
        </w:pBdr>
        <w:rPr>
          <w:rFonts w:eastAsia="DFKai-SB"/>
          <w:rPrChange w:id="488" w:author="沈雨蓁" w:date="2018-10-19T07:16:00Z">
            <w:rPr/>
          </w:rPrChange>
        </w:rPr>
      </w:pPr>
      <w:r w:rsidRPr="00323979">
        <w:rPr>
          <w:rFonts w:eastAsia="DFKai-SB"/>
          <w:rPrChange w:id="489" w:author="沈雨蓁" w:date="2018-10-19T07:16:00Z">
            <w:rPr>
              <w:rFonts w:ascii="Arial Unicode MS" w:eastAsia="Arial Unicode MS" w:hAnsi="Arial Unicode MS" w:cs="Arial Unicode MS"/>
            </w:rPr>
          </w:rPrChange>
        </w:rPr>
        <w:t xml:space="preserve"> </w:t>
      </w:r>
      <w:r w:rsidRPr="00323979">
        <w:rPr>
          <w:rFonts w:eastAsia="DFKai-SB"/>
          <w:rPrChange w:id="490" w:author="沈雨蓁" w:date="2018-10-19T07:16:00Z">
            <w:rPr>
              <w:rFonts w:ascii="Arial Unicode MS" w:eastAsia="Arial Unicode MS" w:hAnsi="Arial Unicode MS" w:cs="Arial Unicode MS"/>
            </w:rPr>
          </w:rPrChange>
        </w:rPr>
        <w:t>查看關卡</w:t>
      </w:r>
    </w:p>
    <w:p w14:paraId="28928903" w14:textId="77777777" w:rsidR="003166B8" w:rsidRPr="00323979" w:rsidRDefault="003166B8" w:rsidP="003166B8">
      <w:pPr>
        <w:pStyle w:val="Heading1"/>
        <w:keepNext w:val="0"/>
        <w:keepLines w:val="0"/>
        <w:spacing w:before="480"/>
        <w:rPr>
          <w:rFonts w:eastAsia="DFKai-SB"/>
          <w:b/>
          <w:sz w:val="46"/>
          <w:szCs w:val="46"/>
        </w:rPr>
      </w:pPr>
      <w:bookmarkStart w:id="491" w:name="_radr2vxfuq7p" w:colFirst="0" w:colLast="0"/>
      <w:bookmarkStart w:id="492" w:name="_qpi6bh4mrhbe" w:colFirst="0" w:colLast="0"/>
      <w:bookmarkEnd w:id="491"/>
      <w:bookmarkEnd w:id="492"/>
      <w:r w:rsidRPr="00323979">
        <w:rPr>
          <w:rFonts w:eastAsia="DFKai-SB"/>
          <w:b/>
          <w:sz w:val="46"/>
          <w:szCs w:val="46"/>
        </w:rPr>
        <w:t>Grab that Bug!</w:t>
      </w:r>
    </w:p>
    <w:p w14:paraId="189F0EEF" w14:textId="77777777" w:rsidR="003166B8" w:rsidRPr="00323979" w:rsidRDefault="003166B8" w:rsidP="003166B8">
      <w:pPr>
        <w:rPr>
          <w:rFonts w:eastAsia="DFKai-SB"/>
        </w:rPr>
      </w:pPr>
      <w:r w:rsidRPr="00323979">
        <w:rPr>
          <w:rFonts w:eastAsia="DFKai-SB"/>
        </w:rPr>
        <w:t>This is an example of a tug o' war game that could be built in this lesson. To play, pair up with another student. The student on the left will click the left button on the Circuit Playground as fast as they can, while the student on the right clicks the right button. Whoever can get the bug over to their side first wins.</w:t>
      </w:r>
    </w:p>
    <w:p w14:paraId="290CAE4F" w14:textId="77777777" w:rsidR="003166B8" w:rsidRPr="00323979" w:rsidRDefault="003166B8" w:rsidP="003166B8">
      <w:pPr>
        <w:rPr>
          <w:rFonts w:eastAsia="DFKai-SB"/>
        </w:rPr>
      </w:pPr>
    </w:p>
    <w:p w14:paraId="6687CB1D" w14:textId="77777777" w:rsidR="003166B8" w:rsidRPr="00323979" w:rsidRDefault="003166B8" w:rsidP="003166B8">
      <w:pPr>
        <w:rPr>
          <w:rFonts w:eastAsia="DFKai-SB"/>
        </w:rPr>
      </w:pPr>
      <w:r w:rsidRPr="00323979">
        <w:rPr>
          <w:rFonts w:eastAsia="DFKai-SB"/>
        </w:rPr>
        <w:t>抓蟲蟲！</w:t>
      </w:r>
    </w:p>
    <w:p w14:paraId="0287FD24" w14:textId="77777777" w:rsidR="003166B8" w:rsidRPr="00323979" w:rsidRDefault="003166B8" w:rsidP="003166B8">
      <w:pPr>
        <w:rPr>
          <w:rFonts w:eastAsia="DFKai-SB"/>
        </w:rPr>
      </w:pPr>
      <w:r w:rsidRPr="00323979">
        <w:rPr>
          <w:rFonts w:eastAsia="DFKai-SB"/>
        </w:rPr>
        <w:t>這是可以在本課程中實作的拉鋸比賽遊戲的例子。和另一個學生組隊來玩。左側的學生將盡可能地快速按</w:t>
      </w:r>
      <w:r w:rsidRPr="00323979">
        <w:rPr>
          <w:rFonts w:eastAsia="DFKai-SB"/>
        </w:rPr>
        <w:t>Circuit Playground</w:t>
      </w:r>
      <w:r w:rsidRPr="00323979">
        <w:rPr>
          <w:rFonts w:eastAsia="DFKai-SB"/>
        </w:rPr>
        <w:t>上的左鍵，而右側的學生則按右鍵。能夠將蟲蟲拉到他們那一邊的人就能獲勝。</w:t>
      </w:r>
    </w:p>
    <w:p w14:paraId="36070D3E" w14:textId="77777777" w:rsidR="003166B8" w:rsidRPr="00323979" w:rsidRDefault="003166B8" w:rsidP="003166B8">
      <w:pPr>
        <w:numPr>
          <w:ilvl w:val="0"/>
          <w:numId w:val="179"/>
        </w:numPr>
        <w:rPr>
          <w:rFonts w:eastAsia="DFKai-SB"/>
        </w:rPr>
      </w:pPr>
      <w:r w:rsidRPr="00323979">
        <w:rPr>
          <w:rFonts w:eastAsia="DFKai-SB"/>
        </w:rPr>
        <w:t>Plan Your Project</w:t>
      </w:r>
    </w:p>
    <w:p w14:paraId="4793E216" w14:textId="77777777" w:rsidR="003166B8" w:rsidRPr="00323979" w:rsidRDefault="003166B8" w:rsidP="003166B8">
      <w:pPr>
        <w:ind w:left="720"/>
        <w:rPr>
          <w:rFonts w:eastAsia="DFKai-SB"/>
        </w:rPr>
      </w:pPr>
      <w:r w:rsidRPr="00323979">
        <w:rPr>
          <w:rFonts w:eastAsia="DFKai-SB"/>
        </w:rPr>
        <w:t>計劃你的專案</w:t>
      </w:r>
    </w:p>
    <w:p w14:paraId="0F553951" w14:textId="77777777" w:rsidR="003166B8" w:rsidRPr="00323979" w:rsidRDefault="00AB68F6" w:rsidP="003166B8">
      <w:pPr>
        <w:numPr>
          <w:ilvl w:val="0"/>
          <w:numId w:val="179"/>
        </w:numPr>
        <w:rPr>
          <w:rFonts w:eastAsia="DFKai-SB"/>
        </w:rPr>
      </w:pPr>
      <w:hyperlink r:id="rId305" w:anchor="level-expando-9-3-sfmd">
        <w:r w:rsidR="003166B8" w:rsidRPr="00323979">
          <w:rPr>
            <w:rFonts w:eastAsia="DFKai-SB"/>
            <w:u w:val="single"/>
          </w:rPr>
          <w:t>Student Overview</w:t>
        </w:r>
      </w:hyperlink>
    </w:p>
    <w:p w14:paraId="53848B4D" w14:textId="77777777" w:rsidR="003166B8" w:rsidRPr="00323979" w:rsidRDefault="003166B8" w:rsidP="003166B8">
      <w:pPr>
        <w:ind w:left="720"/>
        <w:rPr>
          <w:rFonts w:eastAsia="DFKai-SB"/>
        </w:rPr>
      </w:pPr>
      <w:r w:rsidRPr="00323979">
        <w:rPr>
          <w:rFonts w:eastAsia="DFKai-SB"/>
        </w:rPr>
        <w:t xml:space="preserve"> </w:t>
      </w:r>
      <w:r w:rsidRPr="00323979">
        <w:rPr>
          <w:rFonts w:eastAsia="DFKai-SB"/>
        </w:rPr>
        <w:t>給學生的概述</w:t>
      </w:r>
      <w:r w:rsidRPr="00323979">
        <w:rPr>
          <w:rFonts w:eastAsia="DFKai-SB"/>
        </w:rPr>
        <w:fldChar w:fldCharType="begin"/>
      </w:r>
      <w:r w:rsidRPr="00323979">
        <w:rPr>
          <w:rFonts w:eastAsia="DFKai-SB"/>
        </w:rPr>
        <w:instrText xml:space="preserve"> HYPERLINK "https://curriculum.code.org/csd-18/unit6/9/#level-expando-9-3-sfmd" </w:instrText>
      </w:r>
      <w:r w:rsidRPr="00323979">
        <w:rPr>
          <w:rFonts w:eastAsia="DFKai-SB"/>
        </w:rPr>
        <w:fldChar w:fldCharType="separate"/>
      </w:r>
    </w:p>
    <w:p w14:paraId="1EE0EFA0" w14:textId="77777777" w:rsidR="003166B8" w:rsidRPr="00323979" w:rsidRDefault="003166B8" w:rsidP="003166B8">
      <w:pPr>
        <w:rPr>
          <w:rFonts w:eastAsia="DFKai-SB"/>
        </w:rPr>
      </w:pPr>
      <w:r w:rsidRPr="00323979">
        <w:rPr>
          <w:rFonts w:eastAsia="DFKai-SB"/>
        </w:rPr>
        <w:lastRenderedPageBreak/>
        <w:fldChar w:fldCharType="end"/>
      </w:r>
      <w:hyperlink r:id="rId306">
        <w:r w:rsidRPr="00323979">
          <w:rPr>
            <w:rFonts w:eastAsia="DFKai-SB"/>
            <w:u w:val="single"/>
          </w:rPr>
          <w:t>View on Code Studio</w:t>
        </w:r>
      </w:hyperlink>
    </w:p>
    <w:p w14:paraId="3655A11F" w14:textId="77777777" w:rsidR="003166B8" w:rsidRPr="00323979" w:rsidRDefault="003166B8" w:rsidP="003166B8">
      <w:pPr>
        <w:rPr>
          <w:rFonts w:eastAsia="DFKai-SB"/>
          <w:u w:val="single"/>
          <w:rPrChange w:id="493" w:author="沈雨蓁" w:date="2018-10-19T07:16:00Z">
            <w:rPr>
              <w:color w:val="1155CC"/>
              <w:u w:val="single"/>
            </w:rPr>
          </w:rPrChange>
        </w:rPr>
      </w:pPr>
      <w:r w:rsidRPr="00323979">
        <w:rPr>
          <w:rFonts w:eastAsia="DFKai-SB"/>
          <w:rPrChange w:id="494" w:author="沈雨蓁" w:date="2018-10-19T07:16:00Z">
            <w:rPr>
              <w:rFonts w:ascii="Arial Unicode MS" w:eastAsia="Arial Unicode MS" w:hAnsi="Arial Unicode MS" w:cs="Arial Unicode MS"/>
            </w:rPr>
          </w:rPrChange>
        </w:rPr>
        <w:t>查看關卡</w:t>
      </w:r>
      <w:r w:rsidRPr="00323979">
        <w:rPr>
          <w:rFonts w:eastAsia="DFKai-SB"/>
        </w:rPr>
        <w:fldChar w:fldCharType="begin"/>
      </w:r>
      <w:r w:rsidRPr="00323979">
        <w:rPr>
          <w:rFonts w:eastAsia="DFKai-SB"/>
        </w:rPr>
        <w:instrText xml:space="preserve"> HYPERLINK "https://studio.code.org/s/csd6-2018/stage/9/puzzle/3" </w:instrText>
      </w:r>
      <w:r w:rsidRPr="00323979">
        <w:rPr>
          <w:rFonts w:eastAsia="DFKai-SB"/>
        </w:rPr>
        <w:fldChar w:fldCharType="separate"/>
      </w:r>
    </w:p>
    <w:bookmarkStart w:id="495" w:name="_86vd5f27d0w0" w:colFirst="0" w:colLast="0"/>
    <w:bookmarkEnd w:id="495"/>
    <w:p w14:paraId="0E12ED7E"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bookmarkStart w:id="496" w:name="_258vn92f4n9k" w:colFirst="0" w:colLast="0"/>
      <w:bookmarkEnd w:id="496"/>
      <w:r w:rsidRPr="00323979">
        <w:rPr>
          <w:rFonts w:eastAsia="DFKai-SB"/>
          <w:b/>
          <w:sz w:val="46"/>
          <w:szCs w:val="46"/>
        </w:rPr>
        <w:t>Stop</w:t>
      </w:r>
    </w:p>
    <w:p w14:paraId="072DBC57" w14:textId="77777777" w:rsidR="003166B8" w:rsidRPr="00323979" w:rsidRDefault="003166B8" w:rsidP="003166B8">
      <w:pPr>
        <w:rPr>
          <w:rFonts w:eastAsia="DFKai-SB"/>
        </w:rPr>
      </w:pPr>
      <w:r w:rsidRPr="00323979">
        <w:rPr>
          <w:rFonts w:eastAsia="DFKai-SB"/>
        </w:rPr>
        <w:t>Before you move on you'll need to look at the Project Guide for this project. Wait for instructions from your teacher as well.</w:t>
      </w:r>
    </w:p>
    <w:p w14:paraId="009F069D" w14:textId="77777777" w:rsidR="003166B8" w:rsidRPr="00323979" w:rsidRDefault="003166B8" w:rsidP="003166B8">
      <w:pPr>
        <w:rPr>
          <w:rFonts w:eastAsia="DFKai-SB"/>
        </w:rPr>
      </w:pPr>
    </w:p>
    <w:p w14:paraId="6FCD6091" w14:textId="77777777" w:rsidR="003166B8" w:rsidRPr="00323979" w:rsidRDefault="003166B8" w:rsidP="003166B8">
      <w:pPr>
        <w:rPr>
          <w:rFonts w:eastAsia="DFKai-SB"/>
        </w:rPr>
      </w:pPr>
      <w:r w:rsidRPr="00323979">
        <w:rPr>
          <w:rFonts w:eastAsia="DFKai-SB"/>
        </w:rPr>
        <w:t>停下來</w:t>
      </w:r>
    </w:p>
    <w:p w14:paraId="34FE88F9" w14:textId="77777777" w:rsidR="003166B8" w:rsidRPr="00323979" w:rsidRDefault="003166B8" w:rsidP="003166B8">
      <w:pPr>
        <w:rPr>
          <w:rFonts w:eastAsia="DFKai-SB"/>
        </w:rPr>
      </w:pPr>
      <w:r w:rsidRPr="00323979">
        <w:rPr>
          <w:rFonts w:eastAsia="DFKai-SB"/>
        </w:rPr>
        <w:t>在繼續之前，你需要查看該專案的專案指南和等待老師的指示。</w:t>
      </w:r>
    </w:p>
    <w:p w14:paraId="23D985DC" w14:textId="77777777" w:rsidR="003166B8" w:rsidRPr="00323979" w:rsidRDefault="003166B8" w:rsidP="003166B8">
      <w:pPr>
        <w:numPr>
          <w:ilvl w:val="0"/>
          <w:numId w:val="178"/>
        </w:numPr>
        <w:rPr>
          <w:rFonts w:eastAsia="DFKai-SB"/>
        </w:rPr>
      </w:pPr>
      <w:r w:rsidRPr="00323979">
        <w:rPr>
          <w:rFonts w:eastAsia="DFKai-SB"/>
        </w:rPr>
        <w:t>Screen Design</w:t>
      </w:r>
    </w:p>
    <w:p w14:paraId="6AF114BF" w14:textId="77777777" w:rsidR="003166B8" w:rsidRPr="00323979" w:rsidRDefault="003166B8" w:rsidP="003166B8">
      <w:pPr>
        <w:numPr>
          <w:ilvl w:val="0"/>
          <w:numId w:val="178"/>
        </w:numPr>
        <w:rPr>
          <w:rFonts w:eastAsia="DFKai-SB"/>
        </w:rPr>
      </w:pPr>
      <w:r w:rsidRPr="00323979">
        <w:rPr>
          <w:rFonts w:eastAsia="DFKai-SB"/>
        </w:rPr>
        <w:fldChar w:fldCharType="begin"/>
      </w:r>
      <w:r w:rsidRPr="00323979">
        <w:rPr>
          <w:rFonts w:eastAsia="DFKai-SB"/>
        </w:rPr>
        <w:instrText xml:space="preserve"> HYPERLINK "https://curriculum.code.org/csd-18/unit6/9/#level-expando-9-4" </w:instrText>
      </w:r>
      <w:r w:rsidRPr="00323979">
        <w:rPr>
          <w:rFonts w:eastAsia="DFKai-SB"/>
        </w:rPr>
        <w:fldChar w:fldCharType="separate"/>
      </w:r>
      <w:r w:rsidRPr="00323979">
        <w:rPr>
          <w:rFonts w:eastAsia="DFKai-SB"/>
          <w:u w:val="single"/>
        </w:rPr>
        <w:t>4</w:t>
      </w:r>
    </w:p>
    <w:p w14:paraId="3DB5DCB2" w14:textId="77777777" w:rsidR="003166B8" w:rsidRPr="00323979" w:rsidRDefault="003166B8" w:rsidP="003166B8">
      <w:pPr>
        <w:numPr>
          <w:ilvl w:val="0"/>
          <w:numId w:val="178"/>
        </w:numPr>
        <w:rPr>
          <w:rFonts w:eastAsia="DFKai-SB"/>
        </w:rPr>
      </w:pPr>
      <w:r w:rsidRPr="00323979">
        <w:rPr>
          <w:rFonts w:eastAsia="DFKai-SB"/>
        </w:rPr>
        <w:fldChar w:fldCharType="end"/>
      </w:r>
      <w:r w:rsidRPr="00323979">
        <w:rPr>
          <w:rFonts w:eastAsia="DFKai-SB"/>
        </w:rPr>
        <w:t>(click tabs to see student view)</w:t>
      </w:r>
    </w:p>
    <w:p w14:paraId="04E07581" w14:textId="77777777" w:rsidR="003166B8" w:rsidRPr="00323979" w:rsidRDefault="003166B8" w:rsidP="003166B8">
      <w:pPr>
        <w:ind w:left="720"/>
        <w:rPr>
          <w:rFonts w:eastAsia="DFKai-SB"/>
        </w:rPr>
      </w:pPr>
      <w:r w:rsidRPr="00323979">
        <w:rPr>
          <w:rFonts w:eastAsia="DFKai-SB"/>
        </w:rPr>
        <w:t xml:space="preserve">- </w:t>
      </w:r>
      <w:r w:rsidRPr="00323979">
        <w:rPr>
          <w:rFonts w:eastAsia="DFKai-SB"/>
        </w:rPr>
        <w:t>畫面設計</w:t>
      </w:r>
    </w:p>
    <w:p w14:paraId="32088B5D" w14:textId="77777777" w:rsidR="003166B8" w:rsidRPr="00323979" w:rsidRDefault="003166B8" w:rsidP="003166B8">
      <w:pPr>
        <w:ind w:left="720"/>
        <w:rPr>
          <w:rFonts w:eastAsia="DFKai-SB"/>
        </w:rPr>
      </w:pPr>
      <w:r w:rsidRPr="00323979">
        <w:rPr>
          <w:rFonts w:eastAsia="DFKai-SB"/>
        </w:rPr>
        <w:t>- 4</w:t>
      </w:r>
      <w:r w:rsidRPr="00323979">
        <w:rPr>
          <w:rFonts w:eastAsia="DFKai-SB"/>
        </w:rPr>
        <w:t>（點擊看學生所看到的內容）</w:t>
      </w:r>
    </w:p>
    <w:p w14:paraId="0CD73CCA" w14:textId="77777777" w:rsidR="003166B8" w:rsidRPr="00323979" w:rsidRDefault="003166B8" w:rsidP="003166B8">
      <w:pPr>
        <w:ind w:left="720"/>
        <w:rPr>
          <w:rFonts w:eastAsia="DFKai-SB"/>
        </w:rPr>
      </w:pPr>
    </w:p>
    <w:p w14:paraId="3843C83B" w14:textId="77777777" w:rsidR="003166B8" w:rsidRPr="00323979" w:rsidRDefault="00AB68F6" w:rsidP="003166B8">
      <w:pPr>
        <w:rPr>
          <w:rFonts w:eastAsia="DFKai-SB"/>
        </w:rPr>
      </w:pPr>
      <w:hyperlink r:id="rId307">
        <w:r w:rsidR="003166B8" w:rsidRPr="00323979">
          <w:rPr>
            <w:rFonts w:eastAsia="DFKai-SB"/>
            <w:u w:val="single"/>
          </w:rPr>
          <w:t>View on Code Studio</w:t>
        </w:r>
      </w:hyperlink>
    </w:p>
    <w:p w14:paraId="1B6557C7" w14:textId="77777777" w:rsidR="003166B8" w:rsidRPr="00323979" w:rsidRDefault="003166B8" w:rsidP="003166B8">
      <w:pPr>
        <w:rPr>
          <w:rFonts w:eastAsia="DFKai-SB"/>
          <w:u w:val="single"/>
        </w:rPr>
      </w:pPr>
      <w:r w:rsidRPr="00323979">
        <w:rPr>
          <w:rFonts w:eastAsia="DFKai-SB"/>
        </w:rPr>
        <w:t>查看關卡</w:t>
      </w:r>
      <w:r w:rsidRPr="00323979">
        <w:rPr>
          <w:rFonts w:eastAsia="DFKai-SB"/>
        </w:rPr>
        <w:fldChar w:fldCharType="begin"/>
      </w:r>
      <w:r w:rsidRPr="00323979">
        <w:rPr>
          <w:rFonts w:eastAsia="DFKai-SB"/>
        </w:rPr>
        <w:instrText xml:space="preserve"> HYPERLINK "https://studio.code.org/s/csd6-2018/stage/9/puzzle/4" </w:instrText>
      </w:r>
      <w:r w:rsidRPr="00323979">
        <w:rPr>
          <w:rFonts w:eastAsia="DFKai-SB"/>
        </w:rPr>
        <w:fldChar w:fldCharType="separate"/>
      </w:r>
    </w:p>
    <w:bookmarkStart w:id="497" w:name="_ry9w8iecu1rr" w:colFirst="0" w:colLast="0"/>
    <w:bookmarkEnd w:id="497"/>
    <w:p w14:paraId="19E526B1"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70A0D06" w14:textId="77777777" w:rsidR="003166B8" w:rsidRPr="00323979" w:rsidRDefault="003166B8" w:rsidP="003166B8">
      <w:pPr>
        <w:rPr>
          <w:rFonts w:eastAsia="DFKai-SB"/>
        </w:rPr>
      </w:pPr>
      <w:r w:rsidRPr="00323979">
        <w:rPr>
          <w:rFonts w:eastAsia="DFKai-SB"/>
          <w:sz w:val="26"/>
          <w:szCs w:val="26"/>
        </w:rPr>
        <w:t>學生操作指南</w:t>
      </w:r>
    </w:p>
    <w:p w14:paraId="27A265EA" w14:textId="77777777" w:rsidR="003166B8" w:rsidRPr="00323979" w:rsidRDefault="003166B8" w:rsidP="003166B8">
      <w:pPr>
        <w:pStyle w:val="Heading1"/>
        <w:keepNext w:val="0"/>
        <w:keepLines w:val="0"/>
        <w:spacing w:before="480"/>
        <w:rPr>
          <w:rFonts w:eastAsia="DFKai-SB"/>
          <w:b/>
          <w:sz w:val="46"/>
          <w:szCs w:val="46"/>
        </w:rPr>
      </w:pPr>
      <w:bookmarkStart w:id="498" w:name="_4jfys22xl6d" w:colFirst="0" w:colLast="0"/>
      <w:bookmarkEnd w:id="498"/>
      <w:r w:rsidRPr="00323979">
        <w:rPr>
          <w:rFonts w:eastAsia="DFKai-SB"/>
          <w:b/>
          <w:sz w:val="46"/>
          <w:szCs w:val="46"/>
        </w:rPr>
        <w:t>Create</w:t>
      </w:r>
      <w:r w:rsidRPr="00323979">
        <w:rPr>
          <w:rFonts w:eastAsia="DFKai-SB"/>
          <w:sz w:val="22"/>
          <w:szCs w:val="22"/>
        </w:rPr>
        <w:t xml:space="preserve"> </w:t>
      </w:r>
      <w:r w:rsidRPr="00323979">
        <w:rPr>
          <w:rFonts w:eastAsia="DFKai-SB"/>
          <w:b/>
          <w:sz w:val="46"/>
          <w:szCs w:val="46"/>
        </w:rPr>
        <w:t>Your Screens</w:t>
      </w:r>
    </w:p>
    <w:p w14:paraId="1C2C8778" w14:textId="77777777" w:rsidR="003166B8" w:rsidRPr="00323979" w:rsidRDefault="003166B8" w:rsidP="003166B8">
      <w:pPr>
        <w:rPr>
          <w:rFonts w:eastAsia="DFKai-SB"/>
        </w:rPr>
      </w:pPr>
      <w:r w:rsidRPr="00323979">
        <w:rPr>
          <w:rFonts w:eastAsia="DFKai-SB"/>
          <w:sz w:val="26"/>
          <w:szCs w:val="26"/>
        </w:rPr>
        <w:t>製作你的</w:t>
      </w:r>
      <w:r w:rsidRPr="00323979">
        <w:rPr>
          <w:rFonts w:eastAsia="DFKai-SB"/>
        </w:rPr>
        <w:t>畫面</w:t>
      </w:r>
    </w:p>
    <w:p w14:paraId="7355C8AD" w14:textId="77777777" w:rsidR="003166B8" w:rsidRPr="00323979" w:rsidRDefault="003166B8" w:rsidP="003166B8">
      <w:pPr>
        <w:rPr>
          <w:rFonts w:eastAsia="DFKai-SB"/>
          <w:sz w:val="26"/>
          <w:szCs w:val="26"/>
        </w:rPr>
      </w:pPr>
    </w:p>
    <w:p w14:paraId="3D009CFE" w14:textId="77777777" w:rsidR="003166B8" w:rsidRPr="00323979" w:rsidRDefault="003166B8" w:rsidP="003166B8">
      <w:pPr>
        <w:rPr>
          <w:rFonts w:eastAsia="DFKai-SB"/>
        </w:rPr>
      </w:pPr>
      <w:r w:rsidRPr="00323979">
        <w:rPr>
          <w:rFonts w:eastAsia="DFKai-SB"/>
        </w:rPr>
        <w:t>The first thing you'll need to do is create all of the screens that you've sketched in your planning guide.</w:t>
      </w:r>
    </w:p>
    <w:p w14:paraId="5B9397C2" w14:textId="77777777" w:rsidR="003166B8" w:rsidRPr="00323979" w:rsidRDefault="003166B8" w:rsidP="003166B8">
      <w:pPr>
        <w:pStyle w:val="Heading1"/>
        <w:keepNext w:val="0"/>
        <w:keepLines w:val="0"/>
        <w:spacing w:before="480"/>
        <w:rPr>
          <w:rFonts w:eastAsia="DFKai-SB"/>
          <w:b/>
          <w:sz w:val="46"/>
          <w:szCs w:val="46"/>
        </w:rPr>
      </w:pPr>
      <w:bookmarkStart w:id="499" w:name="_pqgbvtgl8t2n" w:colFirst="0" w:colLast="0"/>
      <w:bookmarkEnd w:id="499"/>
      <w:r w:rsidRPr="00323979">
        <w:rPr>
          <w:rFonts w:eastAsia="DFKai-SB"/>
          <w:sz w:val="22"/>
          <w:szCs w:val="22"/>
        </w:rPr>
        <w:t>你需要做的第一件事是製作你在規劃指南中的所有畫面。</w:t>
      </w:r>
      <w:bookmarkStart w:id="500" w:name="_49d4xxpf1zkf" w:colFirst="0" w:colLast="0"/>
      <w:bookmarkStart w:id="501" w:name="_m0wv4pai3iu6" w:colFirst="0" w:colLast="0"/>
      <w:bookmarkEnd w:id="500"/>
      <w:bookmarkEnd w:id="501"/>
    </w:p>
    <w:p w14:paraId="4831E55D" w14:textId="77777777" w:rsidR="003166B8" w:rsidRPr="00323979" w:rsidRDefault="003166B8" w:rsidP="003166B8">
      <w:pPr>
        <w:pStyle w:val="Heading1"/>
        <w:keepNext w:val="0"/>
        <w:keepLines w:val="0"/>
        <w:spacing w:before="480"/>
        <w:rPr>
          <w:rFonts w:eastAsia="DFKai-SB"/>
          <w:b/>
          <w:sz w:val="46"/>
          <w:szCs w:val="46"/>
        </w:rPr>
      </w:pPr>
      <w:bookmarkStart w:id="502" w:name="_9dg5jrxliqle" w:colFirst="0" w:colLast="0"/>
      <w:bookmarkEnd w:id="502"/>
      <w:r w:rsidRPr="00323979">
        <w:rPr>
          <w:rFonts w:eastAsia="DFKai-SB"/>
          <w:b/>
          <w:sz w:val="46"/>
          <w:szCs w:val="46"/>
        </w:rPr>
        <w:t>Do This</w:t>
      </w:r>
    </w:p>
    <w:p w14:paraId="3D38EC3D" w14:textId="77777777" w:rsidR="003166B8" w:rsidRPr="00323979" w:rsidRDefault="003166B8" w:rsidP="003166B8">
      <w:pPr>
        <w:rPr>
          <w:rFonts w:eastAsia="DFKai-SB"/>
          <w:sz w:val="26"/>
          <w:szCs w:val="26"/>
        </w:rPr>
      </w:pPr>
      <w:r w:rsidRPr="00323979">
        <w:rPr>
          <w:rFonts w:eastAsia="DFKai-SB"/>
          <w:sz w:val="26"/>
          <w:szCs w:val="26"/>
        </w:rPr>
        <w:t>動手做</w:t>
      </w:r>
    </w:p>
    <w:p w14:paraId="4BCBB6A1" w14:textId="77777777" w:rsidR="003166B8" w:rsidRPr="00323979" w:rsidRDefault="003166B8" w:rsidP="003166B8">
      <w:pPr>
        <w:rPr>
          <w:rFonts w:eastAsia="DFKai-SB"/>
        </w:rPr>
      </w:pPr>
      <w:r w:rsidRPr="00323979">
        <w:rPr>
          <w:rFonts w:eastAsia="DFKai-SB"/>
        </w:rPr>
        <w:t xml:space="preserve">Use Design Mode to create all of the screens that your program will need. Don't forget to </w:t>
      </w:r>
      <w:r w:rsidRPr="00323979">
        <w:rPr>
          <w:rFonts w:eastAsia="DFKai-SB"/>
          <w:b/>
        </w:rPr>
        <w:t>pick sensible IDs</w:t>
      </w:r>
      <w:r w:rsidRPr="00323979">
        <w:rPr>
          <w:rFonts w:eastAsia="DFKai-SB"/>
        </w:rPr>
        <w:t xml:space="preserve"> for all of your design elements.</w:t>
      </w:r>
    </w:p>
    <w:p w14:paraId="612A097D" w14:textId="77777777" w:rsidR="003166B8" w:rsidRPr="00323979" w:rsidRDefault="003166B8" w:rsidP="003166B8">
      <w:pPr>
        <w:numPr>
          <w:ilvl w:val="0"/>
          <w:numId w:val="182"/>
        </w:numPr>
        <w:rPr>
          <w:rFonts w:eastAsia="DFKai-SB"/>
        </w:rPr>
      </w:pPr>
      <w:r w:rsidRPr="00323979">
        <w:rPr>
          <w:rFonts w:eastAsia="DFKai-SB"/>
        </w:rPr>
        <w:t>Events</w:t>
      </w:r>
    </w:p>
    <w:p w14:paraId="24BAF9CC" w14:textId="77777777" w:rsidR="003166B8" w:rsidRPr="00323979" w:rsidRDefault="003166B8" w:rsidP="003166B8">
      <w:pPr>
        <w:numPr>
          <w:ilvl w:val="0"/>
          <w:numId w:val="182"/>
        </w:numPr>
        <w:rPr>
          <w:rFonts w:eastAsia="DFKai-SB"/>
        </w:rPr>
      </w:pPr>
      <w:r w:rsidRPr="00323979">
        <w:rPr>
          <w:rFonts w:eastAsia="DFKai-SB"/>
        </w:rPr>
        <w:lastRenderedPageBreak/>
        <w:fldChar w:fldCharType="begin"/>
      </w:r>
      <w:r w:rsidRPr="00323979">
        <w:rPr>
          <w:rFonts w:eastAsia="DFKai-SB"/>
        </w:rPr>
        <w:instrText xml:space="preserve"> HYPERLINK "https://curriculum.code.org/csd-18/unit6/9/#level-expando-9-5" </w:instrText>
      </w:r>
      <w:r w:rsidRPr="00323979">
        <w:rPr>
          <w:rFonts w:eastAsia="DFKai-SB"/>
        </w:rPr>
        <w:fldChar w:fldCharType="separate"/>
      </w:r>
      <w:r w:rsidRPr="00323979">
        <w:rPr>
          <w:rFonts w:eastAsia="DFKai-SB"/>
          <w:u w:val="single"/>
        </w:rPr>
        <w:t>5</w:t>
      </w:r>
    </w:p>
    <w:p w14:paraId="340DC47A" w14:textId="77777777" w:rsidR="003166B8" w:rsidRPr="00323979" w:rsidRDefault="003166B8" w:rsidP="003166B8">
      <w:pPr>
        <w:numPr>
          <w:ilvl w:val="0"/>
          <w:numId w:val="182"/>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"https://curriculum.code.org/csd-18/unit6/9/#level-expando-9-6" </w:instrText>
      </w:r>
      <w:r w:rsidRPr="00323979">
        <w:rPr>
          <w:rFonts w:eastAsia="DFKai-SB"/>
        </w:rPr>
        <w:fldChar w:fldCharType="separate"/>
      </w:r>
      <w:r w:rsidRPr="00323979">
        <w:rPr>
          <w:rFonts w:eastAsia="DFKai-SB"/>
          <w:u w:val="single"/>
        </w:rPr>
        <w:t>6</w:t>
      </w:r>
    </w:p>
    <w:p w14:paraId="0F374D19" w14:textId="77777777" w:rsidR="003166B8" w:rsidRPr="00323979" w:rsidRDefault="003166B8" w:rsidP="003166B8">
      <w:pPr>
        <w:numPr>
          <w:ilvl w:val="0"/>
          <w:numId w:val="182"/>
        </w:numPr>
        <w:rPr>
          <w:rFonts w:eastAsia="DFKai-SB"/>
        </w:rPr>
      </w:pPr>
      <w:r w:rsidRPr="00323979">
        <w:rPr>
          <w:rFonts w:eastAsia="DFKai-SB"/>
        </w:rPr>
        <w:fldChar w:fldCharType="end"/>
      </w:r>
      <w:r w:rsidRPr="00323979">
        <w:rPr>
          <w:rFonts w:eastAsia="DFKai-SB"/>
        </w:rPr>
        <w:t>(click tabs to see student view)</w:t>
      </w:r>
    </w:p>
    <w:p w14:paraId="57956437" w14:textId="77777777" w:rsidR="003166B8" w:rsidRPr="00323979" w:rsidRDefault="003166B8" w:rsidP="003166B8">
      <w:pPr>
        <w:rPr>
          <w:rFonts w:eastAsia="DFKai-SB"/>
        </w:rPr>
      </w:pPr>
    </w:p>
    <w:p w14:paraId="19326B4C" w14:textId="77777777" w:rsidR="003166B8" w:rsidRPr="00323979" w:rsidRDefault="003166B8" w:rsidP="003166B8">
      <w:pPr>
        <w:rPr>
          <w:rFonts w:eastAsia="DFKai-SB"/>
        </w:rPr>
      </w:pPr>
      <w:r w:rsidRPr="00323979">
        <w:rPr>
          <w:rFonts w:eastAsia="DFKai-SB"/>
        </w:rPr>
        <w:t>使用</w:t>
      </w:r>
      <w:r w:rsidRPr="00323979">
        <w:rPr>
          <w:rFonts w:eastAsia="DFKai-SB"/>
        </w:rPr>
        <w:t xml:space="preserve"> </w:t>
      </w:r>
      <w:r w:rsidRPr="00323979">
        <w:rPr>
          <w:rFonts w:eastAsia="DFKai-SB"/>
        </w:rPr>
        <w:t>設計模式</w:t>
      </w:r>
      <w:r w:rsidRPr="00323979">
        <w:rPr>
          <w:rFonts w:eastAsia="DFKai-SB"/>
        </w:rPr>
        <w:t xml:space="preserve"> </w:t>
      </w:r>
      <w:r w:rsidRPr="00323979">
        <w:rPr>
          <w:rFonts w:eastAsia="DFKai-SB"/>
        </w:rPr>
        <w:t>創建程式所需的所有畫面。不要忘記為所有設計元素選擇合理的</w:t>
      </w:r>
      <w:r w:rsidRPr="00323979">
        <w:rPr>
          <w:rFonts w:eastAsia="DFKai-SB"/>
        </w:rPr>
        <w:t>ID</w:t>
      </w:r>
      <w:r w:rsidRPr="00323979">
        <w:rPr>
          <w:rFonts w:eastAsia="DFKai-SB"/>
        </w:rPr>
        <w:t>。</w:t>
      </w:r>
    </w:p>
    <w:p w14:paraId="3E4B09DE" w14:textId="77777777" w:rsidR="003166B8" w:rsidRPr="00323979" w:rsidRDefault="003166B8" w:rsidP="003166B8">
      <w:pPr>
        <w:rPr>
          <w:rFonts w:eastAsia="DFKai-SB"/>
        </w:rPr>
      </w:pPr>
      <w:r w:rsidRPr="00323979">
        <w:rPr>
          <w:rFonts w:eastAsia="DFKai-SB"/>
        </w:rPr>
        <w:t xml:space="preserve">- </w:t>
      </w:r>
      <w:r w:rsidRPr="00323979">
        <w:rPr>
          <w:rFonts w:eastAsia="DFKai-SB"/>
        </w:rPr>
        <w:t>事件</w:t>
      </w:r>
      <w:r w:rsidRPr="00323979">
        <w:rPr>
          <w:rFonts w:eastAsia="DFKai-SB"/>
        </w:rPr>
        <w:t xml:space="preserve"> </w:t>
      </w:r>
    </w:p>
    <w:p w14:paraId="5FC65985" w14:textId="77777777" w:rsidR="003166B8" w:rsidRPr="00323979" w:rsidRDefault="003166B8" w:rsidP="003166B8">
      <w:pPr>
        <w:rPr>
          <w:rFonts w:eastAsia="DFKai-SB"/>
        </w:rPr>
      </w:pPr>
      <w:r w:rsidRPr="00323979">
        <w:rPr>
          <w:rFonts w:eastAsia="DFKai-SB"/>
        </w:rPr>
        <w:t>- 5 - 6 (</w:t>
      </w:r>
      <w:r w:rsidRPr="00323979">
        <w:rPr>
          <w:rFonts w:eastAsia="DFKai-SB"/>
        </w:rPr>
        <w:t>點擊看學生所看到的內容</w:t>
      </w:r>
      <w:r w:rsidRPr="00323979">
        <w:rPr>
          <w:rFonts w:eastAsia="DFKai-SB"/>
        </w:rPr>
        <w:t xml:space="preserve">) </w:t>
      </w:r>
    </w:p>
    <w:p w14:paraId="57653548" w14:textId="77777777" w:rsidR="003166B8" w:rsidRPr="00323979" w:rsidRDefault="003166B8" w:rsidP="003166B8">
      <w:pPr>
        <w:rPr>
          <w:rFonts w:eastAsia="DFKai-SB"/>
        </w:rPr>
      </w:pPr>
    </w:p>
    <w:p w14:paraId="60B9EF8F" w14:textId="77777777" w:rsidR="003166B8" w:rsidRPr="00323979" w:rsidRDefault="00AB68F6" w:rsidP="003166B8">
      <w:pPr>
        <w:rPr>
          <w:rFonts w:eastAsia="DFKai-SB"/>
        </w:rPr>
      </w:pPr>
      <w:hyperlink r:id="rId308">
        <w:r w:rsidR="003166B8" w:rsidRPr="00323979">
          <w:rPr>
            <w:rFonts w:eastAsia="DFKai-SB"/>
            <w:u w:val="single"/>
          </w:rPr>
          <w:t>View on Code Studio</w:t>
        </w:r>
      </w:hyperlink>
    </w:p>
    <w:p w14:paraId="58282A13" w14:textId="77777777" w:rsidR="003166B8" w:rsidRPr="00323979" w:rsidRDefault="003166B8" w:rsidP="003166B8">
      <w:pPr>
        <w:rPr>
          <w:rFonts w:eastAsia="DFKai-SB"/>
          <w:sz w:val="26"/>
          <w:szCs w:val="26"/>
        </w:rPr>
      </w:pPr>
      <w:r w:rsidRPr="00323979">
        <w:rPr>
          <w:rFonts w:eastAsia="DFKai-SB"/>
        </w:rPr>
        <w:t>查看關卡</w:t>
      </w:r>
      <w:r w:rsidRPr="00323979">
        <w:rPr>
          <w:rFonts w:eastAsia="DFKai-SB"/>
        </w:rPr>
        <w:fldChar w:fldCharType="begin"/>
      </w:r>
      <w:r w:rsidRPr="00323979">
        <w:rPr>
          <w:rFonts w:eastAsia="DFKai-SB"/>
        </w:rPr>
        <w:instrText xml:space="preserve"> HYPERLINK "https://studio.code.org/s/csd6-2018/stage/9/puzzle/5" </w:instrText>
      </w:r>
      <w:r w:rsidRPr="00323979">
        <w:rPr>
          <w:rFonts w:eastAsia="DFKai-SB"/>
        </w:rPr>
        <w:fldChar w:fldCharType="separate"/>
      </w:r>
    </w:p>
    <w:bookmarkStart w:id="503" w:name="_1i1y7674w7ly" w:colFirst="0" w:colLast="0"/>
    <w:bookmarkEnd w:id="503"/>
    <w:p w14:paraId="17E2EEA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77EB192B" w14:textId="77777777" w:rsidR="003166B8" w:rsidRPr="00323979" w:rsidRDefault="003166B8" w:rsidP="003166B8">
      <w:pPr>
        <w:rPr>
          <w:rFonts w:eastAsia="DFKai-SB"/>
        </w:rPr>
      </w:pPr>
      <w:r w:rsidRPr="00323979">
        <w:rPr>
          <w:rFonts w:eastAsia="DFKai-SB"/>
          <w:sz w:val="26"/>
          <w:szCs w:val="26"/>
        </w:rPr>
        <w:t>學生操作指南</w:t>
      </w:r>
    </w:p>
    <w:p w14:paraId="11317AEA" w14:textId="77777777" w:rsidR="003166B8" w:rsidRPr="00323979" w:rsidRDefault="003166B8" w:rsidP="003166B8">
      <w:pPr>
        <w:rPr>
          <w:rFonts w:eastAsia="DFKai-SB"/>
        </w:rPr>
      </w:pPr>
    </w:p>
    <w:p w14:paraId="324512E3" w14:textId="77777777" w:rsidR="003166B8" w:rsidRPr="00323979" w:rsidRDefault="003166B8" w:rsidP="003166B8">
      <w:pPr>
        <w:pStyle w:val="Heading1"/>
        <w:keepNext w:val="0"/>
        <w:keepLines w:val="0"/>
        <w:spacing w:before="480"/>
        <w:rPr>
          <w:rFonts w:eastAsia="DFKai-SB"/>
          <w:b/>
          <w:sz w:val="46"/>
          <w:szCs w:val="46"/>
        </w:rPr>
      </w:pPr>
      <w:bookmarkStart w:id="504" w:name="_e0mn1azc1gfs" w:colFirst="0" w:colLast="0"/>
      <w:bookmarkEnd w:id="504"/>
      <w:r w:rsidRPr="00323979">
        <w:rPr>
          <w:rFonts w:eastAsia="DFKai-SB"/>
          <w:b/>
          <w:sz w:val="46"/>
          <w:szCs w:val="46"/>
        </w:rPr>
        <w:t>UI Element Events</w:t>
      </w:r>
    </w:p>
    <w:p w14:paraId="1EF26AEE" w14:textId="77777777" w:rsidR="003166B8" w:rsidRPr="00323979" w:rsidRDefault="003166B8" w:rsidP="003166B8">
      <w:pPr>
        <w:rPr>
          <w:rFonts w:eastAsia="DFKai-SB"/>
        </w:rPr>
      </w:pPr>
      <w:r w:rsidRPr="00323979">
        <w:rPr>
          <w:rFonts w:eastAsia="DFKai-SB"/>
        </w:rPr>
        <w:t>使用者介面元素事件</w:t>
      </w:r>
    </w:p>
    <w:p w14:paraId="54FCE57B" w14:textId="77777777" w:rsidR="003166B8" w:rsidRPr="00323979" w:rsidRDefault="003166B8" w:rsidP="003166B8">
      <w:pPr>
        <w:rPr>
          <w:rFonts w:eastAsia="DFKai-SB"/>
        </w:rPr>
      </w:pPr>
      <w:r w:rsidRPr="00323979">
        <w:rPr>
          <w:rFonts w:eastAsia="DFKai-SB"/>
        </w:rPr>
        <w:t xml:space="preserve">Now that all of your screens are designed, you can add any event handlers that will respond to </w:t>
      </w:r>
      <w:r w:rsidRPr="00323979">
        <w:rPr>
          <w:rFonts w:eastAsia="DFKai-SB"/>
          <w:i/>
        </w:rPr>
        <w:t>screen interaction</w:t>
      </w:r>
      <w:r w:rsidRPr="00323979">
        <w:rPr>
          <w:rFonts w:eastAsia="DFKai-SB"/>
        </w:rPr>
        <w:t>. These should be listed in the "Events" section of your activity guide. If you run into new events that you hadn't thought of in the planning stage, make sure you add them to your project guide.</w:t>
      </w:r>
    </w:p>
    <w:p w14:paraId="04FC824B" w14:textId="77777777" w:rsidR="003166B8" w:rsidRPr="00323979" w:rsidRDefault="003166B8" w:rsidP="003166B8">
      <w:pPr>
        <w:rPr>
          <w:rFonts w:eastAsia="DFKai-SB"/>
          <w:sz w:val="26"/>
          <w:szCs w:val="26"/>
        </w:rPr>
      </w:pPr>
      <w:r w:rsidRPr="00323979">
        <w:rPr>
          <w:rFonts w:eastAsia="DFKai-SB"/>
        </w:rPr>
        <w:t>現在你的所有畫面都已設計好，你可以添加任何可以回應畫面互動的事件處理器。這些都應該被列在活動指南的「事件」中。如果你遇到計劃階段中沒有想到的新事件，請務必將它們加到專案指南中。</w:t>
      </w:r>
    </w:p>
    <w:p w14:paraId="661F2C38" w14:textId="77777777" w:rsidR="003166B8" w:rsidRPr="00323979" w:rsidRDefault="003166B8" w:rsidP="003166B8">
      <w:pPr>
        <w:rPr>
          <w:rFonts w:eastAsia="DFKai-SB"/>
        </w:rPr>
      </w:pPr>
    </w:p>
    <w:p w14:paraId="54F04A4B" w14:textId="77777777" w:rsidR="003166B8" w:rsidRPr="00323979" w:rsidRDefault="003166B8" w:rsidP="003166B8">
      <w:pPr>
        <w:rPr>
          <w:rFonts w:eastAsia="DFKai-SB"/>
        </w:rPr>
      </w:pPr>
      <w:r w:rsidRPr="00323979">
        <w:rPr>
          <w:rFonts w:eastAsia="DFKai-SB"/>
        </w:rPr>
        <w:t>Don't worry about making these completely functional yet. If your events rely on board elements or your own functions, we'll take care of that in later levels.</w:t>
      </w:r>
    </w:p>
    <w:p w14:paraId="215EF2F1" w14:textId="77777777" w:rsidR="003166B8" w:rsidRPr="00323979" w:rsidRDefault="003166B8" w:rsidP="003166B8">
      <w:pPr>
        <w:rPr>
          <w:rFonts w:eastAsia="DFKai-SB"/>
          <w:sz w:val="26"/>
          <w:szCs w:val="26"/>
        </w:rPr>
      </w:pPr>
      <w:r w:rsidRPr="00323979">
        <w:rPr>
          <w:rFonts w:eastAsia="DFKai-SB"/>
        </w:rPr>
        <w:t>不要擔心這些功能是否能完全正常動作。如果你的事件仰賴實驗板上的元件或你自己的函數才能執行的話，我們會在後面更進階關卡中處理。</w:t>
      </w:r>
    </w:p>
    <w:p w14:paraId="529ADD45" w14:textId="77777777" w:rsidR="003166B8" w:rsidRPr="00323979" w:rsidRDefault="003166B8" w:rsidP="003166B8">
      <w:pPr>
        <w:rPr>
          <w:rFonts w:eastAsia="DFKai-SB"/>
        </w:rPr>
      </w:pPr>
    </w:p>
    <w:p w14:paraId="1A27721E" w14:textId="77777777" w:rsidR="003166B8" w:rsidRPr="00323979" w:rsidRDefault="00AB68F6" w:rsidP="003166B8">
      <w:pPr>
        <w:rPr>
          <w:rFonts w:eastAsia="DFKai-SB"/>
        </w:rPr>
      </w:pPr>
      <w:hyperlink r:id="rId309">
        <w:r w:rsidR="003166B8" w:rsidRPr="00323979">
          <w:rPr>
            <w:rFonts w:eastAsia="DFKai-SB"/>
            <w:u w:val="single"/>
          </w:rPr>
          <w:t>View on Code Studio</w:t>
        </w:r>
      </w:hyperlink>
    </w:p>
    <w:p w14:paraId="76519866" w14:textId="77777777" w:rsidR="003166B8" w:rsidRPr="00323979" w:rsidRDefault="003166B8" w:rsidP="003166B8">
      <w:pPr>
        <w:rPr>
          <w:rFonts w:eastAsia="DFKai-SB"/>
          <w:sz w:val="26"/>
          <w:szCs w:val="26"/>
        </w:rPr>
      </w:pPr>
      <w:r w:rsidRPr="00323979">
        <w:rPr>
          <w:rFonts w:eastAsia="DFKai-SB"/>
        </w:rPr>
        <w:t>查看關卡</w:t>
      </w:r>
    </w:p>
    <w:p w14:paraId="33508767"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"https://studio.code.org/s/csd6-2018/stage/9/puzzle/6" </w:instrText>
      </w:r>
      <w:r w:rsidRPr="00323979">
        <w:rPr>
          <w:rFonts w:eastAsia="DFKai-SB"/>
        </w:rPr>
        <w:fldChar w:fldCharType="separate"/>
      </w:r>
    </w:p>
    <w:bookmarkStart w:id="505" w:name="_ix0du7fdp7nf" w:colFirst="0" w:colLast="0"/>
    <w:bookmarkEnd w:id="505"/>
    <w:p w14:paraId="3367481F"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1C468E9A" w14:textId="77777777" w:rsidR="003166B8" w:rsidRPr="00323979" w:rsidRDefault="003166B8" w:rsidP="003166B8">
      <w:pPr>
        <w:pStyle w:val="Heading1"/>
        <w:keepNext w:val="0"/>
        <w:keepLines w:val="0"/>
        <w:spacing w:before="480"/>
        <w:rPr>
          <w:rFonts w:eastAsia="DFKai-SB"/>
          <w:b/>
          <w:sz w:val="46"/>
          <w:szCs w:val="46"/>
        </w:rPr>
      </w:pPr>
      <w:bookmarkStart w:id="506" w:name="_7f9cc1agaxwp" w:colFirst="0" w:colLast="0"/>
      <w:bookmarkEnd w:id="506"/>
      <w:r w:rsidRPr="00323979">
        <w:rPr>
          <w:rFonts w:eastAsia="DFKai-SB"/>
          <w:b/>
          <w:sz w:val="46"/>
          <w:szCs w:val="46"/>
        </w:rPr>
        <w:t>Board Events</w:t>
      </w:r>
    </w:p>
    <w:p w14:paraId="59D96C68" w14:textId="77777777" w:rsidR="003166B8" w:rsidRPr="00323979" w:rsidRDefault="003166B8" w:rsidP="003166B8">
      <w:pPr>
        <w:rPr>
          <w:rFonts w:eastAsia="DFKai-SB"/>
        </w:rPr>
      </w:pPr>
      <w:r w:rsidRPr="00323979">
        <w:rPr>
          <w:rFonts w:eastAsia="DFKai-SB"/>
        </w:rPr>
        <w:lastRenderedPageBreak/>
        <w:t>Go back to the Events section of your activity guide and find any events that respond to your board (ones that would use</w:t>
      </w:r>
      <w:hyperlink r:id="rId310">
        <w:r w:rsidRPr="00323979">
          <w:rPr>
            <w:rFonts w:eastAsia="DFKai-SB"/>
          </w:rPr>
          <w:t xml:space="preserve"> </w:t>
        </w:r>
      </w:hyperlink>
      <w:hyperlink r:id="rId311">
        <w:r w:rsidRPr="00323979">
          <w:rPr>
            <w:rFonts w:eastAsia="DFKai-SB"/>
            <w:u w:val="single"/>
            <w:shd w:val="clear" w:color="auto" w:fill="F78183"/>
          </w:rPr>
          <w:t>onBoardEvent()</w:t>
        </w:r>
      </w:hyperlink>
      <w:r w:rsidRPr="00323979">
        <w:rPr>
          <w:rFonts w:eastAsia="DFKai-SB"/>
        </w:rPr>
        <w:t>). Create event handlers for each of those now. If these events rely on functions you haven't written yet, just leave yourself a comment in the code.</w:t>
      </w:r>
    </w:p>
    <w:p w14:paraId="0520B00C" w14:textId="77777777" w:rsidR="003166B8" w:rsidRPr="00323979" w:rsidRDefault="003166B8" w:rsidP="003166B8">
      <w:pPr>
        <w:rPr>
          <w:rFonts w:eastAsia="DFKai-SB"/>
        </w:rPr>
      </w:pPr>
    </w:p>
    <w:p w14:paraId="520E5CCD" w14:textId="77777777" w:rsidR="003166B8" w:rsidRPr="00323979" w:rsidRDefault="003166B8" w:rsidP="003166B8">
      <w:pPr>
        <w:rPr>
          <w:rFonts w:eastAsia="DFKai-SB"/>
        </w:rPr>
      </w:pPr>
      <w:r w:rsidRPr="00323979">
        <w:rPr>
          <w:rFonts w:eastAsia="DFKai-SB"/>
        </w:rPr>
        <w:t>學生操作指南</w:t>
      </w:r>
    </w:p>
    <w:p w14:paraId="0C0B1744" w14:textId="77777777" w:rsidR="003166B8" w:rsidRPr="00323979" w:rsidRDefault="003166B8" w:rsidP="003166B8">
      <w:pPr>
        <w:rPr>
          <w:rFonts w:eastAsia="DFKai-SB"/>
        </w:rPr>
      </w:pPr>
    </w:p>
    <w:p w14:paraId="208849AC" w14:textId="77777777" w:rsidR="003166B8" w:rsidRPr="00323979" w:rsidRDefault="003166B8" w:rsidP="003166B8">
      <w:pPr>
        <w:rPr>
          <w:rFonts w:eastAsia="DFKai-SB"/>
        </w:rPr>
      </w:pPr>
      <w:r w:rsidRPr="00323979">
        <w:rPr>
          <w:rFonts w:eastAsia="DFKai-SB"/>
        </w:rPr>
        <w:t>實驗板的事件</w:t>
      </w:r>
    </w:p>
    <w:p w14:paraId="277F0747" w14:textId="77777777" w:rsidR="003166B8" w:rsidRPr="00323979" w:rsidRDefault="003166B8" w:rsidP="003166B8">
      <w:pPr>
        <w:rPr>
          <w:rFonts w:eastAsia="DFKai-SB"/>
        </w:rPr>
      </w:pPr>
      <w:r w:rsidRPr="00323979">
        <w:rPr>
          <w:rFonts w:eastAsia="DFKai-SB"/>
        </w:rPr>
        <w:t>回到活動指南的事件表格並且找到任何一個能反應在你的實驗板上的事件（那些使用</w:t>
      </w:r>
      <w:r w:rsidRPr="00323979">
        <w:rPr>
          <w:rFonts w:eastAsia="DFKai-SB"/>
        </w:rPr>
        <w:t xml:space="preserve"> onBoardEvent() </w:t>
      </w:r>
      <w:r w:rsidRPr="00323979">
        <w:rPr>
          <w:rFonts w:eastAsia="DFKai-SB"/>
        </w:rPr>
        <w:t>的事件），為他們創建</w:t>
      </w:r>
      <w:r w:rsidRPr="00323979">
        <w:rPr>
          <w:rFonts w:eastAsia="DFKai-SB"/>
          <w:rPrChange w:id="507" w:author="沈雨蓁" w:date="2018-10-19T07:16:00Z">
            <w:rPr>
              <w:rFonts w:ascii="Arial Unicode MS" w:eastAsia="Arial Unicode MS" w:hAnsi="Arial Unicode MS" w:cs="Arial Unicode MS"/>
            </w:rPr>
          </w:rPrChange>
        </w:rPr>
        <w:t>事件處理器</w:t>
      </w:r>
      <w:r w:rsidRPr="00323979">
        <w:rPr>
          <w:rFonts w:eastAsia="DFKai-SB"/>
        </w:rPr>
        <w:t>。如果這些事件需要仰賴你尚未編寫的函數才能執行的話，只需在程式中留下註解當作提醒。</w:t>
      </w:r>
    </w:p>
    <w:p w14:paraId="4F4706AF" w14:textId="77777777" w:rsidR="003166B8" w:rsidRPr="00323979" w:rsidRDefault="003166B8" w:rsidP="003166B8">
      <w:pPr>
        <w:rPr>
          <w:rFonts w:eastAsia="DFKai-SB"/>
          <w:sz w:val="26"/>
          <w:szCs w:val="26"/>
        </w:rPr>
      </w:pPr>
    </w:p>
    <w:p w14:paraId="72D843E2" w14:textId="77777777" w:rsidR="003166B8" w:rsidRPr="00323979" w:rsidRDefault="003166B8" w:rsidP="003166B8">
      <w:pPr>
        <w:rPr>
          <w:rFonts w:eastAsia="DFKai-SB"/>
        </w:rPr>
      </w:pPr>
    </w:p>
    <w:p w14:paraId="6DB12CE9" w14:textId="77777777" w:rsidR="003166B8" w:rsidRPr="00323979" w:rsidRDefault="003166B8" w:rsidP="003166B8">
      <w:pPr>
        <w:numPr>
          <w:ilvl w:val="0"/>
          <w:numId w:val="176"/>
        </w:numPr>
        <w:rPr>
          <w:rFonts w:eastAsia="DFKai-SB"/>
        </w:rPr>
      </w:pPr>
      <w:r w:rsidRPr="00323979">
        <w:rPr>
          <w:rFonts w:eastAsia="DFKai-SB"/>
        </w:rPr>
        <w:t>Functions</w:t>
      </w:r>
    </w:p>
    <w:p w14:paraId="4114D191" w14:textId="77777777" w:rsidR="003166B8" w:rsidRPr="00323979" w:rsidRDefault="003166B8" w:rsidP="003166B8">
      <w:pPr>
        <w:numPr>
          <w:ilvl w:val="0"/>
          <w:numId w:val="176"/>
        </w:numPr>
        <w:rPr>
          <w:rFonts w:eastAsia="DFKai-SB"/>
        </w:rPr>
      </w:pPr>
      <w:r w:rsidRPr="00323979">
        <w:rPr>
          <w:rFonts w:eastAsia="DFKai-SB"/>
        </w:rPr>
        <w:fldChar w:fldCharType="begin"/>
      </w:r>
      <w:r w:rsidRPr="00323979">
        <w:rPr>
          <w:rFonts w:eastAsia="DFKai-SB"/>
        </w:rPr>
        <w:instrText xml:space="preserve"> HYPERLINK "https://curriculum.code.org/csd-18/unit6/9/#level-expando-9-7" </w:instrText>
      </w:r>
      <w:r w:rsidRPr="00323979">
        <w:rPr>
          <w:rFonts w:eastAsia="DFKai-SB"/>
        </w:rPr>
        <w:fldChar w:fldCharType="separate"/>
      </w:r>
      <w:r w:rsidRPr="00323979">
        <w:rPr>
          <w:rFonts w:eastAsia="DFKai-SB"/>
          <w:u w:val="single"/>
        </w:rPr>
        <w:t>7</w:t>
      </w:r>
    </w:p>
    <w:p w14:paraId="56B8894E" w14:textId="77777777" w:rsidR="003166B8" w:rsidRPr="00323979" w:rsidRDefault="003166B8" w:rsidP="003166B8">
      <w:pPr>
        <w:numPr>
          <w:ilvl w:val="0"/>
          <w:numId w:val="176"/>
        </w:numPr>
        <w:rPr>
          <w:rFonts w:eastAsia="DFKai-SB"/>
        </w:rPr>
      </w:pPr>
      <w:r w:rsidRPr="00323979">
        <w:rPr>
          <w:rFonts w:eastAsia="DFKai-SB"/>
        </w:rPr>
        <w:fldChar w:fldCharType="end"/>
      </w:r>
      <w:hyperlink r:id="rId312" w:anchor="level-expando-9-8">
        <w:r w:rsidRPr="00323979">
          <w:rPr>
            <w:rFonts w:eastAsia="DFKai-SB"/>
            <w:u w:val="single"/>
          </w:rPr>
          <w:t>8</w:t>
        </w:r>
      </w:hyperlink>
      <w:r w:rsidRPr="00323979">
        <w:rPr>
          <w:rFonts w:eastAsia="DFKai-SB"/>
        </w:rPr>
        <w:fldChar w:fldCharType="begin"/>
      </w:r>
      <w:r w:rsidRPr="00323979">
        <w:rPr>
          <w:rFonts w:eastAsia="DFKai-SB"/>
        </w:rPr>
        <w:instrText xml:space="preserve"> HYPERLINK "https://curriculum.code.org/csd-18/unit6/9/#level-expando-9-8" </w:instrText>
      </w:r>
      <w:r w:rsidRPr="00323979">
        <w:rPr>
          <w:rFonts w:eastAsia="DFKai-SB"/>
        </w:rPr>
        <w:fldChar w:fldCharType="separate"/>
      </w:r>
    </w:p>
    <w:p w14:paraId="0078692E" w14:textId="77777777" w:rsidR="003166B8" w:rsidRPr="00323979" w:rsidRDefault="003166B8" w:rsidP="003166B8">
      <w:pPr>
        <w:numPr>
          <w:ilvl w:val="0"/>
          <w:numId w:val="176"/>
        </w:numPr>
        <w:rPr>
          <w:rFonts w:eastAsia="DFKai-SB"/>
        </w:rPr>
      </w:pPr>
      <w:r w:rsidRPr="00323979">
        <w:rPr>
          <w:rFonts w:eastAsia="DFKai-SB"/>
        </w:rPr>
        <w:fldChar w:fldCharType="end"/>
      </w:r>
      <w:r w:rsidRPr="00323979">
        <w:rPr>
          <w:rFonts w:eastAsia="DFKai-SB"/>
        </w:rPr>
        <w:t>(click tabs to see student view)</w:t>
      </w:r>
    </w:p>
    <w:p w14:paraId="2667B625" w14:textId="77777777" w:rsidR="003166B8" w:rsidRPr="00323979" w:rsidRDefault="003166B8" w:rsidP="003166B8">
      <w:pPr>
        <w:rPr>
          <w:rFonts w:eastAsia="DFKai-SB"/>
        </w:rPr>
      </w:pPr>
      <w:r w:rsidRPr="00323979">
        <w:rPr>
          <w:rFonts w:eastAsia="DFKai-SB"/>
        </w:rPr>
        <w:t xml:space="preserve">- </w:t>
      </w:r>
      <w:r w:rsidRPr="00323979">
        <w:rPr>
          <w:rFonts w:eastAsia="DFKai-SB"/>
        </w:rPr>
        <w:t>功能</w:t>
      </w:r>
    </w:p>
    <w:p w14:paraId="73C37844" w14:textId="77777777" w:rsidR="003166B8" w:rsidRPr="00323979" w:rsidRDefault="003166B8" w:rsidP="003166B8">
      <w:pPr>
        <w:rPr>
          <w:rFonts w:eastAsia="DFKai-SB"/>
        </w:rPr>
      </w:pPr>
      <w:r w:rsidRPr="00323979">
        <w:rPr>
          <w:rFonts w:eastAsia="DFKai-SB"/>
        </w:rPr>
        <w:t xml:space="preserve">- </w:t>
      </w:r>
      <w:r w:rsidRPr="00323979">
        <w:rPr>
          <w:rFonts w:eastAsia="DFKai-SB"/>
        </w:rPr>
        <w:t>函數</w:t>
      </w:r>
    </w:p>
    <w:p w14:paraId="2CE9B158" w14:textId="77777777" w:rsidR="003166B8" w:rsidRPr="00323979" w:rsidRDefault="003166B8" w:rsidP="003166B8">
      <w:pPr>
        <w:rPr>
          <w:rFonts w:eastAsia="DFKai-SB"/>
        </w:rPr>
      </w:pPr>
      <w:r w:rsidRPr="00323979">
        <w:rPr>
          <w:rFonts w:eastAsia="DFKai-SB"/>
        </w:rPr>
        <w:t xml:space="preserve">- 7 - 8 - </w:t>
      </w:r>
      <w:r w:rsidRPr="00323979">
        <w:rPr>
          <w:rFonts w:eastAsia="DFKai-SB"/>
        </w:rPr>
        <w:t>（點擊看學生所看到的內容）</w:t>
      </w:r>
    </w:p>
    <w:p w14:paraId="1C4536BE" w14:textId="77777777" w:rsidR="003166B8" w:rsidRPr="00323979" w:rsidRDefault="003166B8" w:rsidP="003166B8">
      <w:pPr>
        <w:rPr>
          <w:rFonts w:eastAsia="DFKai-SB"/>
        </w:rPr>
      </w:pPr>
    </w:p>
    <w:p w14:paraId="2651CC39" w14:textId="77777777" w:rsidR="003166B8" w:rsidRPr="00323979" w:rsidRDefault="003166B8" w:rsidP="003166B8">
      <w:pPr>
        <w:rPr>
          <w:rFonts w:eastAsia="DFKai-SB"/>
        </w:rPr>
      </w:pPr>
    </w:p>
    <w:p w14:paraId="2B147F33" w14:textId="77777777" w:rsidR="003166B8" w:rsidRPr="00323979" w:rsidRDefault="00AB68F6" w:rsidP="003166B8">
      <w:pPr>
        <w:rPr>
          <w:rFonts w:eastAsia="DFKai-SB"/>
        </w:rPr>
      </w:pPr>
      <w:hyperlink r:id="rId313">
        <w:r w:rsidR="003166B8" w:rsidRPr="00323979">
          <w:rPr>
            <w:rFonts w:eastAsia="DFKai-SB"/>
            <w:u w:val="single"/>
          </w:rPr>
          <w:t>View on Code Studio</w:t>
        </w:r>
      </w:hyperlink>
    </w:p>
    <w:p w14:paraId="4C608EDC" w14:textId="77777777" w:rsidR="003166B8" w:rsidRPr="00323979" w:rsidRDefault="003166B8" w:rsidP="003166B8">
      <w:pPr>
        <w:rPr>
          <w:rFonts w:eastAsia="DFKai-SB"/>
          <w:u w:val="single"/>
        </w:rPr>
      </w:pPr>
      <w:r w:rsidRPr="00323979">
        <w:rPr>
          <w:rFonts w:eastAsia="DFKai-SB"/>
        </w:rPr>
        <w:t>查看關卡</w:t>
      </w:r>
      <w:r w:rsidRPr="00323979">
        <w:rPr>
          <w:rFonts w:eastAsia="DFKai-SB"/>
        </w:rPr>
        <w:fldChar w:fldCharType="begin"/>
      </w:r>
      <w:r w:rsidRPr="00323979">
        <w:rPr>
          <w:rFonts w:eastAsia="DFKai-SB"/>
        </w:rPr>
        <w:instrText xml:space="preserve"> HYPERLINK "https://studio.code.org/s/csd6-2018/stage/9/puzzle/7" </w:instrText>
      </w:r>
      <w:r w:rsidRPr="00323979">
        <w:rPr>
          <w:rFonts w:eastAsia="DFKai-SB"/>
        </w:rPr>
        <w:fldChar w:fldCharType="separate"/>
      </w:r>
    </w:p>
    <w:bookmarkStart w:id="508" w:name="_huewcpag8r0w" w:colFirst="0" w:colLast="0"/>
    <w:bookmarkEnd w:id="508"/>
    <w:p w14:paraId="2F5564C4" w14:textId="77777777" w:rsidR="003166B8" w:rsidRPr="00323979" w:rsidRDefault="003166B8" w:rsidP="003166B8">
      <w:pPr>
        <w:pStyle w:val="Heading3"/>
        <w:keepNext w:val="0"/>
        <w:keepLines w:val="0"/>
        <w:spacing w:before="280"/>
        <w:rPr>
          <w:rFonts w:eastAsia="DFKai-SB"/>
          <w:color w:val="auto"/>
          <w:sz w:val="22"/>
          <w:szCs w:val="22"/>
        </w:rPr>
      </w:pPr>
      <w:r w:rsidRPr="00323979">
        <w:rPr>
          <w:rFonts w:eastAsia="DFKai-SB"/>
          <w:color w:val="auto"/>
        </w:rPr>
        <w:fldChar w:fldCharType="end"/>
      </w:r>
    </w:p>
    <w:p w14:paraId="7A077AAE" w14:textId="77777777" w:rsidR="003166B8" w:rsidRPr="00323979" w:rsidRDefault="003166B8" w:rsidP="003166B8">
      <w:pPr>
        <w:pStyle w:val="Heading3"/>
        <w:keepNext w:val="0"/>
        <w:keepLines w:val="0"/>
        <w:spacing w:before="280"/>
        <w:rPr>
          <w:rFonts w:eastAsia="DFKai-SB"/>
          <w:color w:val="auto"/>
          <w:sz w:val="22"/>
          <w:szCs w:val="22"/>
        </w:rPr>
      </w:pPr>
      <w:bookmarkStart w:id="509" w:name="_2a6vipr4nafg" w:colFirst="0" w:colLast="0"/>
      <w:bookmarkEnd w:id="509"/>
    </w:p>
    <w:p w14:paraId="0BFA705B" w14:textId="77777777" w:rsidR="003166B8" w:rsidRPr="00323979" w:rsidRDefault="003166B8" w:rsidP="003166B8">
      <w:pPr>
        <w:pStyle w:val="Heading3"/>
        <w:keepNext w:val="0"/>
        <w:keepLines w:val="0"/>
        <w:spacing w:before="280"/>
        <w:rPr>
          <w:rFonts w:eastAsia="DFKai-SB"/>
          <w:b/>
          <w:color w:val="auto"/>
          <w:sz w:val="26"/>
          <w:szCs w:val="26"/>
        </w:rPr>
      </w:pPr>
      <w:bookmarkStart w:id="510" w:name="_jhdz7t3rmxt0" w:colFirst="0" w:colLast="0"/>
      <w:bookmarkEnd w:id="510"/>
      <w:r w:rsidRPr="00323979">
        <w:rPr>
          <w:rFonts w:eastAsia="DFKai-SB"/>
          <w:color w:val="auto"/>
          <w:sz w:val="22"/>
          <w:szCs w:val="22"/>
        </w:rPr>
        <w:t>Student</w:t>
      </w:r>
      <w:r w:rsidRPr="00323979">
        <w:rPr>
          <w:rFonts w:eastAsia="DFKai-SB"/>
          <w:b/>
          <w:color w:val="auto"/>
          <w:sz w:val="26"/>
          <w:szCs w:val="26"/>
        </w:rPr>
        <w:t xml:space="preserve"> </w:t>
      </w:r>
      <w:r w:rsidRPr="00323979">
        <w:rPr>
          <w:rFonts w:eastAsia="DFKai-SB"/>
          <w:color w:val="auto"/>
          <w:sz w:val="22"/>
          <w:szCs w:val="22"/>
        </w:rPr>
        <w:t>Instructions</w:t>
      </w:r>
    </w:p>
    <w:p w14:paraId="21B51260" w14:textId="77777777" w:rsidR="003166B8" w:rsidRPr="00323979" w:rsidRDefault="003166B8" w:rsidP="003166B8">
      <w:pPr>
        <w:pStyle w:val="Heading1"/>
        <w:keepNext w:val="0"/>
        <w:keepLines w:val="0"/>
        <w:spacing w:before="480"/>
        <w:rPr>
          <w:rFonts w:eastAsia="DFKai-SB"/>
          <w:b/>
          <w:sz w:val="46"/>
          <w:szCs w:val="46"/>
        </w:rPr>
      </w:pPr>
      <w:bookmarkStart w:id="511" w:name="_7s0zr9445714" w:colFirst="0" w:colLast="0"/>
      <w:bookmarkEnd w:id="511"/>
      <w:r w:rsidRPr="00323979">
        <w:rPr>
          <w:rFonts w:eastAsia="DFKai-SB"/>
          <w:b/>
          <w:sz w:val="46"/>
          <w:szCs w:val="46"/>
        </w:rPr>
        <w:t>Define Your Functions</w:t>
      </w:r>
    </w:p>
    <w:p w14:paraId="3A8EB302" w14:textId="77777777" w:rsidR="003166B8" w:rsidRPr="00323979" w:rsidRDefault="003166B8" w:rsidP="003166B8">
      <w:pPr>
        <w:rPr>
          <w:rFonts w:eastAsia="DFKai-SB"/>
        </w:rPr>
      </w:pPr>
      <w:r w:rsidRPr="00323979">
        <w:rPr>
          <w:rFonts w:eastAsia="DFKai-SB"/>
        </w:rPr>
        <w:t>Define all of your functions at the bottom of the program, under the comment Create your functions here.</w:t>
      </w:r>
    </w:p>
    <w:p w14:paraId="0F762E2B" w14:textId="77777777" w:rsidR="003166B8" w:rsidRPr="00323979" w:rsidRDefault="003166B8" w:rsidP="003166B8">
      <w:pPr>
        <w:rPr>
          <w:rFonts w:eastAsia="DFKai-SB"/>
        </w:rPr>
      </w:pPr>
      <w:r w:rsidRPr="00323979">
        <w:rPr>
          <w:rFonts w:eastAsia="DFKai-SB"/>
        </w:rPr>
        <w:t xml:space="preserve">Right now we're only worrying about writing the function </w:t>
      </w:r>
      <w:r w:rsidRPr="00323979">
        <w:rPr>
          <w:rFonts w:eastAsia="DFKai-SB"/>
          <w:i/>
        </w:rPr>
        <w:t>definitions</w:t>
      </w:r>
      <w:r w:rsidRPr="00323979">
        <w:rPr>
          <w:rFonts w:eastAsia="DFKai-SB"/>
        </w:rPr>
        <w:t>, the part which looks like:</w:t>
      </w:r>
    </w:p>
    <w:p w14:paraId="43D5E450" w14:textId="77777777" w:rsidR="003166B8" w:rsidRPr="00323979" w:rsidRDefault="003166B8" w:rsidP="003166B8">
      <w:pPr>
        <w:rPr>
          <w:rFonts w:eastAsia="DFKai-SB"/>
        </w:rPr>
      </w:pPr>
      <w:r w:rsidRPr="00323979">
        <w:rPr>
          <w:rFonts w:eastAsia="DFKai-SB"/>
        </w:rPr>
        <w:t>function myFunction() {</w:t>
      </w:r>
      <w:r w:rsidRPr="00323979">
        <w:rPr>
          <w:rFonts w:eastAsia="DFKai-SB"/>
        </w:rPr>
        <w:br/>
        <w:t xml:space="preserve">    // Things my function does</w:t>
      </w:r>
      <w:r w:rsidRPr="00323979">
        <w:rPr>
          <w:rFonts w:eastAsia="DFKai-SB"/>
        </w:rPr>
        <w:br/>
        <w:t>}</w:t>
      </w:r>
      <w:r w:rsidRPr="00323979">
        <w:rPr>
          <w:rFonts w:eastAsia="DFKai-SB"/>
        </w:rPr>
        <w:br/>
      </w:r>
    </w:p>
    <w:p w14:paraId="7FA4AFD8" w14:textId="77777777" w:rsidR="003166B8" w:rsidRPr="00323979" w:rsidRDefault="003166B8" w:rsidP="003166B8">
      <w:pPr>
        <w:rPr>
          <w:rFonts w:eastAsia="DFKai-SB"/>
        </w:rPr>
      </w:pPr>
      <w:r w:rsidRPr="00323979">
        <w:rPr>
          <w:rFonts w:eastAsia="DFKai-SB"/>
        </w:rPr>
        <w:t>學生操作指南</w:t>
      </w:r>
    </w:p>
    <w:p w14:paraId="6BFAE90D" w14:textId="77777777" w:rsidR="003166B8" w:rsidRPr="00323979" w:rsidRDefault="003166B8" w:rsidP="003166B8">
      <w:pPr>
        <w:rPr>
          <w:rFonts w:eastAsia="DFKai-SB"/>
        </w:rPr>
      </w:pPr>
      <w:r w:rsidRPr="00323979">
        <w:rPr>
          <w:rFonts w:eastAsia="DFKai-SB"/>
        </w:rPr>
        <w:lastRenderedPageBreak/>
        <w:t>定義你的函數</w:t>
      </w:r>
    </w:p>
    <w:p w14:paraId="13CB9408" w14:textId="77777777" w:rsidR="003166B8" w:rsidRPr="00323979" w:rsidRDefault="003166B8" w:rsidP="003166B8">
      <w:pPr>
        <w:rPr>
          <w:rFonts w:eastAsia="DFKai-SB"/>
        </w:rPr>
      </w:pPr>
      <w:r w:rsidRPr="00323979">
        <w:rPr>
          <w:rFonts w:eastAsia="DFKai-SB"/>
        </w:rPr>
        <w:t>在程序底部定義所有函數，在註釋下新增函數。</w:t>
      </w:r>
    </w:p>
    <w:p w14:paraId="03FAB793" w14:textId="77777777" w:rsidR="003166B8" w:rsidRPr="00323979" w:rsidRDefault="003166B8" w:rsidP="003166B8">
      <w:pPr>
        <w:rPr>
          <w:rFonts w:eastAsia="DFKai-SB"/>
        </w:rPr>
      </w:pPr>
      <w:r w:rsidRPr="00323979">
        <w:rPr>
          <w:rFonts w:eastAsia="DFKai-SB"/>
        </w:rPr>
        <w:t>現在</w:t>
      </w:r>
      <w:r w:rsidRPr="00323979">
        <w:rPr>
          <w:rFonts w:eastAsia="DFKai-SB"/>
        </w:rPr>
        <w:t>,</w:t>
      </w:r>
      <w:r w:rsidRPr="00323979">
        <w:rPr>
          <w:rFonts w:eastAsia="DFKai-SB"/>
        </w:rPr>
        <w:t>我們只需要擔心如何編寫函數定義，而這個部分看起來就像這樣：</w:t>
      </w:r>
    </w:p>
    <w:p w14:paraId="44612C83" w14:textId="77777777" w:rsidR="003166B8" w:rsidRPr="00323979" w:rsidRDefault="003166B8" w:rsidP="003166B8">
      <w:pPr>
        <w:rPr>
          <w:rFonts w:eastAsia="DFKai-SB"/>
        </w:rPr>
      </w:pPr>
      <w:r w:rsidRPr="00323979">
        <w:rPr>
          <w:rFonts w:eastAsia="DFKai-SB"/>
        </w:rPr>
        <w:t>function myFunction</w:t>
      </w:r>
      <w:r w:rsidRPr="00323979">
        <w:rPr>
          <w:rFonts w:eastAsia="DFKai-SB"/>
        </w:rPr>
        <w:t>（）</w:t>
      </w:r>
      <w:r w:rsidRPr="00323979">
        <w:rPr>
          <w:rFonts w:eastAsia="DFKai-SB"/>
        </w:rPr>
        <w:t>{</w:t>
      </w:r>
    </w:p>
    <w:p w14:paraId="5EF57A93" w14:textId="77777777" w:rsidR="003166B8" w:rsidRPr="00323979" w:rsidRDefault="003166B8" w:rsidP="003166B8">
      <w:pPr>
        <w:rPr>
          <w:rFonts w:eastAsia="DFKai-SB"/>
        </w:rPr>
      </w:pPr>
      <w:r w:rsidRPr="00323979">
        <w:rPr>
          <w:rFonts w:eastAsia="DFKai-SB"/>
        </w:rPr>
        <w:t xml:space="preserve">    //</w:t>
      </w:r>
      <w:r w:rsidRPr="00323979">
        <w:rPr>
          <w:rFonts w:eastAsia="DFKai-SB"/>
        </w:rPr>
        <w:t>我的函數所做的事情</w:t>
      </w:r>
    </w:p>
    <w:p w14:paraId="0A6C4334" w14:textId="77777777" w:rsidR="003166B8" w:rsidRPr="00323979" w:rsidRDefault="003166B8" w:rsidP="003166B8">
      <w:pPr>
        <w:rPr>
          <w:rFonts w:eastAsia="DFKai-SB"/>
          <w:sz w:val="26"/>
          <w:szCs w:val="26"/>
        </w:rPr>
      </w:pPr>
    </w:p>
    <w:p w14:paraId="765AE7A5" w14:textId="77777777" w:rsidR="003166B8" w:rsidRPr="00323979" w:rsidRDefault="00AB68F6" w:rsidP="003166B8">
      <w:pPr>
        <w:rPr>
          <w:rFonts w:eastAsia="DFKai-SB"/>
        </w:rPr>
      </w:pPr>
      <w:hyperlink r:id="rId314">
        <w:r w:rsidR="003166B8" w:rsidRPr="00323979">
          <w:rPr>
            <w:rFonts w:eastAsia="DFKai-SB"/>
            <w:u w:val="single"/>
          </w:rPr>
          <w:t>View on Code Studio</w:t>
        </w:r>
      </w:hyperlink>
    </w:p>
    <w:p w14:paraId="1875A944" w14:textId="77777777" w:rsidR="003166B8" w:rsidRPr="00323979" w:rsidRDefault="003166B8" w:rsidP="003166B8">
      <w:pPr>
        <w:rPr>
          <w:rFonts w:eastAsia="DFKai-SB"/>
          <w:sz w:val="26"/>
          <w:szCs w:val="26"/>
        </w:rPr>
      </w:pPr>
      <w:r w:rsidRPr="00323979">
        <w:rPr>
          <w:rFonts w:eastAsia="DFKai-SB"/>
        </w:rPr>
        <w:t>查看關卡</w:t>
      </w:r>
      <w:r w:rsidRPr="00323979">
        <w:rPr>
          <w:rFonts w:eastAsia="DFKai-SB"/>
        </w:rPr>
        <w:fldChar w:fldCharType="begin"/>
      </w:r>
      <w:r w:rsidRPr="00323979">
        <w:rPr>
          <w:rFonts w:eastAsia="DFKai-SB"/>
        </w:rPr>
        <w:instrText xml:space="preserve"> HYPERLINK "https://studio.code.org/s/csd6-2018/stage/9/puzzle/8" </w:instrText>
      </w:r>
      <w:r w:rsidRPr="00323979">
        <w:rPr>
          <w:rFonts w:eastAsia="DFKai-SB"/>
        </w:rPr>
        <w:fldChar w:fldCharType="separate"/>
      </w:r>
    </w:p>
    <w:bookmarkStart w:id="512" w:name="_qman4btzn2f" w:colFirst="0" w:colLast="0"/>
    <w:bookmarkEnd w:id="512"/>
    <w:p w14:paraId="74EB6726"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5E107A8" w14:textId="77777777" w:rsidR="003166B8" w:rsidRPr="00323979" w:rsidRDefault="003166B8" w:rsidP="003166B8">
      <w:pPr>
        <w:pStyle w:val="Heading1"/>
        <w:keepNext w:val="0"/>
        <w:keepLines w:val="0"/>
        <w:spacing w:before="480"/>
        <w:rPr>
          <w:rFonts w:eastAsia="DFKai-SB"/>
          <w:b/>
          <w:sz w:val="46"/>
          <w:szCs w:val="46"/>
        </w:rPr>
      </w:pPr>
      <w:bookmarkStart w:id="513" w:name="_m9xgcfv8d8s" w:colFirst="0" w:colLast="0"/>
      <w:bookmarkEnd w:id="513"/>
      <w:r w:rsidRPr="00323979">
        <w:rPr>
          <w:rFonts w:eastAsia="DFKai-SB"/>
          <w:b/>
          <w:sz w:val="46"/>
          <w:szCs w:val="46"/>
        </w:rPr>
        <w:t>Calling your Functions</w:t>
      </w:r>
    </w:p>
    <w:p w14:paraId="24EF6C68" w14:textId="77777777" w:rsidR="003166B8" w:rsidRPr="00323979" w:rsidRDefault="003166B8" w:rsidP="003166B8">
      <w:pPr>
        <w:rPr>
          <w:rFonts w:eastAsia="DFKai-SB"/>
        </w:rPr>
      </w:pPr>
      <w:r w:rsidRPr="00323979">
        <w:rPr>
          <w:rFonts w:eastAsia="DFKai-SB"/>
        </w:rPr>
        <w:t>With your functions defined, you can call them wherever you need. Go through your event handlers, or anywhere else in your program that your function should be used, and add calls to the function you created.</w:t>
      </w:r>
    </w:p>
    <w:p w14:paraId="101EAA5A" w14:textId="77777777" w:rsidR="003166B8" w:rsidRPr="00323979" w:rsidRDefault="003166B8" w:rsidP="003166B8">
      <w:pPr>
        <w:numPr>
          <w:ilvl w:val="0"/>
          <w:numId w:val="180"/>
        </w:numPr>
        <w:rPr>
          <w:rFonts w:eastAsia="DFKai-SB"/>
        </w:rPr>
      </w:pPr>
      <w:r w:rsidRPr="00323979">
        <w:rPr>
          <w:rFonts w:eastAsia="DFKai-SB"/>
        </w:rPr>
        <w:t>Finishing Touches</w:t>
      </w:r>
    </w:p>
    <w:p w14:paraId="0379E6A3" w14:textId="77777777" w:rsidR="003166B8" w:rsidRPr="00323979" w:rsidRDefault="003166B8" w:rsidP="003166B8">
      <w:pPr>
        <w:numPr>
          <w:ilvl w:val="0"/>
          <w:numId w:val="180"/>
        </w:numPr>
        <w:rPr>
          <w:rFonts w:eastAsia="DFKai-SB"/>
        </w:rPr>
      </w:pPr>
      <w:r w:rsidRPr="00323979">
        <w:rPr>
          <w:rFonts w:eastAsia="DFKai-SB"/>
        </w:rPr>
        <w:fldChar w:fldCharType="begin"/>
      </w:r>
      <w:r w:rsidRPr="00323979">
        <w:rPr>
          <w:rFonts w:eastAsia="DFKai-SB"/>
        </w:rPr>
        <w:instrText xml:space="preserve"> HYPERLINK "https://curriculum.code.org/csd-18/unit6/9/#level-expando-9-9" </w:instrText>
      </w:r>
      <w:r w:rsidRPr="00323979">
        <w:rPr>
          <w:rFonts w:eastAsia="DFKai-SB"/>
        </w:rPr>
        <w:fldChar w:fldCharType="separate"/>
      </w:r>
      <w:r w:rsidRPr="00323979">
        <w:rPr>
          <w:rFonts w:eastAsia="DFKai-SB"/>
          <w:u w:val="single"/>
        </w:rPr>
        <w:t>9</w:t>
      </w:r>
    </w:p>
    <w:p w14:paraId="7691A792" w14:textId="77777777" w:rsidR="003166B8" w:rsidRPr="00323979" w:rsidRDefault="003166B8" w:rsidP="003166B8">
      <w:pPr>
        <w:numPr>
          <w:ilvl w:val="0"/>
          <w:numId w:val="180"/>
        </w:numPr>
        <w:rPr>
          <w:rFonts w:eastAsia="DFKai-SB"/>
        </w:rPr>
      </w:pPr>
      <w:r w:rsidRPr="00323979">
        <w:rPr>
          <w:rFonts w:eastAsia="DFKai-SB"/>
        </w:rPr>
        <w:fldChar w:fldCharType="end"/>
      </w:r>
      <w:r w:rsidRPr="00323979">
        <w:rPr>
          <w:rFonts w:eastAsia="DFKai-SB"/>
        </w:rPr>
        <w:t>(click tabs to see student view)</w:t>
      </w:r>
    </w:p>
    <w:p w14:paraId="4CD67A42" w14:textId="77777777" w:rsidR="003166B8" w:rsidRPr="00323979" w:rsidRDefault="003166B8" w:rsidP="003166B8">
      <w:pPr>
        <w:rPr>
          <w:rFonts w:eastAsia="DFKai-SB"/>
        </w:rPr>
      </w:pPr>
      <w:r w:rsidRPr="00323979">
        <w:rPr>
          <w:rFonts w:eastAsia="DFKai-SB"/>
        </w:rPr>
        <w:t>學生操作指南</w:t>
      </w:r>
    </w:p>
    <w:p w14:paraId="5B1D174F" w14:textId="77777777" w:rsidR="003166B8" w:rsidRPr="00323979" w:rsidRDefault="003166B8" w:rsidP="003166B8">
      <w:pPr>
        <w:rPr>
          <w:rFonts w:eastAsia="DFKai-SB"/>
        </w:rPr>
      </w:pPr>
    </w:p>
    <w:p w14:paraId="061409AB" w14:textId="77777777" w:rsidR="003166B8" w:rsidRPr="00323979" w:rsidRDefault="003166B8" w:rsidP="003166B8">
      <w:pPr>
        <w:rPr>
          <w:rFonts w:eastAsia="DFKai-SB"/>
        </w:rPr>
      </w:pPr>
      <w:r w:rsidRPr="00323979">
        <w:rPr>
          <w:rFonts w:eastAsia="DFKai-SB"/>
        </w:rPr>
        <w:t>呼叫你的函數</w:t>
      </w:r>
    </w:p>
    <w:p w14:paraId="49C3A20A" w14:textId="77777777" w:rsidR="003166B8" w:rsidRPr="00323979" w:rsidRDefault="003166B8" w:rsidP="003166B8">
      <w:pPr>
        <w:rPr>
          <w:rFonts w:eastAsia="DFKai-SB"/>
        </w:rPr>
      </w:pPr>
      <w:r w:rsidRPr="00323979">
        <w:rPr>
          <w:rFonts w:eastAsia="DFKai-SB"/>
        </w:rPr>
        <w:t>定義了你的函數後，你可以在需要時候隨時地呼叫它們。瀏覽你的事件處理器，或程式中應該使用你的函數的任何其他地方，並添加能夠呼叫你創建的函數的指令。</w:t>
      </w:r>
    </w:p>
    <w:p w14:paraId="712C26F5" w14:textId="77777777" w:rsidR="003166B8" w:rsidRPr="00323979" w:rsidRDefault="003166B8" w:rsidP="003166B8">
      <w:pPr>
        <w:rPr>
          <w:rFonts w:eastAsia="DFKai-SB"/>
        </w:rPr>
      </w:pPr>
      <w:r w:rsidRPr="00323979">
        <w:rPr>
          <w:rFonts w:eastAsia="DFKai-SB"/>
        </w:rPr>
        <w:t xml:space="preserve">- </w:t>
      </w:r>
      <w:r w:rsidRPr="00323979">
        <w:rPr>
          <w:rFonts w:eastAsia="DFKai-SB"/>
        </w:rPr>
        <w:t>完成</w:t>
      </w:r>
    </w:p>
    <w:p w14:paraId="45DF703A" w14:textId="77777777" w:rsidR="003166B8" w:rsidRPr="00323979" w:rsidRDefault="003166B8" w:rsidP="003166B8">
      <w:pPr>
        <w:rPr>
          <w:rFonts w:eastAsia="DFKai-SB"/>
        </w:rPr>
      </w:pPr>
      <w:r w:rsidRPr="00323979">
        <w:rPr>
          <w:rFonts w:eastAsia="DFKai-SB"/>
        </w:rPr>
        <w:t xml:space="preserve">- 9 - </w:t>
      </w:r>
      <w:r w:rsidRPr="00323979">
        <w:rPr>
          <w:rFonts w:eastAsia="DFKai-SB"/>
        </w:rPr>
        <w:t>（點擊看學生所看到的內容）</w:t>
      </w:r>
    </w:p>
    <w:p w14:paraId="27E13837" w14:textId="77777777" w:rsidR="003166B8" w:rsidRPr="00323979" w:rsidRDefault="003166B8" w:rsidP="003166B8">
      <w:pPr>
        <w:rPr>
          <w:rFonts w:eastAsia="DFKai-SB"/>
        </w:rPr>
      </w:pPr>
    </w:p>
    <w:p w14:paraId="063652FA" w14:textId="77777777" w:rsidR="003166B8" w:rsidRPr="00323979" w:rsidRDefault="00AB68F6" w:rsidP="003166B8">
      <w:pPr>
        <w:rPr>
          <w:rFonts w:eastAsia="DFKai-SB"/>
        </w:rPr>
      </w:pPr>
      <w:hyperlink r:id="rId315">
        <w:r w:rsidR="003166B8" w:rsidRPr="00323979">
          <w:rPr>
            <w:rFonts w:eastAsia="DFKai-SB"/>
            <w:u w:val="single"/>
          </w:rPr>
          <w:t>View on Code Studio</w:t>
        </w:r>
      </w:hyperlink>
    </w:p>
    <w:p w14:paraId="6D19EEC0" w14:textId="77777777" w:rsidR="003166B8" w:rsidRPr="00323979" w:rsidRDefault="003166B8" w:rsidP="003166B8">
      <w:pPr>
        <w:rPr>
          <w:rFonts w:eastAsia="DFKai-SB"/>
          <w:u w:val="single"/>
        </w:rPr>
      </w:pPr>
      <w:r w:rsidRPr="00323979">
        <w:rPr>
          <w:rFonts w:eastAsia="DFKai-SB"/>
        </w:rPr>
        <w:t>查看關卡</w:t>
      </w:r>
      <w:r w:rsidRPr="00323979">
        <w:rPr>
          <w:rFonts w:eastAsia="DFKai-SB"/>
        </w:rPr>
        <w:fldChar w:fldCharType="begin"/>
      </w:r>
      <w:r w:rsidRPr="00323979">
        <w:rPr>
          <w:rFonts w:eastAsia="DFKai-SB"/>
        </w:rPr>
        <w:instrText xml:space="preserve"> HYPERLINK "https://studio.code.org/s/csd6-2018/stage/9/puzzle/9" </w:instrText>
      </w:r>
      <w:r w:rsidRPr="00323979">
        <w:rPr>
          <w:rFonts w:eastAsia="DFKai-SB"/>
        </w:rPr>
        <w:fldChar w:fldCharType="separate"/>
      </w:r>
    </w:p>
    <w:bookmarkStart w:id="514" w:name="_3oausymzrdyr" w:colFirst="0" w:colLast="0"/>
    <w:bookmarkEnd w:id="514"/>
    <w:p w14:paraId="16E922DB" w14:textId="77777777" w:rsidR="003166B8" w:rsidRPr="00323979" w:rsidRDefault="003166B8" w:rsidP="003166B8">
      <w:pPr>
        <w:pStyle w:val="Heading3"/>
        <w:keepNext w:val="0"/>
        <w:keepLines w:val="0"/>
        <w:spacing w:before="280"/>
        <w:rPr>
          <w:rFonts w:eastAsia="DFKai-SB"/>
          <w:color w:val="auto"/>
          <w:sz w:val="22"/>
          <w:szCs w:val="22"/>
        </w:rPr>
      </w:pPr>
      <w:r w:rsidRPr="00323979">
        <w:rPr>
          <w:rFonts w:eastAsia="DFKai-SB"/>
          <w:color w:val="auto"/>
        </w:rPr>
        <w:fldChar w:fldCharType="end"/>
      </w:r>
    </w:p>
    <w:p w14:paraId="08EADCA4" w14:textId="77777777" w:rsidR="003166B8" w:rsidRPr="00323979" w:rsidRDefault="003166B8" w:rsidP="003166B8">
      <w:pPr>
        <w:pStyle w:val="Heading3"/>
        <w:keepNext w:val="0"/>
        <w:keepLines w:val="0"/>
        <w:spacing w:before="280"/>
        <w:rPr>
          <w:rFonts w:eastAsia="DFKai-SB"/>
          <w:b/>
          <w:color w:val="auto"/>
          <w:sz w:val="26"/>
          <w:szCs w:val="26"/>
        </w:rPr>
      </w:pPr>
      <w:bookmarkStart w:id="515" w:name="_64koue5tqfmp" w:colFirst="0" w:colLast="0"/>
      <w:bookmarkEnd w:id="515"/>
      <w:r w:rsidRPr="00323979">
        <w:rPr>
          <w:rFonts w:eastAsia="DFKai-SB"/>
          <w:color w:val="auto"/>
          <w:sz w:val="22"/>
          <w:szCs w:val="22"/>
        </w:rPr>
        <w:t>Student</w:t>
      </w:r>
      <w:r w:rsidRPr="00323979">
        <w:rPr>
          <w:rFonts w:eastAsia="DFKai-SB"/>
          <w:b/>
          <w:color w:val="auto"/>
          <w:sz w:val="26"/>
          <w:szCs w:val="26"/>
        </w:rPr>
        <w:t xml:space="preserve"> Instructions</w:t>
      </w:r>
    </w:p>
    <w:p w14:paraId="351F3215" w14:textId="77777777" w:rsidR="003166B8" w:rsidRPr="00323979" w:rsidRDefault="003166B8" w:rsidP="003166B8">
      <w:pPr>
        <w:pStyle w:val="Heading1"/>
        <w:keepNext w:val="0"/>
        <w:keepLines w:val="0"/>
        <w:spacing w:before="480"/>
        <w:rPr>
          <w:rFonts w:eastAsia="DFKai-SB"/>
          <w:b/>
          <w:sz w:val="46"/>
          <w:szCs w:val="46"/>
        </w:rPr>
      </w:pPr>
      <w:bookmarkStart w:id="516" w:name="_pmx1tjkt613i" w:colFirst="0" w:colLast="0"/>
      <w:bookmarkEnd w:id="516"/>
      <w:r w:rsidRPr="00323979">
        <w:rPr>
          <w:rFonts w:eastAsia="DFKai-SB"/>
          <w:b/>
          <w:sz w:val="46"/>
          <w:szCs w:val="46"/>
        </w:rPr>
        <w:t>Finishing Touches and Testing</w:t>
      </w:r>
    </w:p>
    <w:p w14:paraId="08D11371" w14:textId="77777777" w:rsidR="003166B8" w:rsidRPr="00323979" w:rsidRDefault="003166B8" w:rsidP="003166B8">
      <w:pPr>
        <w:rPr>
          <w:rFonts w:eastAsia="DFKai-SB"/>
        </w:rPr>
      </w:pPr>
      <w:r w:rsidRPr="00323979">
        <w:rPr>
          <w:rFonts w:eastAsia="DFKai-SB"/>
        </w:rPr>
        <w:t xml:space="preserve">At this point you should have most of your program in place. Now you need to add whatever finishing touches are needed and do a little testing. When your app is ready, have your </w:t>
      </w:r>
      <w:r w:rsidRPr="00323979">
        <w:rPr>
          <w:rFonts w:eastAsia="DFKai-SB"/>
        </w:rPr>
        <w:lastRenderedPageBreak/>
        <w:t>classmates try it out. See if you can find any bugs, confusing design choices, or missing features you'd like to work on.</w:t>
      </w:r>
    </w:p>
    <w:p w14:paraId="57E39849" w14:textId="77777777" w:rsidR="003166B8" w:rsidRPr="00323979" w:rsidRDefault="003166B8" w:rsidP="003166B8">
      <w:pPr>
        <w:rPr>
          <w:rFonts w:eastAsia="DFKai-SB"/>
        </w:rPr>
      </w:pPr>
    </w:p>
    <w:p w14:paraId="5156183D" w14:textId="77777777" w:rsidR="003166B8" w:rsidRPr="00323979" w:rsidRDefault="003166B8" w:rsidP="003166B8">
      <w:pPr>
        <w:rPr>
          <w:rFonts w:eastAsia="DFKai-SB"/>
        </w:rPr>
      </w:pPr>
      <w:r w:rsidRPr="00323979">
        <w:rPr>
          <w:rFonts w:eastAsia="DFKai-SB"/>
        </w:rPr>
        <w:t>學生操作指南</w:t>
      </w:r>
    </w:p>
    <w:p w14:paraId="6EECAF54" w14:textId="77777777" w:rsidR="003166B8" w:rsidRPr="00323979" w:rsidRDefault="003166B8" w:rsidP="003166B8">
      <w:pPr>
        <w:rPr>
          <w:rFonts w:eastAsia="DFKai-SB"/>
        </w:rPr>
      </w:pPr>
      <w:r w:rsidRPr="00323979">
        <w:rPr>
          <w:rFonts w:eastAsia="DFKai-SB"/>
        </w:rPr>
        <w:t>完成和測試</w:t>
      </w:r>
    </w:p>
    <w:p w14:paraId="090F1B2F" w14:textId="77777777" w:rsidR="003166B8" w:rsidRPr="00323979" w:rsidRDefault="003166B8" w:rsidP="003166B8">
      <w:pPr>
        <w:rPr>
          <w:rFonts w:eastAsia="DFKai-SB"/>
          <w:sz w:val="26"/>
          <w:szCs w:val="26"/>
        </w:rPr>
      </w:pPr>
      <w:r w:rsidRPr="00323979">
        <w:rPr>
          <w:rFonts w:eastAsia="DFKai-SB"/>
        </w:rPr>
        <w:t>此時，你應該已經寫好大部分的程式了，現在</w:t>
      </w:r>
      <w:r w:rsidRPr="00323979">
        <w:rPr>
          <w:rFonts w:eastAsia="DFKai-SB"/>
        </w:rPr>
        <w:t xml:space="preserve">, </w:t>
      </w:r>
      <w:r w:rsidRPr="00323979">
        <w:rPr>
          <w:rFonts w:eastAsia="DFKai-SB"/>
        </w:rPr>
        <w:t>你必須做最後的修改並進行一些測試。當你的應用程式準備就緒時，讓你的同學也嘗試一下。看看你是否可以找到任何錯誤</w:t>
      </w:r>
      <w:r w:rsidRPr="00323979">
        <w:rPr>
          <w:rFonts w:eastAsia="DFKai-SB"/>
        </w:rPr>
        <w:t xml:space="preserve">, </w:t>
      </w:r>
      <w:r w:rsidRPr="00323979">
        <w:rPr>
          <w:rFonts w:eastAsia="DFKai-SB"/>
        </w:rPr>
        <w:t>會令人混淆的設計或缺少你想要處理的功能。</w:t>
      </w:r>
    </w:p>
    <w:p w14:paraId="2392A2AF" w14:textId="77777777" w:rsidR="003166B8" w:rsidRPr="00323979" w:rsidRDefault="003166B8" w:rsidP="003166B8">
      <w:pPr>
        <w:rPr>
          <w:rFonts w:eastAsia="DFKai-SB"/>
        </w:rPr>
      </w:pPr>
      <w:r w:rsidRPr="00323979">
        <w:rPr>
          <w:rFonts w:eastAsia="DFKai-SB"/>
        </w:rPr>
        <w:t>Once you're all done with this version of your program, click Submit to turn it in.</w:t>
      </w:r>
    </w:p>
    <w:p w14:paraId="4B77C76D" w14:textId="77777777" w:rsidR="003166B8" w:rsidRPr="00323979" w:rsidRDefault="003166B8" w:rsidP="003166B8">
      <w:pPr>
        <w:numPr>
          <w:ilvl w:val="0"/>
          <w:numId w:val="181"/>
        </w:numPr>
        <w:rPr>
          <w:rFonts w:eastAsia="DFKai-SB"/>
        </w:rPr>
      </w:pPr>
      <w:r w:rsidRPr="00323979">
        <w:rPr>
          <w:rFonts w:eastAsia="DFKai-SB"/>
        </w:rPr>
        <w:t>Reflection</w:t>
      </w:r>
    </w:p>
    <w:p w14:paraId="4D2A6EBF" w14:textId="77777777" w:rsidR="003166B8" w:rsidRPr="00323979" w:rsidRDefault="003166B8" w:rsidP="003166B8">
      <w:pPr>
        <w:numPr>
          <w:ilvl w:val="0"/>
          <w:numId w:val="181"/>
        </w:numPr>
        <w:rPr>
          <w:rFonts w:eastAsia="DFKai-SB"/>
        </w:rPr>
      </w:pPr>
      <w:r w:rsidRPr="00323979">
        <w:rPr>
          <w:rFonts w:eastAsia="DFKai-SB"/>
        </w:rPr>
        <w:fldChar w:fldCharType="begin"/>
      </w:r>
      <w:r w:rsidRPr="00323979">
        <w:rPr>
          <w:rFonts w:eastAsia="DFKai-SB"/>
        </w:rPr>
        <w:instrText xml:space="preserve"> HYPERLINK "https://curriculum.code.org/csd-18/unit6/9/#level-expando-9-10" </w:instrText>
      </w:r>
      <w:r w:rsidRPr="00323979">
        <w:rPr>
          <w:rFonts w:eastAsia="DFKai-SB"/>
        </w:rPr>
        <w:fldChar w:fldCharType="separate"/>
      </w:r>
      <w:r w:rsidRPr="00323979">
        <w:rPr>
          <w:rFonts w:eastAsia="DFKai-SB"/>
          <w:u w:val="single"/>
        </w:rPr>
        <w:t>10</w:t>
      </w:r>
    </w:p>
    <w:p w14:paraId="6FE78088" w14:textId="77777777" w:rsidR="003166B8" w:rsidRPr="00323979" w:rsidRDefault="003166B8" w:rsidP="003166B8">
      <w:pPr>
        <w:numPr>
          <w:ilvl w:val="0"/>
          <w:numId w:val="181"/>
        </w:numPr>
        <w:rPr>
          <w:rFonts w:eastAsia="DFKai-SB"/>
        </w:rPr>
      </w:pPr>
      <w:r w:rsidRPr="00323979">
        <w:rPr>
          <w:rFonts w:eastAsia="DFKai-SB"/>
        </w:rPr>
        <w:fldChar w:fldCharType="end"/>
      </w:r>
      <w:r w:rsidRPr="00323979">
        <w:rPr>
          <w:rFonts w:eastAsia="DFKai-SB"/>
        </w:rPr>
        <w:t>(click tabs to see student view)</w:t>
      </w:r>
    </w:p>
    <w:p w14:paraId="1F3AD7DF" w14:textId="77777777" w:rsidR="003166B8" w:rsidRPr="00323979" w:rsidRDefault="003166B8" w:rsidP="003166B8">
      <w:pPr>
        <w:rPr>
          <w:rFonts w:eastAsia="DFKai-SB"/>
        </w:rPr>
      </w:pPr>
    </w:p>
    <w:p w14:paraId="2F78403B" w14:textId="77777777" w:rsidR="003166B8" w:rsidRPr="00323979" w:rsidRDefault="003166B8" w:rsidP="003166B8">
      <w:pPr>
        <w:rPr>
          <w:rFonts w:eastAsia="DFKai-SB"/>
        </w:rPr>
      </w:pPr>
      <w:r w:rsidRPr="00323979">
        <w:rPr>
          <w:rFonts w:eastAsia="DFKai-SB"/>
        </w:rPr>
        <w:t>一旦完成程式後，按提交按鈕繳交作業。</w:t>
      </w:r>
    </w:p>
    <w:p w14:paraId="3344F672" w14:textId="77777777" w:rsidR="003166B8" w:rsidRPr="00323979" w:rsidRDefault="003166B8" w:rsidP="003166B8">
      <w:pPr>
        <w:rPr>
          <w:rFonts w:eastAsia="DFKai-SB"/>
        </w:rPr>
      </w:pPr>
      <w:r w:rsidRPr="00323979">
        <w:rPr>
          <w:rFonts w:eastAsia="DFKai-SB"/>
        </w:rPr>
        <w:t xml:space="preserve">- </w:t>
      </w:r>
      <w:r w:rsidRPr="00323979">
        <w:rPr>
          <w:rFonts w:eastAsia="DFKai-SB"/>
        </w:rPr>
        <w:t>反思</w:t>
      </w:r>
    </w:p>
    <w:p w14:paraId="77AF332D" w14:textId="77777777" w:rsidR="003166B8" w:rsidRPr="00323979" w:rsidRDefault="003166B8" w:rsidP="003166B8">
      <w:pPr>
        <w:rPr>
          <w:rFonts w:eastAsia="DFKai-SB"/>
          <w:sz w:val="26"/>
          <w:szCs w:val="26"/>
        </w:rPr>
      </w:pPr>
      <w:r w:rsidRPr="00323979">
        <w:rPr>
          <w:rFonts w:eastAsia="DFKai-SB"/>
        </w:rPr>
        <w:t xml:space="preserve">- 10 - </w:t>
      </w:r>
      <w:r w:rsidRPr="00323979">
        <w:rPr>
          <w:rFonts w:eastAsia="DFKai-SB"/>
        </w:rPr>
        <w:t>（點擊看學生所看到的內容）</w:t>
      </w:r>
    </w:p>
    <w:p w14:paraId="174B354B" w14:textId="77777777" w:rsidR="003166B8" w:rsidRPr="00323979" w:rsidRDefault="00AB68F6" w:rsidP="003166B8">
      <w:pPr>
        <w:rPr>
          <w:rFonts w:eastAsia="DFKai-SB"/>
        </w:rPr>
      </w:pPr>
      <w:hyperlink r:id="rId316">
        <w:r w:rsidR="003166B8" w:rsidRPr="00323979">
          <w:rPr>
            <w:rFonts w:eastAsia="DFKai-SB"/>
            <w:u w:val="single"/>
          </w:rPr>
          <w:t>View on Code Studio</w:t>
        </w:r>
      </w:hyperlink>
    </w:p>
    <w:p w14:paraId="3B48401C" w14:textId="77777777" w:rsidR="003166B8" w:rsidRPr="00323979" w:rsidRDefault="003166B8" w:rsidP="003166B8">
      <w:pPr>
        <w:rPr>
          <w:rFonts w:eastAsia="DFKai-SB"/>
        </w:rPr>
      </w:pPr>
      <w:r w:rsidRPr="00323979">
        <w:rPr>
          <w:rFonts w:eastAsia="DFKai-SB"/>
        </w:rPr>
        <w:t>查看關卡</w:t>
      </w:r>
    </w:p>
    <w:p w14:paraId="5DD03F0C" w14:textId="77777777" w:rsidR="003166B8" w:rsidRPr="00323979" w:rsidRDefault="003166B8" w:rsidP="003166B8">
      <w:pPr>
        <w:pStyle w:val="Heading3"/>
        <w:keepNext w:val="0"/>
        <w:keepLines w:val="0"/>
        <w:spacing w:before="280"/>
        <w:rPr>
          <w:rFonts w:eastAsia="DFKai-SB"/>
          <w:b/>
          <w:color w:val="auto"/>
          <w:sz w:val="26"/>
          <w:szCs w:val="26"/>
        </w:rPr>
      </w:pPr>
      <w:bookmarkStart w:id="517" w:name="_vtxn9rkjq8o" w:colFirst="0" w:colLast="0"/>
      <w:bookmarkEnd w:id="517"/>
      <w:r w:rsidRPr="00323979">
        <w:rPr>
          <w:rFonts w:eastAsia="DFKai-SB"/>
          <w:b/>
          <w:color w:val="auto"/>
          <w:sz w:val="26"/>
          <w:szCs w:val="26"/>
        </w:rPr>
        <w:t>Student Instructions</w:t>
      </w:r>
    </w:p>
    <w:p w14:paraId="190F9723" w14:textId="77777777" w:rsidR="003166B8" w:rsidRPr="00323979" w:rsidRDefault="003166B8" w:rsidP="003166B8">
      <w:pPr>
        <w:pStyle w:val="Heading2"/>
        <w:keepNext w:val="0"/>
        <w:keepLines w:val="0"/>
        <w:spacing w:after="80"/>
        <w:rPr>
          <w:rFonts w:eastAsia="DFKai-SB"/>
          <w:sz w:val="22"/>
          <w:szCs w:val="22"/>
        </w:rPr>
      </w:pPr>
      <w:bookmarkStart w:id="518" w:name="_j7hov26pa4z" w:colFirst="0" w:colLast="0"/>
      <w:bookmarkEnd w:id="518"/>
      <w:r w:rsidRPr="00323979">
        <w:rPr>
          <w:rFonts w:eastAsia="DFKai-SB"/>
          <w:b/>
          <w:sz w:val="34"/>
          <w:szCs w:val="34"/>
        </w:rPr>
        <w:t>Wrap Up (10 min)</w:t>
      </w:r>
    </w:p>
    <w:p w14:paraId="0625E326" w14:textId="77777777" w:rsidR="003166B8" w:rsidRPr="00323979" w:rsidRDefault="003166B8" w:rsidP="003166B8">
      <w:pPr>
        <w:pStyle w:val="Heading3"/>
        <w:keepNext w:val="0"/>
        <w:keepLines w:val="0"/>
        <w:spacing w:before="280"/>
        <w:rPr>
          <w:rFonts w:eastAsia="DFKai-SB"/>
          <w:b/>
          <w:color w:val="auto"/>
          <w:sz w:val="26"/>
          <w:szCs w:val="26"/>
        </w:rPr>
      </w:pPr>
      <w:bookmarkStart w:id="519" w:name="_r0uk6k4a6yb0" w:colFirst="0" w:colLast="0"/>
      <w:bookmarkEnd w:id="519"/>
      <w:r w:rsidRPr="00323979">
        <w:rPr>
          <w:rFonts w:eastAsia="DFKai-SB"/>
          <w:b/>
          <w:color w:val="auto"/>
          <w:sz w:val="26"/>
          <w:szCs w:val="26"/>
        </w:rPr>
        <w:t>Sharing Projects</w:t>
      </w:r>
    </w:p>
    <w:p w14:paraId="7687DC94" w14:textId="77777777" w:rsidR="003166B8" w:rsidRPr="00323979" w:rsidRDefault="003166B8" w:rsidP="003166B8">
      <w:pPr>
        <w:rPr>
          <w:rFonts w:eastAsia="DFKai-SB"/>
        </w:rPr>
      </w:pPr>
      <w:r w:rsidRPr="00323979">
        <w:rPr>
          <w:rFonts w:eastAsia="DFKai-SB"/>
          <w:b/>
        </w:rPr>
        <w:t>Share:</w:t>
      </w:r>
      <w:r w:rsidRPr="00323979">
        <w:rPr>
          <w:rFonts w:eastAsia="DFKai-SB"/>
        </w:rPr>
        <w:t xml:space="preserve"> Find a way for groups to share their projects with each other. It will likely be helpful to use the share link for the project so that students can share the project with other students.</w:t>
      </w:r>
    </w:p>
    <w:p w14:paraId="5526074F" w14:textId="77777777" w:rsidR="003166B8" w:rsidRPr="00323979" w:rsidRDefault="003166B8" w:rsidP="003166B8">
      <w:pPr>
        <w:pStyle w:val="Heading3"/>
        <w:keepNext w:val="0"/>
        <w:keepLines w:val="0"/>
        <w:spacing w:before="280"/>
        <w:rPr>
          <w:rFonts w:eastAsia="DFKai-SB"/>
          <w:color w:val="auto"/>
          <w:sz w:val="22"/>
          <w:szCs w:val="22"/>
        </w:rPr>
      </w:pPr>
      <w:bookmarkStart w:id="520" w:name="_c9lfst64hify" w:colFirst="0" w:colLast="0"/>
      <w:bookmarkEnd w:id="520"/>
      <w:r w:rsidRPr="00323979">
        <w:rPr>
          <w:rFonts w:eastAsia="DFKai-SB"/>
          <w:color w:val="auto"/>
          <w:sz w:val="22"/>
          <w:szCs w:val="22"/>
        </w:rPr>
        <w:t>學生操作指南</w:t>
      </w:r>
    </w:p>
    <w:p w14:paraId="2EF3511E" w14:textId="77777777" w:rsidR="003166B8" w:rsidRPr="00323979" w:rsidRDefault="003166B8" w:rsidP="003166B8">
      <w:pPr>
        <w:pStyle w:val="Heading3"/>
        <w:keepNext w:val="0"/>
        <w:keepLines w:val="0"/>
        <w:spacing w:before="280"/>
        <w:rPr>
          <w:rFonts w:eastAsia="DFKai-SB"/>
          <w:color w:val="auto"/>
          <w:sz w:val="22"/>
          <w:szCs w:val="22"/>
        </w:rPr>
      </w:pPr>
      <w:bookmarkStart w:id="521" w:name="_v3hwrbf9hh6c" w:colFirst="0" w:colLast="0"/>
      <w:bookmarkEnd w:id="521"/>
      <w:r w:rsidRPr="00323979">
        <w:rPr>
          <w:rFonts w:eastAsia="DFKai-SB"/>
          <w:color w:val="auto"/>
          <w:sz w:val="22"/>
          <w:szCs w:val="22"/>
        </w:rPr>
        <w:t>總結（</w:t>
      </w:r>
      <w:r w:rsidRPr="00323979">
        <w:rPr>
          <w:rFonts w:eastAsia="DFKai-SB"/>
          <w:color w:val="auto"/>
          <w:sz w:val="22"/>
          <w:szCs w:val="22"/>
        </w:rPr>
        <w:t>10</w:t>
      </w:r>
      <w:r w:rsidRPr="00323979">
        <w:rPr>
          <w:rFonts w:eastAsia="DFKai-SB"/>
          <w:color w:val="auto"/>
          <w:sz w:val="22"/>
          <w:szCs w:val="22"/>
        </w:rPr>
        <w:t>分鐘）</w:t>
      </w:r>
    </w:p>
    <w:p w14:paraId="477BC98F" w14:textId="77777777" w:rsidR="003166B8" w:rsidRPr="00323979" w:rsidRDefault="003166B8" w:rsidP="003166B8">
      <w:pPr>
        <w:pStyle w:val="Heading3"/>
        <w:keepNext w:val="0"/>
        <w:keepLines w:val="0"/>
        <w:spacing w:before="280"/>
        <w:rPr>
          <w:rFonts w:eastAsia="DFKai-SB"/>
          <w:color w:val="auto"/>
          <w:sz w:val="22"/>
          <w:szCs w:val="22"/>
        </w:rPr>
      </w:pPr>
      <w:bookmarkStart w:id="522" w:name="_5rh7pubmjx08" w:colFirst="0" w:colLast="0"/>
      <w:bookmarkEnd w:id="522"/>
      <w:r w:rsidRPr="00323979">
        <w:rPr>
          <w:rFonts w:eastAsia="DFKai-SB"/>
          <w:color w:val="auto"/>
          <w:sz w:val="22"/>
          <w:szCs w:val="22"/>
        </w:rPr>
        <w:t>分享專案</w:t>
      </w:r>
    </w:p>
    <w:p w14:paraId="72F04EBC" w14:textId="77777777" w:rsidR="003166B8" w:rsidRPr="00323979" w:rsidRDefault="003166B8" w:rsidP="003166B8">
      <w:pPr>
        <w:pStyle w:val="Heading3"/>
        <w:keepNext w:val="0"/>
        <w:keepLines w:val="0"/>
        <w:spacing w:before="280"/>
        <w:rPr>
          <w:rFonts w:eastAsia="DFKai-SB"/>
          <w:color w:val="auto"/>
          <w:sz w:val="22"/>
          <w:szCs w:val="22"/>
        </w:rPr>
      </w:pPr>
      <w:bookmarkStart w:id="523" w:name="_qmaqf4xcwwzo" w:colFirst="0" w:colLast="0"/>
      <w:bookmarkEnd w:id="523"/>
      <w:r w:rsidRPr="00323979">
        <w:rPr>
          <w:rFonts w:eastAsia="DFKai-SB"/>
          <w:color w:val="auto"/>
          <w:sz w:val="22"/>
          <w:szCs w:val="22"/>
        </w:rPr>
        <w:t>分享：為小組們找到一種彼此分享專案的方式。使用專案的共享鏈接可能會有所幫助，以便學生可以與其他學生共享專案。</w:t>
      </w:r>
      <w:bookmarkStart w:id="524" w:name="_k9jcftadibtb" w:colFirst="0" w:colLast="0"/>
      <w:bookmarkStart w:id="525" w:name="_5dvclpj43lso" w:colFirst="0" w:colLast="0"/>
      <w:bookmarkEnd w:id="524"/>
      <w:bookmarkEnd w:id="525"/>
    </w:p>
    <w:p w14:paraId="08096FB2" w14:textId="77777777" w:rsidR="003166B8" w:rsidRPr="00323979" w:rsidRDefault="003166B8" w:rsidP="003166B8">
      <w:pPr>
        <w:pStyle w:val="Heading3"/>
        <w:keepNext w:val="0"/>
        <w:keepLines w:val="0"/>
        <w:spacing w:before="280"/>
        <w:rPr>
          <w:rFonts w:eastAsia="DFKai-SB"/>
          <w:b/>
          <w:color w:val="auto"/>
          <w:sz w:val="26"/>
          <w:szCs w:val="26"/>
        </w:rPr>
      </w:pPr>
      <w:bookmarkStart w:id="526" w:name="_pcx7x738ue84" w:colFirst="0" w:colLast="0"/>
      <w:bookmarkEnd w:id="526"/>
      <w:r w:rsidRPr="00323979">
        <w:rPr>
          <w:rFonts w:eastAsia="DFKai-SB"/>
          <w:b/>
          <w:color w:val="auto"/>
          <w:sz w:val="26"/>
          <w:szCs w:val="26"/>
        </w:rPr>
        <w:t>Self Assessment</w:t>
      </w:r>
    </w:p>
    <w:p w14:paraId="6D0EBAA1" w14:textId="77777777" w:rsidR="003166B8" w:rsidRPr="00323979" w:rsidRDefault="003166B8" w:rsidP="003166B8">
      <w:pPr>
        <w:rPr>
          <w:rFonts w:eastAsia="DFKai-SB"/>
        </w:rPr>
      </w:pPr>
      <w:r w:rsidRPr="00323979">
        <w:rPr>
          <w:rFonts w:eastAsia="DFKai-SB"/>
        </w:rPr>
        <w:t>Using the</w:t>
      </w:r>
      <w:hyperlink r:id="rId317">
        <w:r w:rsidRPr="00323979">
          <w:rPr>
            <w:rFonts w:eastAsia="DFKai-SB"/>
          </w:rPr>
          <w:t xml:space="preserve"> </w:t>
        </w:r>
      </w:hyperlink>
      <w:hyperlink r:id="rId318">
        <w:r w:rsidRPr="00323979">
          <w:rPr>
            <w:rFonts w:eastAsia="DFKai-SB"/>
            <w:u w:val="single"/>
          </w:rPr>
          <w:t>Make a Game - Rubric</w:t>
        </w:r>
      </w:hyperlink>
      <w:r w:rsidRPr="00323979">
        <w:rPr>
          <w:rFonts w:eastAsia="DFKai-SB"/>
        </w:rPr>
        <w:t>, students should assess their own project before submitting it.</w:t>
      </w:r>
    </w:p>
    <w:p w14:paraId="691AB0D1" w14:textId="77777777" w:rsidR="003166B8" w:rsidRPr="00323979" w:rsidRDefault="003166B8" w:rsidP="003166B8">
      <w:pPr>
        <w:rPr>
          <w:rFonts w:eastAsia="DFKai-SB"/>
        </w:rPr>
      </w:pPr>
      <w:r w:rsidRPr="00323979">
        <w:rPr>
          <w:rFonts w:eastAsia="DFKai-SB"/>
        </w:rPr>
        <w:lastRenderedPageBreak/>
        <w:t>Send students to Code Studio to complete their reflection on their attitudes toward computer science. Although their answers are anonymous, the aggregated data will be available to you once at least five students have completed the survey.</w:t>
      </w:r>
    </w:p>
    <w:p w14:paraId="3FFE255B" w14:textId="77777777" w:rsidR="003166B8" w:rsidRPr="00323979" w:rsidRDefault="003166B8" w:rsidP="003166B8">
      <w:pPr>
        <w:rPr>
          <w:rFonts w:eastAsia="DFKai-SB"/>
        </w:rPr>
      </w:pPr>
    </w:p>
    <w:p w14:paraId="13EBEF53" w14:textId="77777777" w:rsidR="003166B8" w:rsidRPr="00323979" w:rsidRDefault="003166B8" w:rsidP="003166B8">
      <w:pPr>
        <w:rPr>
          <w:rFonts w:eastAsia="DFKai-SB"/>
        </w:rPr>
      </w:pPr>
      <w:r w:rsidRPr="00323979">
        <w:rPr>
          <w:rFonts w:eastAsia="DFKai-SB"/>
        </w:rPr>
        <w:t>自我評估</w:t>
      </w:r>
    </w:p>
    <w:p w14:paraId="5D48FFC5" w14:textId="77777777" w:rsidR="003166B8" w:rsidRPr="00323979" w:rsidRDefault="003166B8" w:rsidP="003166B8">
      <w:pPr>
        <w:rPr>
          <w:rFonts w:eastAsia="DFKai-SB"/>
        </w:rPr>
      </w:pPr>
    </w:p>
    <w:p w14:paraId="54890062" w14:textId="77777777" w:rsidR="003166B8" w:rsidRPr="00323979" w:rsidRDefault="003166B8" w:rsidP="003166B8">
      <w:pPr>
        <w:rPr>
          <w:rFonts w:eastAsia="DFKai-SB"/>
        </w:rPr>
      </w:pPr>
      <w:r w:rsidRPr="00323979">
        <w:rPr>
          <w:rFonts w:eastAsia="DFKai-SB"/>
        </w:rPr>
        <w:t>使用製作遊戲評量表，學生應在提交之前評估自己的專案。</w:t>
      </w:r>
    </w:p>
    <w:p w14:paraId="26E084F2" w14:textId="77777777" w:rsidR="003166B8" w:rsidRPr="00323979" w:rsidRDefault="003166B8" w:rsidP="003166B8">
      <w:pPr>
        <w:rPr>
          <w:rFonts w:eastAsia="DFKai-SB"/>
        </w:rPr>
      </w:pPr>
    </w:p>
    <w:p w14:paraId="0E590D7C" w14:textId="77777777" w:rsidR="003166B8" w:rsidRPr="00323979" w:rsidRDefault="003166B8" w:rsidP="003166B8">
      <w:pPr>
        <w:rPr>
          <w:rFonts w:eastAsia="DFKai-SB"/>
        </w:rPr>
      </w:pPr>
      <w:r w:rsidRPr="00323979">
        <w:rPr>
          <w:rFonts w:eastAsia="DFKai-SB"/>
        </w:rPr>
        <w:t>讓學生到</w:t>
      </w:r>
      <w:r w:rsidRPr="00323979">
        <w:rPr>
          <w:rFonts w:eastAsia="DFKai-SB"/>
          <w:rPrChange w:id="527" w:author="沈雨蓁" w:date="2018-10-19T07:17:00Z">
            <w:rPr/>
          </w:rPrChange>
        </w:rPr>
        <w:t xml:space="preserve"> Code Studio</w:t>
      </w:r>
      <w:r w:rsidRPr="00323979">
        <w:rPr>
          <w:rFonts w:eastAsia="DFKai-SB"/>
        </w:rPr>
        <w:t xml:space="preserve"> </w:t>
      </w:r>
      <w:r w:rsidRPr="00323979">
        <w:rPr>
          <w:rFonts w:eastAsia="DFKai-SB"/>
        </w:rPr>
        <w:t>中完成他們對計算機科學想法的回饋。雖然他們的回答是匿名的，但是只要最少有五名學生完成調查，你將可以獲得匯總的數據。</w:t>
      </w:r>
    </w:p>
    <w:p w14:paraId="09671229" w14:textId="77777777" w:rsidR="003166B8" w:rsidRPr="00323979" w:rsidRDefault="003166B8" w:rsidP="003166B8">
      <w:pPr>
        <w:rPr>
          <w:rFonts w:eastAsia="DFKai-SB"/>
        </w:rPr>
      </w:pPr>
    </w:p>
    <w:p w14:paraId="523066A4" w14:textId="77777777" w:rsidR="003166B8" w:rsidRPr="00323979" w:rsidRDefault="003166B8" w:rsidP="003166B8">
      <w:pPr>
        <w:rPr>
          <w:rFonts w:eastAsia="DFKai-SB"/>
        </w:rPr>
      </w:pPr>
    </w:p>
    <w:p w14:paraId="25DE80D0" w14:textId="77777777" w:rsidR="003166B8" w:rsidRPr="00323979" w:rsidRDefault="003166B8" w:rsidP="003166B8">
      <w:pPr>
        <w:rPr>
          <w:rFonts w:eastAsia="DFKai-SB"/>
        </w:rPr>
      </w:pPr>
    </w:p>
    <w:p w14:paraId="6400803B" w14:textId="77777777" w:rsidR="003166B8" w:rsidRPr="00323979" w:rsidRDefault="003166B8" w:rsidP="003166B8">
      <w:pPr>
        <w:rPr>
          <w:rFonts w:eastAsia="DFKai-SB"/>
        </w:rPr>
      </w:pPr>
      <w:r w:rsidRPr="00323979">
        <w:rPr>
          <w:rFonts w:eastAsia="DFKai-SB"/>
        </w:rPr>
        <w:br w:type="page"/>
      </w:r>
    </w:p>
    <w:p w14:paraId="02443B04" w14:textId="77777777" w:rsidR="003166B8" w:rsidRPr="00323979" w:rsidRDefault="003166B8" w:rsidP="003166B8">
      <w:pPr>
        <w:pStyle w:val="Heading1"/>
        <w:keepNext w:val="0"/>
        <w:keepLines w:val="0"/>
        <w:spacing w:before="480"/>
        <w:rPr>
          <w:rFonts w:eastAsia="DFKai-SB"/>
          <w:b/>
          <w:color w:val="FFC000"/>
          <w:sz w:val="48"/>
          <w:szCs w:val="48"/>
        </w:rPr>
      </w:pPr>
      <w:bookmarkStart w:id="528" w:name="_c4zvfk2bz19h" w:colFirst="0" w:colLast="0"/>
      <w:bookmarkEnd w:id="528"/>
      <w:r w:rsidRPr="00323979">
        <w:rPr>
          <w:rFonts w:eastAsia="DFKai-SB"/>
          <w:b/>
          <w:color w:val="FFC000"/>
          <w:sz w:val="48"/>
          <w:szCs w:val="48"/>
        </w:rPr>
        <w:lastRenderedPageBreak/>
        <w:t>Lesson 10: Arrays and Color LEDs</w:t>
      </w:r>
    </w:p>
    <w:p w14:paraId="0E98CB4B" w14:textId="77777777" w:rsidR="003166B8" w:rsidRPr="00323979" w:rsidRDefault="003166B8" w:rsidP="003166B8">
      <w:pPr>
        <w:pStyle w:val="Heading4"/>
        <w:keepNext w:val="0"/>
        <w:keepLines w:val="0"/>
        <w:spacing w:before="240" w:after="40"/>
        <w:rPr>
          <w:rFonts w:eastAsia="DFKai-SB"/>
          <w:b/>
          <w:color w:val="auto"/>
          <w:sz w:val="22"/>
          <w:szCs w:val="22"/>
        </w:rPr>
      </w:pPr>
      <w:bookmarkStart w:id="529" w:name="_im1zx2t6zgcg" w:colFirst="0" w:colLast="0"/>
      <w:bookmarkEnd w:id="529"/>
      <w:r w:rsidRPr="00323979">
        <w:rPr>
          <w:rFonts w:eastAsia="DFKai-SB"/>
          <w:b/>
          <w:color w:val="auto"/>
          <w:sz w:val="22"/>
          <w:szCs w:val="22"/>
        </w:rPr>
        <w:t>第</w:t>
      </w:r>
      <w:r w:rsidRPr="00323979">
        <w:rPr>
          <w:rFonts w:eastAsia="DFKai-SB"/>
          <w:b/>
          <w:color w:val="auto"/>
          <w:sz w:val="22"/>
          <w:szCs w:val="22"/>
        </w:rPr>
        <w:t>10</w:t>
      </w:r>
      <w:r w:rsidRPr="00323979">
        <w:rPr>
          <w:rFonts w:eastAsia="DFKai-SB"/>
          <w:b/>
          <w:color w:val="auto"/>
          <w:sz w:val="22"/>
          <w:szCs w:val="22"/>
        </w:rPr>
        <w:t>課：陣列和彩色</w:t>
      </w:r>
      <w:r w:rsidRPr="00323979">
        <w:rPr>
          <w:rFonts w:eastAsia="DFKai-SB"/>
          <w:b/>
          <w:color w:val="auto"/>
          <w:sz w:val="22"/>
          <w:szCs w:val="22"/>
        </w:rPr>
        <w:t>LED</w:t>
      </w:r>
      <w:r w:rsidRPr="00323979">
        <w:rPr>
          <w:rFonts w:eastAsia="DFKai-SB"/>
          <w:b/>
          <w:color w:val="auto"/>
          <w:sz w:val="22"/>
          <w:szCs w:val="22"/>
        </w:rPr>
        <w:t>指示燈</w:t>
      </w:r>
    </w:p>
    <w:p w14:paraId="16BBB0A0" w14:textId="77777777" w:rsidR="003166B8" w:rsidRPr="00323979" w:rsidRDefault="003166B8" w:rsidP="003166B8">
      <w:pPr>
        <w:pStyle w:val="Heading4"/>
        <w:keepNext w:val="0"/>
        <w:keepLines w:val="0"/>
        <w:spacing w:before="240" w:after="40"/>
        <w:rPr>
          <w:rFonts w:eastAsia="DFKai-SB"/>
          <w:b/>
          <w:color w:val="auto"/>
          <w:sz w:val="22"/>
          <w:szCs w:val="22"/>
        </w:rPr>
      </w:pPr>
      <w:bookmarkStart w:id="530" w:name="_tbnootm2ayjo" w:colFirst="0" w:colLast="0"/>
      <w:bookmarkEnd w:id="530"/>
      <w:r w:rsidRPr="00323979">
        <w:rPr>
          <w:rFonts w:eastAsia="DFKai-SB"/>
          <w:b/>
          <w:color w:val="auto"/>
          <w:sz w:val="22"/>
          <w:szCs w:val="22"/>
        </w:rPr>
        <w:t>App Lab | Maker Toolkit</w:t>
      </w:r>
    </w:p>
    <w:p w14:paraId="3973B355" w14:textId="77777777" w:rsidR="003166B8" w:rsidRPr="00323979" w:rsidRDefault="003166B8" w:rsidP="003166B8">
      <w:pPr>
        <w:pStyle w:val="Heading2"/>
        <w:keepNext w:val="0"/>
        <w:keepLines w:val="0"/>
        <w:spacing w:after="80"/>
        <w:rPr>
          <w:rFonts w:eastAsia="DFKai-SB"/>
        </w:rPr>
      </w:pPr>
      <w:bookmarkStart w:id="531" w:name="_fybpq263cg10" w:colFirst="0" w:colLast="0"/>
      <w:bookmarkEnd w:id="531"/>
      <w:r w:rsidRPr="00323979">
        <w:rPr>
          <w:rFonts w:eastAsia="DFKai-SB"/>
          <w:b/>
          <w:sz w:val="34"/>
          <w:szCs w:val="34"/>
        </w:rPr>
        <w:t xml:space="preserve">Overview </w:t>
      </w:r>
      <w:r w:rsidRPr="00323979">
        <w:rPr>
          <w:rFonts w:eastAsia="DFKai-SB"/>
        </w:rPr>
        <w:t>課程概述</w:t>
      </w:r>
    </w:p>
    <w:p w14:paraId="26B3891D" w14:textId="77777777" w:rsidR="003166B8" w:rsidRPr="00323979" w:rsidRDefault="003166B8" w:rsidP="003166B8">
      <w:pPr>
        <w:pStyle w:val="Heading2"/>
        <w:keepNext w:val="0"/>
        <w:keepLines w:val="0"/>
        <w:spacing w:after="80"/>
        <w:rPr>
          <w:rFonts w:eastAsia="DFKai-SB"/>
          <w:sz w:val="20"/>
          <w:szCs w:val="20"/>
        </w:rPr>
      </w:pPr>
      <w:bookmarkStart w:id="532" w:name="_f2vb11s9psu1" w:colFirst="0" w:colLast="0"/>
      <w:bookmarkEnd w:id="532"/>
      <w:r w:rsidRPr="00323979">
        <w:rPr>
          <w:rFonts w:eastAsia="DFKai-SB"/>
          <w:sz w:val="20"/>
          <w:szCs w:val="20"/>
        </w:rPr>
        <w:t>An array is an ordered collection of items, usually of the same type. In this lesson, students learn ways to access either a specific or random value from a list using its index. They then learn how to access the colorLEDs array that controls the behavior of the color LEDs on the Circuit Playground. Students will control the color and intensity of each LED, then use what they have learned to program light patterns to create a light show on their Circuit Playground.</w:t>
      </w:r>
    </w:p>
    <w:p w14:paraId="509FF114" w14:textId="77777777" w:rsidR="003166B8" w:rsidRPr="00323979" w:rsidRDefault="003166B8" w:rsidP="003166B8">
      <w:pPr>
        <w:rPr>
          <w:rFonts w:eastAsia="DFKai-SB"/>
          <w:sz w:val="20"/>
          <w:szCs w:val="20"/>
        </w:rPr>
      </w:pPr>
      <w:r w:rsidRPr="00323979">
        <w:rPr>
          <w:rFonts w:eastAsia="DFKai-SB"/>
          <w:sz w:val="20"/>
          <w:szCs w:val="20"/>
        </w:rPr>
        <w:t>陣列是項目的有序集合，通常是相同類型的。</w:t>
      </w:r>
      <w:r w:rsidRPr="00323979">
        <w:rPr>
          <w:rFonts w:eastAsia="DFKai-SB"/>
          <w:sz w:val="20"/>
          <w:szCs w:val="20"/>
        </w:rPr>
        <w:t xml:space="preserve"> </w:t>
      </w:r>
      <w:r w:rsidRPr="00323979">
        <w:rPr>
          <w:rFonts w:eastAsia="DFKai-SB"/>
          <w:sz w:val="20"/>
          <w:szCs w:val="20"/>
        </w:rPr>
        <w:t>在本課程中，學生將學習如何使用索引從列表中</w:t>
      </w:r>
      <w:r w:rsidRPr="00323979">
        <w:rPr>
          <w:rFonts w:eastAsia="DFKai-SB"/>
          <w:sz w:val="20"/>
          <w:szCs w:val="20"/>
          <w:shd w:val="clear" w:color="auto" w:fill="FFFDFC"/>
        </w:rPr>
        <w:t>找到</w:t>
      </w:r>
      <w:r w:rsidRPr="00323979">
        <w:rPr>
          <w:rFonts w:eastAsia="DFKai-SB"/>
          <w:sz w:val="20"/>
          <w:szCs w:val="20"/>
        </w:rPr>
        <w:t>特定值或隨機值。</w:t>
      </w:r>
      <w:r w:rsidRPr="00323979">
        <w:rPr>
          <w:rFonts w:eastAsia="DFKai-SB"/>
          <w:sz w:val="20"/>
          <w:szCs w:val="20"/>
        </w:rPr>
        <w:t xml:space="preserve"> </w:t>
      </w:r>
      <w:r w:rsidRPr="00323979">
        <w:rPr>
          <w:rFonts w:eastAsia="DFKai-SB"/>
          <w:sz w:val="20"/>
          <w:szCs w:val="20"/>
        </w:rPr>
        <w:t>然後，他們學習如何透過</w:t>
      </w:r>
      <w:r w:rsidRPr="00323979">
        <w:rPr>
          <w:rFonts w:eastAsia="DFKai-SB"/>
          <w:sz w:val="20"/>
          <w:szCs w:val="20"/>
        </w:rPr>
        <w:t>colorLEDs</w:t>
      </w:r>
      <w:r w:rsidRPr="00323979">
        <w:rPr>
          <w:rFonts w:eastAsia="DFKai-SB"/>
          <w:sz w:val="20"/>
          <w:szCs w:val="20"/>
        </w:rPr>
        <w:t>陣列來控制</w:t>
      </w:r>
      <w:r w:rsidRPr="00323979">
        <w:rPr>
          <w:rFonts w:eastAsia="DFKai-SB"/>
          <w:sz w:val="20"/>
          <w:szCs w:val="20"/>
        </w:rPr>
        <w:t>Circuit Playground</w:t>
      </w:r>
      <w:r w:rsidRPr="00323979">
        <w:rPr>
          <w:rFonts w:eastAsia="DFKai-SB"/>
          <w:sz w:val="20"/>
          <w:szCs w:val="20"/>
        </w:rPr>
        <w:t>上的彩色</w:t>
      </w:r>
      <w:r w:rsidRPr="00323979">
        <w:rPr>
          <w:rFonts w:eastAsia="DFKai-SB"/>
          <w:sz w:val="20"/>
          <w:szCs w:val="20"/>
        </w:rPr>
        <w:t>LED</w:t>
      </w:r>
      <w:r w:rsidRPr="00323979">
        <w:rPr>
          <w:rFonts w:eastAsia="DFKai-SB"/>
          <w:sz w:val="20"/>
          <w:szCs w:val="20"/>
        </w:rPr>
        <w:t>的行為。</w:t>
      </w:r>
      <w:r w:rsidRPr="00323979">
        <w:rPr>
          <w:rFonts w:eastAsia="DFKai-SB"/>
          <w:sz w:val="20"/>
          <w:szCs w:val="20"/>
        </w:rPr>
        <w:t xml:space="preserve"> </w:t>
      </w:r>
      <w:r w:rsidRPr="00323979">
        <w:rPr>
          <w:rFonts w:eastAsia="DFKai-SB"/>
          <w:sz w:val="20"/>
          <w:szCs w:val="20"/>
        </w:rPr>
        <w:t>學生將控制每個</w:t>
      </w:r>
      <w:r w:rsidRPr="00323979">
        <w:rPr>
          <w:rFonts w:eastAsia="DFKai-SB"/>
          <w:sz w:val="20"/>
          <w:szCs w:val="20"/>
        </w:rPr>
        <w:t>LED</w:t>
      </w:r>
      <w:r w:rsidRPr="00323979">
        <w:rPr>
          <w:rFonts w:eastAsia="DFKai-SB"/>
          <w:sz w:val="20"/>
          <w:szCs w:val="20"/>
        </w:rPr>
        <w:t>的顏色和強度，然後利用他們學到的東西來編寫燈光模式，在他們的</w:t>
      </w:r>
      <w:r w:rsidRPr="00323979">
        <w:rPr>
          <w:rFonts w:eastAsia="DFKai-SB"/>
          <w:sz w:val="20"/>
          <w:szCs w:val="20"/>
        </w:rPr>
        <w:t>Circuit Playground</w:t>
      </w:r>
      <w:r w:rsidRPr="00323979">
        <w:rPr>
          <w:rFonts w:eastAsia="DFKai-SB"/>
          <w:sz w:val="20"/>
          <w:szCs w:val="20"/>
        </w:rPr>
        <w:t>上創建一個燈光秀。</w:t>
      </w:r>
    </w:p>
    <w:p w14:paraId="22F07A6A" w14:textId="77777777" w:rsidR="003166B8" w:rsidRPr="00323979" w:rsidRDefault="003166B8" w:rsidP="003166B8">
      <w:pPr>
        <w:pStyle w:val="Heading2"/>
        <w:keepNext w:val="0"/>
        <w:keepLines w:val="0"/>
        <w:spacing w:after="80"/>
        <w:rPr>
          <w:rFonts w:eastAsia="DFKai-SB"/>
          <w:b/>
          <w:sz w:val="34"/>
          <w:szCs w:val="34"/>
        </w:rPr>
      </w:pPr>
      <w:bookmarkStart w:id="533" w:name="_2t1bvyh6z23b" w:colFirst="0" w:colLast="0"/>
      <w:bookmarkEnd w:id="533"/>
      <w:r w:rsidRPr="00323979">
        <w:rPr>
          <w:rFonts w:eastAsia="DFKai-SB"/>
          <w:b/>
          <w:sz w:val="34"/>
          <w:szCs w:val="34"/>
        </w:rPr>
        <w:t xml:space="preserve">Purpose </w:t>
      </w:r>
      <w:r w:rsidRPr="00323979">
        <w:rPr>
          <w:rFonts w:eastAsia="DFKai-SB"/>
          <w:b/>
          <w:sz w:val="34"/>
          <w:szCs w:val="34"/>
        </w:rPr>
        <w:t>課程目的</w:t>
      </w:r>
    </w:p>
    <w:p w14:paraId="7E94E86E"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sz w:val="20"/>
          <w:szCs w:val="20"/>
        </w:rPr>
        <w:t>Arrays are a common data structure in computer science, used to make storing and accessing information easier. The lesson prepares students to access items within an array, but doesn't yet cover creating and modifying arrays, which will be addressed in the following lesson. Students are also introduced to the ring of color LEDs, which are exposed as an array called</w:t>
      </w:r>
      <w:hyperlink r:id="rId319">
        <w:r w:rsidRPr="00323979">
          <w:rPr>
            <w:rFonts w:eastAsia="DFKai-SB"/>
            <w:sz w:val="20"/>
            <w:szCs w:val="20"/>
          </w:rPr>
          <w:t xml:space="preserve"> </w:t>
        </w:r>
      </w:hyperlink>
      <w:hyperlink r:id="rId320">
        <w:r w:rsidRPr="00323979">
          <w:rPr>
            <w:rFonts w:eastAsia="DFKai-SB"/>
            <w:sz w:val="20"/>
            <w:szCs w:val="20"/>
            <w:u w:val="single"/>
            <w:shd w:val="clear" w:color="auto" w:fill="F78183"/>
          </w:rPr>
          <w:t>colorLeds</w:t>
        </w:r>
      </w:hyperlink>
      <w:r w:rsidRPr="00323979">
        <w:rPr>
          <w:rFonts w:eastAsia="DFKai-SB"/>
          <w:sz w:val="20"/>
          <w:szCs w:val="20"/>
        </w:rPr>
        <w:t>. Students learn how to access and control each LED in the array individually, preparing them to access multiple LEDs through iteration later in the chapter.</w:t>
      </w:r>
    </w:p>
    <w:p w14:paraId="31A5BF72" w14:textId="77777777" w:rsidR="003166B8" w:rsidRPr="00323979" w:rsidRDefault="003166B8" w:rsidP="003166B8">
      <w:pPr>
        <w:rPr>
          <w:rFonts w:eastAsia="DFKai-SB"/>
        </w:rPr>
      </w:pPr>
      <w:r w:rsidRPr="00323979">
        <w:rPr>
          <w:rFonts w:eastAsia="DFKai-SB"/>
          <w:sz w:val="20"/>
          <w:szCs w:val="20"/>
        </w:rPr>
        <w:t>陣列</w:t>
      </w:r>
      <w:r w:rsidRPr="00323979">
        <w:rPr>
          <w:rFonts w:eastAsia="DFKai-SB"/>
        </w:rPr>
        <w:t>是計算機科學中常見的數據結構，用於使信息的存儲和讀取更容易。</w:t>
      </w:r>
      <w:r w:rsidRPr="00323979">
        <w:rPr>
          <w:rFonts w:eastAsia="DFKai-SB"/>
        </w:rPr>
        <w:t xml:space="preserve"> </w:t>
      </w:r>
      <w:r w:rsidRPr="00323979">
        <w:rPr>
          <w:rFonts w:eastAsia="DFKai-SB"/>
        </w:rPr>
        <w:t>該課培養學生的</w:t>
      </w:r>
      <w:r w:rsidRPr="00323979">
        <w:rPr>
          <w:rFonts w:eastAsia="DFKai-SB"/>
          <w:sz w:val="20"/>
          <w:szCs w:val="20"/>
        </w:rPr>
        <w:t>陣列</w:t>
      </w:r>
      <w:r w:rsidRPr="00323979">
        <w:rPr>
          <w:rFonts w:eastAsia="DFKai-SB"/>
        </w:rPr>
        <w:t>中讀取的項目，但尚未涵蓋創建和修改</w:t>
      </w:r>
      <w:r w:rsidRPr="00323979">
        <w:rPr>
          <w:rFonts w:eastAsia="DFKai-SB"/>
          <w:sz w:val="20"/>
          <w:szCs w:val="20"/>
        </w:rPr>
        <w:t>陣列</w:t>
      </w:r>
      <w:r w:rsidRPr="00323979">
        <w:rPr>
          <w:rFonts w:eastAsia="DFKai-SB"/>
        </w:rPr>
        <w:t>，這將在下一課中介紹。</w:t>
      </w:r>
      <w:r w:rsidRPr="00323979">
        <w:rPr>
          <w:rFonts w:eastAsia="DFKai-SB"/>
        </w:rPr>
        <w:t xml:space="preserve"> </w:t>
      </w:r>
      <w:r w:rsidRPr="00323979">
        <w:rPr>
          <w:rFonts w:eastAsia="DFKai-SB"/>
        </w:rPr>
        <w:t>學生們還會了解到彩色</w:t>
      </w:r>
      <w:r w:rsidRPr="00323979">
        <w:rPr>
          <w:rFonts w:eastAsia="DFKai-SB"/>
        </w:rPr>
        <w:t>LED</w:t>
      </w:r>
      <w:r w:rsidRPr="00323979">
        <w:rPr>
          <w:rFonts w:eastAsia="DFKai-SB"/>
        </w:rPr>
        <w:t>環，它們被稱為</w:t>
      </w:r>
      <w:r w:rsidRPr="00323979">
        <w:rPr>
          <w:rFonts w:eastAsia="DFKai-SB"/>
        </w:rPr>
        <w:t>colorLeds</w:t>
      </w:r>
      <w:r w:rsidRPr="00323979">
        <w:rPr>
          <w:rFonts w:eastAsia="DFKai-SB"/>
        </w:rPr>
        <w:t>陣列。</w:t>
      </w:r>
      <w:r w:rsidRPr="00323979">
        <w:rPr>
          <w:rFonts w:eastAsia="DFKai-SB"/>
        </w:rPr>
        <w:t xml:space="preserve"> </w:t>
      </w:r>
      <w:r w:rsidRPr="00323979">
        <w:rPr>
          <w:rFonts w:eastAsia="DFKai-SB"/>
        </w:rPr>
        <w:t>學生將學習如何分別讀取和控制陣列中的每個</w:t>
      </w:r>
      <w:r w:rsidRPr="00323979">
        <w:rPr>
          <w:rFonts w:eastAsia="DFKai-SB"/>
        </w:rPr>
        <w:t>LED</w:t>
      </w:r>
      <w:r w:rsidRPr="00323979">
        <w:rPr>
          <w:rFonts w:eastAsia="DFKai-SB"/>
        </w:rPr>
        <w:t>，透過它們讀取本章後面的多個</w:t>
      </w:r>
      <w:r w:rsidRPr="00323979">
        <w:rPr>
          <w:rFonts w:eastAsia="DFKai-SB"/>
        </w:rPr>
        <w:t>LED</w:t>
      </w:r>
      <w:r w:rsidRPr="00323979">
        <w:rPr>
          <w:rFonts w:eastAsia="DFKai-SB"/>
        </w:rPr>
        <w:t>。</w:t>
      </w:r>
    </w:p>
    <w:p w14:paraId="3EAE3914" w14:textId="77777777" w:rsidR="003166B8" w:rsidRPr="00323979" w:rsidRDefault="003166B8" w:rsidP="003166B8">
      <w:pPr>
        <w:rPr>
          <w:rFonts w:eastAsia="DFKai-SB"/>
        </w:rPr>
      </w:pPr>
    </w:p>
    <w:p w14:paraId="3CD084BD" w14:textId="77777777" w:rsidR="003166B8" w:rsidRPr="00323979" w:rsidRDefault="003166B8" w:rsidP="003166B8">
      <w:pPr>
        <w:pStyle w:val="Heading2"/>
        <w:keepNext w:val="0"/>
        <w:keepLines w:val="0"/>
        <w:spacing w:before="0" w:after="180" w:line="288" w:lineRule="auto"/>
        <w:ind w:left="-220" w:right="-220"/>
        <w:rPr>
          <w:rFonts w:eastAsia="DFKai-SB"/>
          <w:b/>
          <w:sz w:val="36"/>
          <w:szCs w:val="36"/>
        </w:rPr>
      </w:pPr>
      <w:bookmarkStart w:id="534" w:name="_w35pq57a91i" w:colFirst="0" w:colLast="0"/>
      <w:bookmarkEnd w:id="534"/>
      <w:r w:rsidRPr="00323979">
        <w:rPr>
          <w:rFonts w:eastAsia="DFKai-SB"/>
          <w:b/>
          <w:sz w:val="36"/>
          <w:szCs w:val="36"/>
        </w:rPr>
        <w:t xml:space="preserve">Assessment Opportunities </w:t>
      </w:r>
      <w:r w:rsidRPr="00323979">
        <w:rPr>
          <w:rFonts w:eastAsia="DFKai-SB"/>
          <w:b/>
          <w:sz w:val="36"/>
          <w:szCs w:val="36"/>
        </w:rPr>
        <w:t>評估機會</w:t>
      </w:r>
    </w:p>
    <w:p w14:paraId="268123A6" w14:textId="77777777" w:rsidR="003166B8" w:rsidRPr="00323979" w:rsidRDefault="003166B8" w:rsidP="003166B8">
      <w:pPr>
        <w:numPr>
          <w:ilvl w:val="0"/>
          <w:numId w:val="186"/>
        </w:numPr>
        <w:spacing w:after="160"/>
        <w:ind w:left="500" w:right="-220"/>
        <w:rPr>
          <w:rFonts w:eastAsia="DFKai-SB"/>
          <w:sz w:val="19"/>
          <w:szCs w:val="19"/>
        </w:rPr>
      </w:pPr>
      <w:r w:rsidRPr="00323979">
        <w:rPr>
          <w:rFonts w:eastAsia="DFKai-SB"/>
          <w:sz w:val="19"/>
          <w:szCs w:val="19"/>
        </w:rPr>
        <w:t xml:space="preserve">Access an element in an array using its index </w:t>
      </w:r>
      <w:r w:rsidRPr="00323979">
        <w:rPr>
          <w:rFonts w:eastAsia="DFKai-SB"/>
          <w:sz w:val="19"/>
          <w:szCs w:val="19"/>
        </w:rPr>
        <w:t>使用索引讀取陣列中的元素</w:t>
      </w:r>
      <w:r w:rsidRPr="00323979">
        <w:rPr>
          <w:rFonts w:eastAsia="DFKai-SB"/>
          <w:sz w:val="19"/>
          <w:szCs w:val="19"/>
        </w:rPr>
        <w:br/>
        <w:t>Code Studio: See the rubric on bubble 7 and the quick check on bubble 9</w:t>
      </w:r>
    </w:p>
    <w:p w14:paraId="43415ABE" w14:textId="77777777" w:rsidR="003166B8" w:rsidRPr="00323979" w:rsidRDefault="003166B8" w:rsidP="003166B8">
      <w:pPr>
        <w:spacing w:after="160"/>
        <w:ind w:right="-220"/>
        <w:rPr>
          <w:rFonts w:eastAsia="DFKai-SB"/>
          <w:sz w:val="19"/>
          <w:szCs w:val="19"/>
        </w:rPr>
      </w:pPr>
      <w:r w:rsidRPr="00323979">
        <w:rPr>
          <w:rFonts w:eastAsia="DFKai-SB"/>
          <w:sz w:val="19"/>
          <w:szCs w:val="19"/>
        </w:rPr>
        <w:t xml:space="preserve">         Code Studio</w:t>
      </w:r>
      <w:r w:rsidRPr="00323979">
        <w:rPr>
          <w:rFonts w:eastAsia="DFKai-SB"/>
          <w:sz w:val="19"/>
          <w:szCs w:val="19"/>
        </w:rPr>
        <w:t>：查看氣泡</w:t>
      </w:r>
      <w:r w:rsidRPr="00323979">
        <w:rPr>
          <w:rFonts w:eastAsia="DFKai-SB"/>
          <w:sz w:val="19"/>
          <w:szCs w:val="19"/>
        </w:rPr>
        <w:t>7</w:t>
      </w:r>
      <w:r w:rsidRPr="00323979">
        <w:rPr>
          <w:rFonts w:eastAsia="DFKai-SB"/>
          <w:sz w:val="19"/>
          <w:szCs w:val="19"/>
        </w:rPr>
        <w:t>上的指示和快速檢查氣泡</w:t>
      </w:r>
      <w:r w:rsidRPr="00323979">
        <w:rPr>
          <w:rFonts w:eastAsia="DFKai-SB"/>
          <w:sz w:val="19"/>
          <w:szCs w:val="19"/>
        </w:rPr>
        <w:t>9</w:t>
      </w:r>
    </w:p>
    <w:p w14:paraId="3D42F0C8" w14:textId="77777777" w:rsidR="003166B8" w:rsidRPr="00323979" w:rsidRDefault="003166B8" w:rsidP="003166B8">
      <w:pPr>
        <w:numPr>
          <w:ilvl w:val="0"/>
          <w:numId w:val="186"/>
        </w:numPr>
        <w:spacing w:after="160"/>
        <w:ind w:left="500" w:right="-220"/>
        <w:rPr>
          <w:rFonts w:eastAsia="DFKai-SB"/>
          <w:sz w:val="19"/>
          <w:szCs w:val="19"/>
        </w:rPr>
      </w:pPr>
      <w:r w:rsidRPr="00323979">
        <w:rPr>
          <w:rFonts w:eastAsia="DFKai-SB"/>
          <w:sz w:val="19"/>
          <w:szCs w:val="19"/>
        </w:rPr>
        <w:lastRenderedPageBreak/>
        <w:t xml:space="preserve">Use the color LED array to individually control each color LED </w:t>
      </w:r>
      <w:r w:rsidRPr="00323979">
        <w:rPr>
          <w:rFonts w:eastAsia="DFKai-SB"/>
          <w:sz w:val="19"/>
          <w:szCs w:val="19"/>
        </w:rPr>
        <w:t>使用彩色</w:t>
      </w:r>
      <w:r w:rsidRPr="00323979">
        <w:rPr>
          <w:rFonts w:eastAsia="DFKai-SB"/>
          <w:sz w:val="19"/>
          <w:szCs w:val="19"/>
        </w:rPr>
        <w:t>LED</w:t>
      </w:r>
      <w:r w:rsidRPr="00323979">
        <w:rPr>
          <w:rFonts w:eastAsia="DFKai-SB"/>
          <w:sz w:val="19"/>
          <w:szCs w:val="19"/>
        </w:rPr>
        <w:t>陣列分別控制每個顏色的</w:t>
      </w:r>
      <w:r w:rsidRPr="00323979">
        <w:rPr>
          <w:rFonts w:eastAsia="DFKai-SB"/>
          <w:sz w:val="19"/>
          <w:szCs w:val="19"/>
        </w:rPr>
        <w:t>LED</w:t>
      </w:r>
      <w:r w:rsidRPr="00323979">
        <w:rPr>
          <w:rFonts w:eastAsia="DFKai-SB"/>
          <w:sz w:val="19"/>
          <w:szCs w:val="19"/>
        </w:rPr>
        <w:br/>
        <w:t>Code Studio: See the rubric on bubble 17    Code Studio:</w:t>
      </w:r>
      <w:r w:rsidRPr="00323979">
        <w:rPr>
          <w:rFonts w:eastAsia="DFKai-SB"/>
          <w:sz w:val="19"/>
          <w:szCs w:val="19"/>
        </w:rPr>
        <w:t>查看氣泡</w:t>
      </w:r>
      <w:r w:rsidRPr="00323979">
        <w:rPr>
          <w:rFonts w:eastAsia="DFKai-SB"/>
          <w:sz w:val="19"/>
          <w:szCs w:val="19"/>
        </w:rPr>
        <w:t>17</w:t>
      </w:r>
      <w:r w:rsidRPr="00323979">
        <w:rPr>
          <w:rFonts w:eastAsia="DFKai-SB"/>
          <w:sz w:val="19"/>
          <w:szCs w:val="19"/>
        </w:rPr>
        <w:t>上的指示</w:t>
      </w:r>
    </w:p>
    <w:p w14:paraId="4C1C069E" w14:textId="77777777" w:rsidR="003166B8" w:rsidRPr="00323979" w:rsidRDefault="003166B8" w:rsidP="003166B8">
      <w:pPr>
        <w:pStyle w:val="Heading2"/>
        <w:keepNext w:val="0"/>
        <w:keepLines w:val="0"/>
        <w:spacing w:after="80"/>
        <w:rPr>
          <w:rFonts w:eastAsia="DFKai-SB"/>
          <w:b/>
          <w:sz w:val="34"/>
          <w:szCs w:val="34"/>
        </w:rPr>
      </w:pPr>
      <w:bookmarkStart w:id="535" w:name="_jvqwdf7v239" w:colFirst="0" w:colLast="0"/>
      <w:bookmarkEnd w:id="535"/>
      <w:r w:rsidRPr="00323979">
        <w:rPr>
          <w:rFonts w:eastAsia="DFKai-SB"/>
          <w:b/>
          <w:sz w:val="34"/>
          <w:szCs w:val="34"/>
        </w:rPr>
        <w:t xml:space="preserve">Agenda </w:t>
      </w:r>
      <w:r w:rsidRPr="00323979">
        <w:rPr>
          <w:rFonts w:eastAsia="DFKai-SB"/>
          <w:b/>
          <w:sz w:val="34"/>
          <w:szCs w:val="34"/>
        </w:rPr>
        <w:t>課程大綱</w:t>
      </w:r>
    </w:p>
    <w:p w14:paraId="6A36ACB2" w14:textId="77777777" w:rsidR="003166B8" w:rsidRPr="00323979" w:rsidRDefault="003166B8" w:rsidP="003166B8">
      <w:pPr>
        <w:pStyle w:val="Heading1"/>
        <w:keepNext w:val="0"/>
        <w:keepLines w:val="0"/>
        <w:numPr>
          <w:ilvl w:val="0"/>
          <w:numId w:val="188"/>
        </w:numPr>
        <w:spacing w:before="240" w:after="0"/>
        <w:rPr>
          <w:rFonts w:eastAsia="DFKai-SB"/>
          <w:sz w:val="20"/>
          <w:szCs w:val="20"/>
        </w:rPr>
      </w:pPr>
      <w:r w:rsidRPr="00323979">
        <w:rPr>
          <w:rFonts w:eastAsia="DFKai-SB"/>
        </w:rPr>
        <w:fldChar w:fldCharType="begin"/>
      </w:r>
      <w:r w:rsidRPr="00323979">
        <w:rPr>
          <w:rFonts w:eastAsia="DFKai-SB"/>
        </w:rPr>
        <w:instrText xml:space="preserve"> HYPERLINK "https://curriculum.code.org/csd-18/unit6/10/#arrays-and-color-leds0" </w:instrText>
      </w:r>
      <w:r w:rsidRPr="00323979">
        <w:rPr>
          <w:rFonts w:eastAsia="DFKai-SB"/>
        </w:rPr>
        <w:fldChar w:fldCharType="separate"/>
      </w:r>
      <w:r w:rsidRPr="00323979">
        <w:rPr>
          <w:rFonts w:eastAsia="DFKai-SB"/>
          <w:sz w:val="20"/>
          <w:szCs w:val="20"/>
          <w:u w:val="single"/>
        </w:rPr>
        <w:t xml:space="preserve">Warm Up (5 min)  </w:t>
      </w:r>
      <w:r w:rsidRPr="00323979">
        <w:rPr>
          <w:rFonts w:eastAsia="DFKai-SB"/>
          <w:sz w:val="20"/>
          <w:szCs w:val="20"/>
          <w:u w:val="single"/>
        </w:rPr>
        <w:t>暖身（</w:t>
      </w:r>
      <w:r w:rsidRPr="00323979">
        <w:rPr>
          <w:rFonts w:eastAsia="DFKai-SB"/>
          <w:sz w:val="20"/>
          <w:szCs w:val="20"/>
          <w:u w:val="single"/>
        </w:rPr>
        <w:t>5</w:t>
      </w:r>
      <w:r w:rsidRPr="00323979">
        <w:rPr>
          <w:rFonts w:eastAsia="DFKai-SB"/>
          <w:sz w:val="20"/>
          <w:szCs w:val="20"/>
          <w:u w:val="single"/>
        </w:rPr>
        <w:t>分鐘）</w:t>
      </w:r>
    </w:p>
    <w:p w14:paraId="4E8C0593" w14:textId="77777777" w:rsidR="003166B8" w:rsidRPr="00323979" w:rsidRDefault="003166B8" w:rsidP="003166B8">
      <w:pPr>
        <w:pStyle w:val="Heading1"/>
        <w:keepNext w:val="0"/>
        <w:keepLines w:val="0"/>
        <w:numPr>
          <w:ilvl w:val="0"/>
          <w:numId w:val="188"/>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"https://curriculum.code.org/csd-18/unit6/10/#arrays-and-color-leds1" </w:instrText>
      </w:r>
      <w:r w:rsidRPr="00323979">
        <w:rPr>
          <w:rFonts w:eastAsia="DFKai-SB"/>
        </w:rPr>
        <w:fldChar w:fldCharType="separate"/>
      </w:r>
      <w:r w:rsidRPr="00323979">
        <w:rPr>
          <w:rFonts w:eastAsia="DFKai-SB"/>
          <w:sz w:val="20"/>
          <w:szCs w:val="20"/>
          <w:u w:val="single"/>
        </w:rPr>
        <w:t xml:space="preserve">Discussion: What is a List?  </w:t>
      </w:r>
      <w:r w:rsidRPr="00323979">
        <w:rPr>
          <w:rFonts w:eastAsia="DFKai-SB"/>
          <w:sz w:val="20"/>
          <w:szCs w:val="20"/>
          <w:u w:val="single"/>
        </w:rPr>
        <w:t>討論：什麼是清單？</w:t>
      </w:r>
      <w:r w:rsidRPr="00323979">
        <w:rPr>
          <w:rFonts w:eastAsia="DFKai-SB"/>
          <w:sz w:val="20"/>
          <w:szCs w:val="20"/>
          <w:u w:val="single"/>
        </w:rPr>
        <w:t xml:space="preserve"> </w:t>
      </w:r>
    </w:p>
    <w:p w14:paraId="6CBEBB3B" w14:textId="77777777" w:rsidR="003166B8" w:rsidRPr="00323979" w:rsidRDefault="003166B8" w:rsidP="003166B8">
      <w:pPr>
        <w:pStyle w:val="Heading1"/>
        <w:keepNext w:val="0"/>
        <w:keepLines w:val="0"/>
        <w:numPr>
          <w:ilvl w:val="0"/>
          <w:numId w:val="188"/>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"https://curriculum.code.org/csd-18/unit6/10/#arrays-and-color-leds2" </w:instrText>
      </w:r>
      <w:r w:rsidRPr="00323979">
        <w:rPr>
          <w:rFonts w:eastAsia="DFKai-SB"/>
        </w:rPr>
        <w:fldChar w:fldCharType="separate"/>
      </w:r>
      <w:r w:rsidRPr="00323979">
        <w:rPr>
          <w:rFonts w:eastAsia="DFKai-SB"/>
          <w:sz w:val="20"/>
          <w:szCs w:val="20"/>
          <w:u w:val="single"/>
        </w:rPr>
        <w:t xml:space="preserve">Activity (45 min)  </w:t>
      </w:r>
      <w:r w:rsidRPr="00323979">
        <w:rPr>
          <w:rFonts w:eastAsia="DFKai-SB"/>
          <w:sz w:val="20"/>
          <w:szCs w:val="20"/>
          <w:u w:val="single"/>
        </w:rPr>
        <w:t>活動（</w:t>
      </w:r>
      <w:r w:rsidRPr="00323979">
        <w:rPr>
          <w:rFonts w:eastAsia="DFKai-SB"/>
          <w:sz w:val="20"/>
          <w:szCs w:val="20"/>
          <w:u w:val="single"/>
        </w:rPr>
        <w:t>45</w:t>
      </w:r>
      <w:r w:rsidRPr="00323979">
        <w:rPr>
          <w:rFonts w:eastAsia="DFKai-SB"/>
          <w:sz w:val="20"/>
          <w:szCs w:val="20"/>
          <w:u w:val="single"/>
        </w:rPr>
        <w:t>分鐘）</w:t>
      </w:r>
    </w:p>
    <w:p w14:paraId="6C21B6AC" w14:textId="77777777" w:rsidR="003166B8" w:rsidRPr="00323979" w:rsidRDefault="003166B8" w:rsidP="003166B8">
      <w:pPr>
        <w:pStyle w:val="Heading1"/>
        <w:keepNext w:val="0"/>
        <w:keepLines w:val="0"/>
        <w:numPr>
          <w:ilvl w:val="0"/>
          <w:numId w:val="188"/>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"https://curriculum.code.org/csd-18/unit6/10/#arrays-and-color-leds3" </w:instrText>
      </w:r>
      <w:r w:rsidRPr="00323979">
        <w:rPr>
          <w:rFonts w:eastAsia="DFKai-SB"/>
        </w:rPr>
        <w:fldChar w:fldCharType="separate"/>
      </w:r>
      <w:r w:rsidRPr="00323979">
        <w:rPr>
          <w:rFonts w:eastAsia="DFKai-SB"/>
          <w:sz w:val="20"/>
          <w:szCs w:val="20"/>
          <w:u w:val="single"/>
        </w:rPr>
        <w:t xml:space="preserve">Arrays and Color LEDs  </w:t>
      </w:r>
      <w:r w:rsidRPr="00323979">
        <w:rPr>
          <w:rFonts w:eastAsia="DFKai-SB"/>
          <w:sz w:val="20"/>
          <w:szCs w:val="20"/>
          <w:u w:val="single"/>
        </w:rPr>
        <w:t>陣列和彩色</w:t>
      </w:r>
      <w:r w:rsidRPr="00323979">
        <w:rPr>
          <w:rFonts w:eastAsia="DFKai-SB"/>
          <w:sz w:val="20"/>
          <w:szCs w:val="20"/>
          <w:u w:val="single"/>
        </w:rPr>
        <w:t>LED</w:t>
      </w:r>
    </w:p>
    <w:p w14:paraId="6469E895" w14:textId="77777777" w:rsidR="003166B8" w:rsidRPr="00323979" w:rsidRDefault="003166B8" w:rsidP="003166B8">
      <w:pPr>
        <w:pStyle w:val="Heading1"/>
        <w:keepNext w:val="0"/>
        <w:keepLines w:val="0"/>
        <w:numPr>
          <w:ilvl w:val="0"/>
          <w:numId w:val="188"/>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"https://curriculum.code.org/csd-18/unit6/10/#arrays-and-color-leds4" </w:instrText>
      </w:r>
      <w:r w:rsidRPr="00323979">
        <w:rPr>
          <w:rFonts w:eastAsia="DFKai-SB"/>
        </w:rPr>
        <w:fldChar w:fldCharType="separate"/>
      </w:r>
      <w:r w:rsidRPr="00323979">
        <w:rPr>
          <w:rFonts w:eastAsia="DFKai-SB"/>
          <w:sz w:val="20"/>
          <w:szCs w:val="20"/>
          <w:u w:val="single"/>
        </w:rPr>
        <w:t xml:space="preserve">Wrap Up (5 min)  </w:t>
      </w:r>
      <w:r w:rsidRPr="00323979">
        <w:rPr>
          <w:rFonts w:eastAsia="DFKai-SB"/>
          <w:sz w:val="20"/>
          <w:szCs w:val="20"/>
          <w:u w:val="single"/>
        </w:rPr>
        <w:t>總結（</w:t>
      </w:r>
      <w:r w:rsidRPr="00323979">
        <w:rPr>
          <w:rFonts w:eastAsia="DFKai-SB"/>
          <w:sz w:val="20"/>
          <w:szCs w:val="20"/>
          <w:u w:val="single"/>
        </w:rPr>
        <w:t>5</w:t>
      </w:r>
      <w:r w:rsidRPr="00323979">
        <w:rPr>
          <w:rFonts w:eastAsia="DFKai-SB"/>
          <w:sz w:val="20"/>
          <w:szCs w:val="20"/>
          <w:u w:val="single"/>
        </w:rPr>
        <w:t>分鐘）</w:t>
      </w:r>
    </w:p>
    <w:p w14:paraId="4E0C7EF5" w14:textId="77777777" w:rsidR="003166B8" w:rsidRPr="00323979" w:rsidRDefault="003166B8" w:rsidP="003166B8">
      <w:pPr>
        <w:pStyle w:val="Heading1"/>
        <w:keepNext w:val="0"/>
        <w:keepLines w:val="0"/>
        <w:numPr>
          <w:ilvl w:val="0"/>
          <w:numId w:val="188"/>
        </w:numPr>
        <w:spacing w:before="0" w:after="24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"https://curriculum.code.org/csd-18/unit6/10/#arrays-and-color-leds5" </w:instrText>
      </w:r>
      <w:r w:rsidRPr="00323979">
        <w:rPr>
          <w:rFonts w:eastAsia="DFKai-SB"/>
        </w:rPr>
        <w:fldChar w:fldCharType="separate"/>
      </w:r>
      <w:r w:rsidRPr="00323979">
        <w:rPr>
          <w:rFonts w:eastAsia="DFKai-SB"/>
          <w:sz w:val="20"/>
          <w:szCs w:val="20"/>
          <w:u w:val="single"/>
        </w:rPr>
        <w:t xml:space="preserve">Discussion: Objects Vs Arrays   </w:t>
      </w:r>
      <w:r w:rsidRPr="00323979">
        <w:rPr>
          <w:rFonts w:eastAsia="DFKai-SB"/>
          <w:sz w:val="20"/>
          <w:szCs w:val="20"/>
          <w:u w:val="single"/>
        </w:rPr>
        <w:t>討論：對象與陣列</w:t>
      </w:r>
    </w:p>
    <w:bookmarkStart w:id="536" w:name="_7ygxwip5cim3" w:colFirst="0" w:colLast="0"/>
    <w:bookmarkEnd w:id="536"/>
    <w:p w14:paraId="506F6D3F"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"https://studio.code.org/s/csd6-2018/stage/10/puzzle/1/" </w:instrText>
      </w:r>
      <w:r w:rsidRPr="00323979">
        <w:rPr>
          <w:rFonts w:eastAsia="DFKai-SB"/>
          <w:color w:val="auto"/>
        </w:rPr>
        <w:fldChar w:fldCharType="separate"/>
      </w:r>
      <w:r w:rsidRPr="00323979">
        <w:rPr>
          <w:rFonts w:eastAsia="DFKai-SB"/>
          <w:b/>
          <w:color w:val="auto"/>
          <w:sz w:val="26"/>
          <w:szCs w:val="26"/>
          <w:u w:val="single"/>
        </w:rPr>
        <w:t>View on Code Studio</w:t>
      </w:r>
    </w:p>
    <w:bookmarkStart w:id="537" w:name="_2lpbwqpskyt2" w:colFirst="0" w:colLast="0"/>
    <w:bookmarkEnd w:id="537"/>
    <w:p w14:paraId="5DBEE778"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 xml:space="preserve">Objectives </w:t>
      </w:r>
      <w:r w:rsidRPr="00323979">
        <w:rPr>
          <w:rFonts w:eastAsia="DFKai-SB"/>
          <w:sz w:val="22"/>
          <w:szCs w:val="22"/>
        </w:rPr>
        <w:t>課程目標</w:t>
      </w:r>
    </w:p>
    <w:p w14:paraId="7FC2E1C6" w14:textId="77777777" w:rsidR="003166B8" w:rsidRPr="00323979" w:rsidRDefault="003166B8" w:rsidP="003166B8">
      <w:pPr>
        <w:pStyle w:val="Heading3"/>
        <w:keepNext w:val="0"/>
        <w:keepLines w:val="0"/>
        <w:spacing w:before="280"/>
        <w:rPr>
          <w:rFonts w:eastAsia="DFKai-SB"/>
          <w:b/>
          <w:color w:val="auto"/>
          <w:sz w:val="26"/>
          <w:szCs w:val="26"/>
        </w:rPr>
      </w:pPr>
      <w:bookmarkStart w:id="538" w:name="_lv9ema5g3cti" w:colFirst="0" w:colLast="0"/>
      <w:bookmarkEnd w:id="538"/>
      <w:r w:rsidRPr="00323979">
        <w:rPr>
          <w:rFonts w:eastAsia="DFKai-SB"/>
          <w:b/>
          <w:color w:val="auto"/>
          <w:sz w:val="26"/>
          <w:szCs w:val="26"/>
        </w:rPr>
        <w:t xml:space="preserve">Students will be able to: </w:t>
      </w:r>
      <w:r w:rsidRPr="00323979">
        <w:rPr>
          <w:rFonts w:eastAsia="DFKai-SB"/>
          <w:b/>
          <w:color w:val="auto"/>
          <w:sz w:val="26"/>
          <w:szCs w:val="26"/>
        </w:rPr>
        <w:t>學生將能</w:t>
      </w:r>
      <w:r w:rsidRPr="00323979">
        <w:rPr>
          <w:rFonts w:eastAsia="DFKai-SB"/>
          <w:b/>
          <w:color w:val="auto"/>
          <w:sz w:val="22"/>
          <w:szCs w:val="22"/>
        </w:rPr>
        <w:t>具備以下能力</w:t>
      </w:r>
      <w:r w:rsidRPr="00323979">
        <w:rPr>
          <w:rFonts w:eastAsia="DFKai-SB"/>
          <w:b/>
          <w:color w:val="auto"/>
          <w:sz w:val="26"/>
          <w:szCs w:val="26"/>
        </w:rPr>
        <w:t>：</w:t>
      </w:r>
    </w:p>
    <w:p w14:paraId="725C5A71" w14:textId="77777777" w:rsidR="003166B8" w:rsidRPr="00323979" w:rsidRDefault="003166B8" w:rsidP="003166B8">
      <w:pPr>
        <w:pStyle w:val="Heading1"/>
        <w:keepNext w:val="0"/>
        <w:keepLines w:val="0"/>
        <w:numPr>
          <w:ilvl w:val="0"/>
          <w:numId w:val="196"/>
        </w:numPr>
        <w:spacing w:before="240" w:after="0"/>
        <w:rPr>
          <w:rFonts w:eastAsia="DFKai-SB"/>
          <w:sz w:val="20"/>
          <w:szCs w:val="20"/>
        </w:rPr>
      </w:pPr>
      <w:r w:rsidRPr="00323979">
        <w:rPr>
          <w:rFonts w:eastAsia="DFKai-SB"/>
          <w:sz w:val="20"/>
          <w:szCs w:val="20"/>
        </w:rPr>
        <w:t xml:space="preserve">Access an element in an array using its index  </w:t>
      </w:r>
      <w:r w:rsidRPr="00323979">
        <w:rPr>
          <w:rFonts w:eastAsia="DFKai-SB"/>
          <w:sz w:val="20"/>
          <w:szCs w:val="20"/>
        </w:rPr>
        <w:t>使用索引讀取陣列中的元素</w:t>
      </w:r>
    </w:p>
    <w:p w14:paraId="5C06A872" w14:textId="77777777" w:rsidR="003166B8" w:rsidRPr="00323979" w:rsidRDefault="003166B8" w:rsidP="003166B8">
      <w:pPr>
        <w:pStyle w:val="Heading1"/>
        <w:keepNext w:val="0"/>
        <w:keepLines w:val="0"/>
        <w:numPr>
          <w:ilvl w:val="0"/>
          <w:numId w:val="196"/>
        </w:numPr>
        <w:spacing w:before="0" w:after="240"/>
        <w:rPr>
          <w:rFonts w:eastAsia="DFKai-SB"/>
          <w:sz w:val="20"/>
          <w:szCs w:val="20"/>
        </w:rPr>
      </w:pPr>
      <w:r w:rsidRPr="00323979">
        <w:rPr>
          <w:rFonts w:eastAsia="DFKai-SB"/>
          <w:sz w:val="20"/>
          <w:szCs w:val="20"/>
        </w:rPr>
        <w:t xml:space="preserve">Use the color LED array to individually control each color LED </w:t>
      </w:r>
      <w:r w:rsidRPr="00323979">
        <w:rPr>
          <w:rFonts w:eastAsia="DFKai-SB"/>
          <w:sz w:val="20"/>
          <w:szCs w:val="20"/>
        </w:rPr>
        <w:t>使用彩色</w:t>
      </w:r>
      <w:r w:rsidRPr="00323979">
        <w:rPr>
          <w:rFonts w:eastAsia="DFKai-SB"/>
          <w:sz w:val="20"/>
          <w:szCs w:val="20"/>
        </w:rPr>
        <w:t>LED</w:t>
      </w:r>
      <w:r w:rsidRPr="00323979">
        <w:rPr>
          <w:rFonts w:eastAsia="DFKai-SB"/>
          <w:sz w:val="20"/>
          <w:szCs w:val="20"/>
        </w:rPr>
        <w:t>陣列分別控制每個顏色的</w:t>
      </w:r>
      <w:r w:rsidRPr="00323979">
        <w:rPr>
          <w:rFonts w:eastAsia="DFKai-SB"/>
          <w:sz w:val="20"/>
          <w:szCs w:val="20"/>
        </w:rPr>
        <w:t>LED</w:t>
      </w:r>
    </w:p>
    <w:p w14:paraId="0678FFF3" w14:textId="77777777" w:rsidR="003166B8" w:rsidRPr="00323979" w:rsidRDefault="003166B8" w:rsidP="003166B8">
      <w:pPr>
        <w:pStyle w:val="Heading2"/>
        <w:keepNext w:val="0"/>
        <w:keepLines w:val="0"/>
        <w:spacing w:after="80"/>
        <w:rPr>
          <w:rFonts w:eastAsia="DFKai-SB"/>
          <w:b/>
          <w:sz w:val="34"/>
          <w:szCs w:val="34"/>
        </w:rPr>
      </w:pPr>
      <w:bookmarkStart w:id="539" w:name="_w1h6k4awggkh" w:colFirst="0" w:colLast="0"/>
      <w:bookmarkEnd w:id="539"/>
      <w:r w:rsidRPr="00323979">
        <w:rPr>
          <w:rFonts w:eastAsia="DFKai-SB"/>
          <w:b/>
          <w:sz w:val="34"/>
          <w:szCs w:val="34"/>
        </w:rPr>
        <w:t xml:space="preserve">Vocabulary </w:t>
      </w:r>
      <w:r w:rsidRPr="00323979">
        <w:rPr>
          <w:rFonts w:eastAsia="DFKai-SB"/>
          <w:b/>
          <w:sz w:val="34"/>
          <w:szCs w:val="34"/>
        </w:rPr>
        <w:t>詞彙</w:t>
      </w:r>
    </w:p>
    <w:p w14:paraId="6AFFBB48" w14:textId="77777777" w:rsidR="003166B8" w:rsidRPr="00323979" w:rsidRDefault="003166B8" w:rsidP="003166B8">
      <w:pPr>
        <w:pStyle w:val="Heading1"/>
        <w:keepNext w:val="0"/>
        <w:keepLines w:val="0"/>
        <w:numPr>
          <w:ilvl w:val="0"/>
          <w:numId w:val="202"/>
        </w:numPr>
        <w:spacing w:before="240" w:after="0"/>
        <w:rPr>
          <w:rFonts w:eastAsia="DFKai-SB"/>
          <w:sz w:val="20"/>
          <w:szCs w:val="20"/>
        </w:rPr>
      </w:pPr>
      <w:r w:rsidRPr="00323979">
        <w:rPr>
          <w:rFonts w:eastAsia="DFKai-SB"/>
          <w:b/>
          <w:sz w:val="20"/>
          <w:szCs w:val="20"/>
        </w:rPr>
        <w:t>Array</w:t>
      </w:r>
      <w:r w:rsidRPr="00323979">
        <w:rPr>
          <w:rFonts w:eastAsia="DFKai-SB"/>
          <w:sz w:val="20"/>
          <w:szCs w:val="20"/>
        </w:rPr>
        <w:t xml:space="preserve"> - A data structure in JavaScript used to represent a list.</w:t>
      </w:r>
    </w:p>
    <w:p w14:paraId="6FC0A739" w14:textId="77777777" w:rsidR="003166B8" w:rsidRPr="00323979" w:rsidRDefault="003166B8" w:rsidP="003166B8">
      <w:pPr>
        <w:numPr>
          <w:ilvl w:val="0"/>
          <w:numId w:val="202"/>
        </w:numPr>
        <w:rPr>
          <w:rFonts w:eastAsia="DFKai-SB"/>
        </w:rPr>
      </w:pPr>
      <w:r w:rsidRPr="00323979">
        <w:rPr>
          <w:rFonts w:eastAsia="DFKai-SB"/>
        </w:rPr>
        <w:t>Array  -  JavaScript</w:t>
      </w:r>
      <w:r w:rsidRPr="00323979">
        <w:rPr>
          <w:rFonts w:eastAsia="DFKai-SB"/>
        </w:rPr>
        <w:t>中用來表示列表的資料結構。</w:t>
      </w:r>
    </w:p>
    <w:p w14:paraId="4CDC2F77" w14:textId="77777777" w:rsidR="003166B8" w:rsidRPr="00323979" w:rsidRDefault="003166B8" w:rsidP="003166B8">
      <w:pPr>
        <w:pStyle w:val="Heading2"/>
        <w:keepNext w:val="0"/>
        <w:keepLines w:val="0"/>
        <w:spacing w:after="80"/>
        <w:rPr>
          <w:rFonts w:eastAsia="DFKai-SB"/>
          <w:b/>
          <w:sz w:val="34"/>
          <w:szCs w:val="34"/>
        </w:rPr>
      </w:pPr>
      <w:bookmarkStart w:id="540" w:name="_cy4kfl6mn9u4" w:colFirst="0" w:colLast="0"/>
      <w:bookmarkEnd w:id="540"/>
      <w:r w:rsidRPr="00323979">
        <w:rPr>
          <w:rFonts w:eastAsia="DFKai-SB"/>
          <w:b/>
          <w:sz w:val="34"/>
          <w:szCs w:val="34"/>
        </w:rPr>
        <w:t xml:space="preserve">Introduced Code </w:t>
      </w:r>
      <w:r w:rsidRPr="00323979">
        <w:rPr>
          <w:rFonts w:eastAsia="DFKai-SB"/>
          <w:b/>
          <w:sz w:val="34"/>
          <w:szCs w:val="34"/>
        </w:rPr>
        <w:t>介紹</w:t>
      </w:r>
      <w:r w:rsidRPr="00323979">
        <w:rPr>
          <w:rFonts w:eastAsia="DFKai-SB"/>
          <w:b/>
          <w:sz w:val="22"/>
          <w:szCs w:val="22"/>
        </w:rPr>
        <w:t>程式</w:t>
      </w:r>
      <w:r w:rsidRPr="00323979">
        <w:rPr>
          <w:rFonts w:eastAsia="DFKai-SB"/>
          <w:b/>
          <w:sz w:val="34"/>
          <w:szCs w:val="34"/>
        </w:rPr>
        <w:t>碼</w:t>
      </w:r>
    </w:p>
    <w:p w14:paraId="3615C884" w14:textId="77777777" w:rsidR="003166B8" w:rsidRPr="00323979" w:rsidRDefault="003166B8" w:rsidP="003166B8">
      <w:pPr>
        <w:pStyle w:val="Heading1"/>
        <w:keepNext w:val="0"/>
        <w:keepLines w:val="0"/>
        <w:numPr>
          <w:ilvl w:val="0"/>
          <w:numId w:val="187"/>
        </w:numPr>
        <w:spacing w:before="240" w:after="0"/>
        <w:rPr>
          <w:rFonts w:eastAsia="DFKai-SB"/>
          <w:sz w:val="20"/>
          <w:szCs w:val="20"/>
        </w:rPr>
      </w:pPr>
      <w:r w:rsidRPr="00323979">
        <w:rPr>
          <w:rFonts w:eastAsia="DFKai-SB"/>
        </w:rPr>
        <w:fldChar w:fldCharType="begin"/>
      </w:r>
      <w:r w:rsidRPr="00323979">
        <w:rPr>
          <w:rFonts w:eastAsia="DFKai-SB"/>
        </w:rPr>
        <w:instrText xml:space="preserve"> HYPERLINK "https://docs.code.org/applab/colorLeds/" </w:instrText>
      </w:r>
      <w:r w:rsidRPr="00323979">
        <w:rPr>
          <w:rFonts w:eastAsia="DFKai-SB"/>
        </w:rPr>
        <w:fldChar w:fldCharType="separate"/>
      </w:r>
      <w:r w:rsidRPr="00323979">
        <w:rPr>
          <w:rFonts w:eastAsia="DFKai-SB"/>
          <w:sz w:val="20"/>
          <w:szCs w:val="20"/>
          <w:u w:val="single"/>
          <w:shd w:val="clear" w:color="auto" w:fill="F78183"/>
        </w:rPr>
        <w:t>colorLeds</w:t>
      </w:r>
    </w:p>
    <w:p w14:paraId="7CBA3316" w14:textId="77777777" w:rsidR="003166B8" w:rsidRPr="00323979" w:rsidRDefault="003166B8" w:rsidP="003166B8">
      <w:pPr>
        <w:pStyle w:val="Heading1"/>
        <w:keepNext w:val="0"/>
        <w:keepLines w:val="0"/>
        <w:numPr>
          <w:ilvl w:val="0"/>
          <w:numId w:val="187"/>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"https://docs.code.org/applab/on/" </w:instrText>
      </w:r>
      <w:r w:rsidRPr="00323979">
        <w:rPr>
          <w:rFonts w:eastAsia="DFKai-SB"/>
        </w:rPr>
        <w:fldChar w:fldCharType="separate"/>
      </w:r>
      <w:r w:rsidRPr="00323979">
        <w:rPr>
          <w:rFonts w:eastAsia="DFKai-SB"/>
          <w:sz w:val="20"/>
          <w:szCs w:val="20"/>
          <w:u w:val="single"/>
          <w:shd w:val="clear" w:color="auto" w:fill="F78183"/>
        </w:rPr>
        <w:t>colorLeds[index].on()</w:t>
      </w:r>
    </w:p>
    <w:p w14:paraId="0E46C99B" w14:textId="77777777" w:rsidR="003166B8" w:rsidRPr="00323979" w:rsidRDefault="003166B8" w:rsidP="003166B8">
      <w:pPr>
        <w:pStyle w:val="Heading1"/>
        <w:keepNext w:val="0"/>
        <w:keepLines w:val="0"/>
        <w:numPr>
          <w:ilvl w:val="0"/>
          <w:numId w:val="187"/>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"https://docs.code.org/applab/blink/" </w:instrText>
      </w:r>
      <w:r w:rsidRPr="00323979">
        <w:rPr>
          <w:rFonts w:eastAsia="DFKai-SB"/>
        </w:rPr>
        <w:fldChar w:fldCharType="separate"/>
      </w:r>
      <w:r w:rsidRPr="00323979">
        <w:rPr>
          <w:rFonts w:eastAsia="DFKai-SB"/>
          <w:sz w:val="20"/>
          <w:szCs w:val="20"/>
          <w:u w:val="single"/>
          <w:shd w:val="clear" w:color="auto" w:fill="F78183"/>
        </w:rPr>
        <w:t>colorLeds[index].blink(interval)</w:t>
      </w:r>
    </w:p>
    <w:p w14:paraId="4CB10777" w14:textId="77777777" w:rsidR="003166B8" w:rsidRPr="00323979" w:rsidRDefault="003166B8" w:rsidP="003166B8">
      <w:pPr>
        <w:pStyle w:val="Heading1"/>
        <w:keepNext w:val="0"/>
        <w:keepLines w:val="0"/>
        <w:numPr>
          <w:ilvl w:val="0"/>
          <w:numId w:val="187"/>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"https://docs.code.org/applab/intensity/" </w:instrText>
      </w:r>
      <w:r w:rsidRPr="00323979">
        <w:rPr>
          <w:rFonts w:eastAsia="DFKai-SB"/>
        </w:rPr>
        <w:fldChar w:fldCharType="separate"/>
      </w:r>
      <w:r w:rsidRPr="00323979">
        <w:rPr>
          <w:rFonts w:eastAsia="DFKai-SB"/>
          <w:sz w:val="20"/>
          <w:szCs w:val="20"/>
          <w:u w:val="single"/>
          <w:shd w:val="clear" w:color="auto" w:fill="F78183"/>
        </w:rPr>
        <w:t>colorLeds[index].intensity(brightness)</w:t>
      </w:r>
    </w:p>
    <w:p w14:paraId="3E7836FF" w14:textId="77777777" w:rsidR="003166B8" w:rsidRPr="00323979" w:rsidRDefault="003166B8" w:rsidP="003166B8">
      <w:pPr>
        <w:pStyle w:val="Heading1"/>
        <w:keepNext w:val="0"/>
        <w:keepLines w:val="0"/>
        <w:numPr>
          <w:ilvl w:val="0"/>
          <w:numId w:val="187"/>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"https://docs.code.org/applab/color/" </w:instrText>
      </w:r>
      <w:r w:rsidRPr="00323979">
        <w:rPr>
          <w:rFonts w:eastAsia="DFKai-SB"/>
        </w:rPr>
        <w:fldChar w:fldCharType="separate"/>
      </w:r>
      <w:r w:rsidRPr="00323979">
        <w:rPr>
          <w:rFonts w:eastAsia="DFKai-SB"/>
          <w:sz w:val="20"/>
          <w:szCs w:val="20"/>
          <w:u w:val="single"/>
          <w:shd w:val="clear" w:color="auto" w:fill="F78183"/>
        </w:rPr>
        <w:t>colorLeds[index].color(color)</w:t>
      </w:r>
    </w:p>
    <w:p w14:paraId="24E2BB84" w14:textId="77777777" w:rsidR="003166B8" w:rsidRPr="00323979" w:rsidRDefault="003166B8" w:rsidP="003166B8">
      <w:pPr>
        <w:pStyle w:val="Heading1"/>
        <w:keepNext w:val="0"/>
        <w:keepLines w:val="0"/>
        <w:numPr>
          <w:ilvl w:val="0"/>
          <w:numId w:val="187"/>
        </w:numPr>
        <w:spacing w:before="0" w:after="24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"https://docs.code.org/applab/accessListItem/" </w:instrText>
      </w:r>
      <w:r w:rsidRPr="00323979">
        <w:rPr>
          <w:rFonts w:eastAsia="DFKai-SB"/>
        </w:rPr>
        <w:fldChar w:fldCharType="separate"/>
      </w:r>
      <w:r w:rsidRPr="00323979">
        <w:rPr>
          <w:rFonts w:eastAsia="DFKai-SB"/>
          <w:sz w:val="20"/>
          <w:szCs w:val="20"/>
          <w:u w:val="single"/>
          <w:shd w:val="clear" w:color="auto" w:fill="BB77C7"/>
        </w:rPr>
        <w:t>list[index];</w:t>
      </w:r>
    </w:p>
    <w:bookmarkStart w:id="541" w:name="_5j5284cei00t" w:colFirst="0" w:colLast="0"/>
    <w:bookmarkEnd w:id="541"/>
    <w:p w14:paraId="2940797E"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lastRenderedPageBreak/>
        <w:fldChar w:fldCharType="end"/>
      </w:r>
      <w:r w:rsidRPr="00323979">
        <w:rPr>
          <w:rFonts w:eastAsia="DFKai-SB"/>
          <w:b/>
          <w:sz w:val="34"/>
          <w:szCs w:val="34"/>
        </w:rPr>
        <w:t xml:space="preserve">Support </w:t>
      </w:r>
      <w:r w:rsidRPr="00323979">
        <w:rPr>
          <w:rFonts w:eastAsia="DFKai-SB"/>
          <w:b/>
          <w:sz w:val="34"/>
          <w:szCs w:val="34"/>
        </w:rPr>
        <w:t>支持</w:t>
      </w:r>
    </w:p>
    <w:bookmarkStart w:id="542" w:name="_ig56toswk5yi" w:colFirst="0" w:colLast="0"/>
    <w:bookmarkEnd w:id="542"/>
    <w:p w14:paraId="298195A4"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begin"/>
      </w:r>
      <w:r w:rsidRPr="00323979">
        <w:rPr>
          <w:rFonts w:eastAsia="DFKai-SB"/>
          <w:color w:val="auto"/>
        </w:rPr>
        <w:instrText xml:space="preserve"> HYPERLINK "https://forum.code.org/tags/c/csd/csd-unit-6-lesson-10" \h </w:instrText>
      </w:r>
      <w:r w:rsidRPr="00323979">
        <w:rPr>
          <w:rFonts w:eastAsia="DFKai-SB"/>
          <w:color w:val="auto"/>
        </w:rPr>
        <w:fldChar w:fldCharType="separate"/>
      </w:r>
      <w:r w:rsidRPr="00323979">
        <w:rPr>
          <w:rFonts w:eastAsia="DFKai-SB"/>
          <w:b/>
          <w:color w:val="auto"/>
          <w:sz w:val="26"/>
          <w:szCs w:val="26"/>
          <w:u w:val="single"/>
        </w:rPr>
        <w:t xml:space="preserve">Lesson Forum  </w:t>
      </w:r>
      <w:r w:rsidRPr="00323979">
        <w:rPr>
          <w:rFonts w:eastAsia="DFKai-SB"/>
          <w:b/>
          <w:color w:val="auto"/>
          <w:sz w:val="26"/>
          <w:szCs w:val="26"/>
          <w:u w:val="single"/>
        </w:rPr>
        <w:fldChar w:fldCharType="end"/>
      </w:r>
      <w:hyperlink r:id="rId321">
        <w:r w:rsidRPr="00323979">
          <w:rPr>
            <w:rFonts w:eastAsia="DFKai-SB"/>
            <w:b/>
            <w:color w:val="auto"/>
            <w:sz w:val="22"/>
            <w:szCs w:val="22"/>
            <w:u w:val="single"/>
          </w:rPr>
          <w:t>討論區</w:t>
        </w:r>
      </w:hyperlink>
      <w:r w:rsidRPr="00323979">
        <w:rPr>
          <w:rFonts w:eastAsia="DFKai-SB"/>
          <w:color w:val="auto"/>
        </w:rPr>
        <w:fldChar w:fldCharType="begin"/>
      </w:r>
      <w:r w:rsidRPr="00323979">
        <w:rPr>
          <w:rFonts w:eastAsia="DFKai-SB"/>
          <w:color w:val="auto"/>
        </w:rPr>
        <w:instrText xml:space="preserve"> HYPERLINK "https://forum.code.org/tags/c/csd/csd-unit-6-lesson-10" </w:instrText>
      </w:r>
      <w:r w:rsidRPr="00323979">
        <w:rPr>
          <w:rFonts w:eastAsia="DFKai-SB"/>
          <w:color w:val="auto"/>
        </w:rPr>
        <w:fldChar w:fldCharType="separate"/>
      </w:r>
    </w:p>
    <w:bookmarkStart w:id="543" w:name="_6q7iervqlg3s" w:colFirst="0" w:colLast="0"/>
    <w:bookmarkEnd w:id="543"/>
    <w:p w14:paraId="6B567743"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end"/>
      </w:r>
      <w:hyperlink r:id="rId322">
        <w:r w:rsidRPr="00323979">
          <w:rPr>
            <w:rFonts w:eastAsia="DFKai-SB"/>
            <w:b/>
            <w:color w:val="auto"/>
            <w:sz w:val="26"/>
            <w:szCs w:val="26"/>
            <w:u w:val="single"/>
          </w:rPr>
          <w:t xml:space="preserve">Report a Bug  </w:t>
        </w:r>
      </w:hyperlink>
      <w:hyperlink r:id="rId323">
        <w:r w:rsidRPr="00323979">
          <w:rPr>
            <w:rFonts w:eastAsia="DFKai-SB"/>
            <w:b/>
            <w:color w:val="auto"/>
            <w:sz w:val="22"/>
            <w:szCs w:val="22"/>
            <w:u w:val="single"/>
          </w:rPr>
          <w:t>問題回報</w:t>
        </w:r>
      </w:hyperlink>
      <w:r w:rsidRPr="00323979">
        <w:rPr>
          <w:rFonts w:eastAsia="DFKai-SB"/>
          <w:color w:val="auto"/>
        </w:rPr>
        <w:fldChar w:fldCharType="begin"/>
      </w:r>
      <w:r w:rsidRPr="00323979">
        <w:rPr>
          <w:rFonts w:eastAsia="DFKai-SB"/>
          <w:color w:val="auto"/>
        </w:rPr>
        <w:instrText xml:space="preserve"> HYPERLINK "https://support.code.org/hc/en-us/requests/new?description=Bug%20in%20CS%20Discoveries%202018%20unit%206%20lesson%2010%20curriculum.code.org/csd-18/unit6/10/" </w:instrText>
      </w:r>
      <w:r w:rsidRPr="00323979">
        <w:rPr>
          <w:rFonts w:eastAsia="DFKai-SB"/>
          <w:color w:val="auto"/>
        </w:rPr>
        <w:fldChar w:fldCharType="separate"/>
      </w:r>
    </w:p>
    <w:bookmarkStart w:id="544" w:name="_dzrh046dxgv6" w:colFirst="0" w:colLast="0"/>
    <w:bookmarkEnd w:id="544"/>
    <w:p w14:paraId="6F2A3881"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r w:rsidRPr="00323979">
        <w:rPr>
          <w:rFonts w:eastAsia="DFKai-SB"/>
          <w:b/>
          <w:sz w:val="46"/>
          <w:szCs w:val="46"/>
        </w:rPr>
        <w:t xml:space="preserve">Teaching Guide </w:t>
      </w:r>
      <w:r w:rsidRPr="00323979">
        <w:rPr>
          <w:rFonts w:eastAsia="DFKai-SB"/>
          <w:b/>
          <w:sz w:val="46"/>
          <w:szCs w:val="46"/>
        </w:rPr>
        <w:t>教學指南</w:t>
      </w:r>
    </w:p>
    <w:p w14:paraId="41C68DBF" w14:textId="77777777" w:rsidR="003166B8" w:rsidRPr="00323979" w:rsidRDefault="003166B8" w:rsidP="003166B8">
      <w:pPr>
        <w:pStyle w:val="Heading2"/>
        <w:keepNext w:val="0"/>
        <w:keepLines w:val="0"/>
        <w:spacing w:after="80"/>
        <w:rPr>
          <w:rFonts w:eastAsia="DFKai-SB"/>
          <w:b/>
          <w:sz w:val="34"/>
          <w:szCs w:val="34"/>
        </w:rPr>
      </w:pPr>
      <w:bookmarkStart w:id="545" w:name="_750repkp29ph" w:colFirst="0" w:colLast="0"/>
      <w:bookmarkEnd w:id="545"/>
      <w:r w:rsidRPr="00323979">
        <w:rPr>
          <w:rFonts w:eastAsia="DFKai-SB"/>
          <w:b/>
          <w:sz w:val="34"/>
          <w:szCs w:val="34"/>
        </w:rPr>
        <w:t xml:space="preserve">Warm Up (5 min) </w:t>
      </w:r>
      <w:r w:rsidRPr="00323979">
        <w:rPr>
          <w:rFonts w:eastAsia="DFKai-SB"/>
          <w:b/>
          <w:sz w:val="34"/>
          <w:szCs w:val="34"/>
        </w:rPr>
        <w:t>暖身（</w:t>
      </w:r>
      <w:r w:rsidRPr="00323979">
        <w:rPr>
          <w:rFonts w:eastAsia="DFKai-SB"/>
          <w:b/>
          <w:sz w:val="34"/>
          <w:szCs w:val="34"/>
        </w:rPr>
        <w:t>5</w:t>
      </w:r>
      <w:r w:rsidRPr="00323979">
        <w:rPr>
          <w:rFonts w:eastAsia="DFKai-SB"/>
          <w:b/>
          <w:sz w:val="34"/>
          <w:szCs w:val="34"/>
        </w:rPr>
        <w:t>分鐘）</w:t>
      </w:r>
    </w:p>
    <w:p w14:paraId="7938ACFA" w14:textId="77777777" w:rsidR="003166B8" w:rsidRPr="00323979" w:rsidRDefault="003166B8" w:rsidP="003166B8">
      <w:pPr>
        <w:pStyle w:val="Heading3"/>
        <w:keepNext w:val="0"/>
        <w:keepLines w:val="0"/>
        <w:spacing w:before="280"/>
        <w:rPr>
          <w:rFonts w:eastAsia="DFKai-SB"/>
          <w:b/>
          <w:color w:val="auto"/>
          <w:sz w:val="26"/>
          <w:szCs w:val="26"/>
        </w:rPr>
      </w:pPr>
      <w:bookmarkStart w:id="546" w:name="_qweynvkl8q28" w:colFirst="0" w:colLast="0"/>
      <w:bookmarkEnd w:id="546"/>
      <w:r w:rsidRPr="00323979">
        <w:rPr>
          <w:rFonts w:eastAsia="DFKai-SB"/>
          <w:b/>
          <w:color w:val="auto"/>
          <w:sz w:val="26"/>
          <w:szCs w:val="26"/>
        </w:rPr>
        <w:t xml:space="preserve">Discussion: What is a List? </w:t>
      </w:r>
      <w:r w:rsidRPr="00323979">
        <w:rPr>
          <w:rFonts w:eastAsia="DFKai-SB"/>
          <w:b/>
          <w:color w:val="auto"/>
          <w:sz w:val="26"/>
          <w:szCs w:val="26"/>
        </w:rPr>
        <w:t>討論：什麼是清單？</w:t>
      </w:r>
    </w:p>
    <w:p w14:paraId="0E50F5CC"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b/>
          <w:sz w:val="20"/>
          <w:szCs w:val="20"/>
        </w:rPr>
        <w:t>Set Up:</w:t>
      </w:r>
      <w:r w:rsidRPr="00323979">
        <w:rPr>
          <w:rFonts w:eastAsia="DFKai-SB"/>
          <w:sz w:val="20"/>
          <w:szCs w:val="20"/>
        </w:rPr>
        <w:t xml:space="preserve"> Have students take out their journals. In their journals have students respond to the following prompt.</w:t>
      </w:r>
    </w:p>
    <w:p w14:paraId="52F25A11" w14:textId="77777777" w:rsidR="003166B8" w:rsidRPr="00323979" w:rsidRDefault="003166B8" w:rsidP="003166B8">
      <w:pPr>
        <w:rPr>
          <w:rFonts w:eastAsia="DFKai-SB"/>
        </w:rPr>
      </w:pPr>
      <w:r w:rsidRPr="00323979">
        <w:rPr>
          <w:rFonts w:eastAsia="DFKai-SB"/>
        </w:rPr>
        <w:t>設置：讓學生拿出他們的學習日誌。在他們的學習日誌中，讓學生回應以下提問。</w:t>
      </w:r>
    </w:p>
    <w:p w14:paraId="3676188A" w14:textId="77777777" w:rsidR="003166B8" w:rsidRPr="00323979" w:rsidRDefault="003166B8" w:rsidP="003166B8">
      <w:pPr>
        <w:pStyle w:val="Heading1"/>
        <w:keepNext w:val="0"/>
        <w:keepLines w:val="0"/>
        <w:spacing w:before="480"/>
        <w:rPr>
          <w:rFonts w:eastAsia="DFKai-SB"/>
          <w:sz w:val="20"/>
          <w:szCs w:val="20"/>
        </w:rPr>
      </w:pPr>
      <w:bookmarkStart w:id="547" w:name="_m4j6dku8j0l5" w:colFirst="0" w:colLast="0"/>
      <w:bookmarkEnd w:id="547"/>
      <w:r w:rsidRPr="00323979">
        <w:rPr>
          <w:rFonts w:eastAsia="DFKai-SB"/>
          <w:sz w:val="20"/>
          <w:szCs w:val="20"/>
        </w:rPr>
        <w:t xml:space="preserve">Discussion Goal </w:t>
      </w:r>
      <w:r w:rsidRPr="00323979">
        <w:rPr>
          <w:rFonts w:eastAsia="DFKai-SB"/>
          <w:sz w:val="20"/>
          <w:szCs w:val="20"/>
        </w:rPr>
        <w:t>討論目標</w:t>
      </w:r>
    </w:p>
    <w:p w14:paraId="6B984238" w14:textId="77777777" w:rsidR="003166B8" w:rsidRPr="00323979" w:rsidRDefault="003166B8" w:rsidP="003166B8">
      <w:pPr>
        <w:pStyle w:val="Heading1"/>
        <w:keepNext w:val="0"/>
        <w:keepLines w:val="0"/>
        <w:spacing w:before="480"/>
        <w:rPr>
          <w:rFonts w:eastAsia="DFKai-SB"/>
          <w:sz w:val="20"/>
          <w:szCs w:val="20"/>
        </w:rPr>
      </w:pPr>
      <w:bookmarkStart w:id="548" w:name="_xiosl1vbfg2k" w:colFirst="0" w:colLast="0"/>
      <w:bookmarkEnd w:id="548"/>
      <w:r w:rsidRPr="00323979">
        <w:rPr>
          <w:rFonts w:eastAsia="DFKai-SB"/>
          <w:sz w:val="20"/>
          <w:szCs w:val="20"/>
        </w:rPr>
        <w:t>While the types of lists students come up with vary from class to class, the two main characteristics of lists that students should understand is that they usually are comprised of items of the same type (tasks to complete, names of people, song titles, grocery items, etc.) and that they have an order. Some common types of lists include a to-do list, a class roster, a playlist, or a grocery list.</w:t>
      </w:r>
    </w:p>
    <w:p w14:paraId="4B314140" w14:textId="77777777" w:rsidR="003166B8" w:rsidRPr="00323979" w:rsidRDefault="003166B8" w:rsidP="003166B8">
      <w:pPr>
        <w:rPr>
          <w:rFonts w:eastAsia="DFKai-SB"/>
        </w:rPr>
      </w:pPr>
      <w:r w:rsidRPr="00323979">
        <w:rPr>
          <w:rFonts w:eastAsia="DFKai-SB"/>
        </w:rPr>
        <w:t>雖然學生提出的列表類型因班級而異，但學生應該理解列表的兩個主要特性是它們通常由相同類型的項目組成（要完成的任務，人名，歌名，雜貨物品等）而且他們有一定的順序。一些常見類型的列表包括待辦事項列表，班級名單，播放列表或購物清單。</w:t>
      </w:r>
    </w:p>
    <w:p w14:paraId="3BA10519" w14:textId="77777777" w:rsidR="003166B8" w:rsidRPr="00323979" w:rsidRDefault="003166B8" w:rsidP="003166B8">
      <w:pPr>
        <w:pStyle w:val="Heading1"/>
        <w:keepNext w:val="0"/>
        <w:keepLines w:val="0"/>
        <w:spacing w:before="480"/>
        <w:rPr>
          <w:rFonts w:eastAsia="DFKai-SB"/>
          <w:sz w:val="20"/>
          <w:szCs w:val="20"/>
        </w:rPr>
      </w:pPr>
      <w:bookmarkStart w:id="549" w:name="_h8bxa057tt8n" w:colFirst="0" w:colLast="0"/>
      <w:bookmarkEnd w:id="549"/>
      <w:r w:rsidRPr="00323979">
        <w:rPr>
          <w:rFonts w:eastAsia="DFKai-SB"/>
          <w:b/>
          <w:sz w:val="20"/>
          <w:szCs w:val="20"/>
        </w:rPr>
        <w:t>Prompt:</w:t>
      </w:r>
      <w:r w:rsidRPr="00323979">
        <w:rPr>
          <w:rFonts w:eastAsia="DFKai-SB"/>
          <w:sz w:val="20"/>
          <w:szCs w:val="20"/>
        </w:rPr>
        <w:t xml:space="preserve"> What is a list? What do you use lists for? </w:t>
      </w:r>
      <w:r w:rsidRPr="00323979">
        <w:rPr>
          <w:rFonts w:eastAsia="DFKai-SB"/>
          <w:sz w:val="20"/>
          <w:szCs w:val="20"/>
        </w:rPr>
        <w:t>提示：什麼是清單？你用什麼列表？</w:t>
      </w:r>
    </w:p>
    <w:p w14:paraId="2B4D698C" w14:textId="77777777" w:rsidR="003166B8" w:rsidRPr="00323979" w:rsidRDefault="003166B8" w:rsidP="003166B8">
      <w:pPr>
        <w:pStyle w:val="Heading1"/>
        <w:keepNext w:val="0"/>
        <w:keepLines w:val="0"/>
        <w:spacing w:before="480"/>
        <w:rPr>
          <w:rFonts w:eastAsia="DFKai-SB"/>
          <w:sz w:val="20"/>
          <w:szCs w:val="20"/>
        </w:rPr>
      </w:pPr>
      <w:bookmarkStart w:id="550" w:name="_e3gopis6mrme" w:colFirst="0" w:colLast="0"/>
      <w:bookmarkEnd w:id="550"/>
      <w:r w:rsidRPr="00323979">
        <w:rPr>
          <w:rFonts w:eastAsia="DFKai-SB"/>
          <w:b/>
          <w:sz w:val="20"/>
          <w:szCs w:val="20"/>
        </w:rPr>
        <w:t>Discuss:</w:t>
      </w:r>
      <w:r w:rsidRPr="00323979">
        <w:rPr>
          <w:rFonts w:eastAsia="DFKai-SB"/>
          <w:sz w:val="20"/>
          <w:szCs w:val="20"/>
        </w:rPr>
        <w:t xml:space="preserve"> Once students have had time to write down their own thoughts, have them share out to the whole class. Work as a class to try to get an understanding of what a list is.</w:t>
      </w:r>
    </w:p>
    <w:p w14:paraId="53D6F50D" w14:textId="77777777" w:rsidR="003166B8" w:rsidRPr="00323979" w:rsidRDefault="003166B8" w:rsidP="003166B8">
      <w:pPr>
        <w:rPr>
          <w:rFonts w:eastAsia="DFKai-SB"/>
        </w:rPr>
      </w:pPr>
      <w:r w:rsidRPr="00323979">
        <w:rPr>
          <w:rFonts w:eastAsia="DFKai-SB"/>
        </w:rPr>
        <w:t>討論：一旦學生有時間寫下自己的想法，讓他們分享給全班同學。全班一起來嘗試了解什麼是列表</w:t>
      </w:r>
    </w:p>
    <w:p w14:paraId="7883E1B7" w14:textId="77777777" w:rsidR="003166B8" w:rsidRPr="00323979" w:rsidRDefault="003166B8" w:rsidP="003166B8">
      <w:pPr>
        <w:pStyle w:val="Heading1"/>
        <w:keepNext w:val="0"/>
        <w:keepLines w:val="0"/>
        <w:spacing w:before="480"/>
        <w:rPr>
          <w:rFonts w:eastAsia="DFKai-SB"/>
          <w:sz w:val="20"/>
          <w:szCs w:val="20"/>
        </w:rPr>
      </w:pPr>
      <w:bookmarkStart w:id="551" w:name="_wd0fb3mymks4" w:colFirst="0" w:colLast="0"/>
      <w:bookmarkEnd w:id="551"/>
      <w:r w:rsidRPr="00323979">
        <w:rPr>
          <w:rFonts w:eastAsia="DFKai-SB"/>
          <w:sz w:val="20"/>
          <w:szCs w:val="20"/>
        </w:rPr>
        <w:lastRenderedPageBreak/>
        <w:t xml:space="preserve">Remarks </w:t>
      </w:r>
      <w:r w:rsidRPr="00323979">
        <w:rPr>
          <w:rFonts w:eastAsia="DFKai-SB"/>
          <w:sz w:val="20"/>
          <w:szCs w:val="20"/>
        </w:rPr>
        <w:t>備註</w:t>
      </w:r>
    </w:p>
    <w:p w14:paraId="76771C31" w14:textId="77777777" w:rsidR="003166B8" w:rsidRPr="00323979" w:rsidRDefault="003166B8" w:rsidP="003166B8">
      <w:pPr>
        <w:pStyle w:val="Heading1"/>
        <w:keepNext w:val="0"/>
        <w:keepLines w:val="0"/>
        <w:spacing w:before="480"/>
        <w:rPr>
          <w:rFonts w:eastAsia="DFKai-SB"/>
          <w:sz w:val="20"/>
          <w:szCs w:val="20"/>
        </w:rPr>
      </w:pPr>
      <w:bookmarkStart w:id="552" w:name="_4addw7aq1gg1" w:colFirst="0" w:colLast="0"/>
      <w:bookmarkEnd w:id="552"/>
      <w:r w:rsidRPr="00323979">
        <w:rPr>
          <w:rFonts w:eastAsia="DFKai-SB"/>
          <w:sz w:val="20"/>
          <w:szCs w:val="20"/>
        </w:rPr>
        <w:t>When we program, we sometimes want to store lists of items. In Javascript, we do this using an array. An array is a collection of items that are stored in a particular order. We're going to look at different ways to use arrays, and then see how they will help us to control more LEDs on the Circuit Playground.</w:t>
      </w:r>
    </w:p>
    <w:p w14:paraId="52818799" w14:textId="77777777" w:rsidR="003166B8" w:rsidRPr="00323979" w:rsidRDefault="003166B8" w:rsidP="003166B8">
      <w:pPr>
        <w:rPr>
          <w:rFonts w:eastAsia="DFKai-SB"/>
        </w:rPr>
      </w:pPr>
      <w:r w:rsidRPr="00323979">
        <w:rPr>
          <w:rFonts w:eastAsia="DFKai-SB"/>
        </w:rPr>
        <w:t>當我們寫程式時，我們有時想要存儲項目列表。</w:t>
      </w:r>
      <w:r w:rsidRPr="00323979">
        <w:rPr>
          <w:rFonts w:eastAsia="DFKai-SB"/>
        </w:rPr>
        <w:t xml:space="preserve"> </w:t>
      </w:r>
      <w:r w:rsidRPr="00323979">
        <w:rPr>
          <w:rFonts w:eastAsia="DFKai-SB"/>
        </w:rPr>
        <w:t>在</w:t>
      </w:r>
      <w:r w:rsidRPr="00323979">
        <w:rPr>
          <w:rFonts w:eastAsia="DFKai-SB"/>
        </w:rPr>
        <w:t>Javascript</w:t>
      </w:r>
      <w:r w:rsidRPr="00323979">
        <w:rPr>
          <w:rFonts w:eastAsia="DFKai-SB"/>
        </w:rPr>
        <w:t>中，我們使用陣列執行此操作。</w:t>
      </w:r>
      <w:r w:rsidRPr="00323979">
        <w:rPr>
          <w:rFonts w:eastAsia="DFKai-SB"/>
        </w:rPr>
        <w:t xml:space="preserve"> </w:t>
      </w:r>
      <w:r w:rsidRPr="00323979">
        <w:rPr>
          <w:rFonts w:eastAsia="DFKai-SB"/>
        </w:rPr>
        <w:t>陣列是按特定順序存儲的項目的集合。</w:t>
      </w:r>
      <w:r w:rsidRPr="00323979">
        <w:rPr>
          <w:rFonts w:eastAsia="DFKai-SB"/>
        </w:rPr>
        <w:t xml:space="preserve"> </w:t>
      </w:r>
      <w:r w:rsidRPr="00323979">
        <w:rPr>
          <w:rFonts w:eastAsia="DFKai-SB"/>
        </w:rPr>
        <w:t>我們將看看使用陣列的不同方法，然後看看它們將如何幫助我們控制</w:t>
      </w:r>
      <w:r w:rsidRPr="00323979">
        <w:rPr>
          <w:rFonts w:eastAsia="DFKai-SB"/>
        </w:rPr>
        <w:t>Circuit Playground</w:t>
      </w:r>
      <w:r w:rsidRPr="00323979">
        <w:rPr>
          <w:rFonts w:eastAsia="DFKai-SB"/>
        </w:rPr>
        <w:t>上的更多</w:t>
      </w:r>
      <w:r w:rsidRPr="00323979">
        <w:rPr>
          <w:rFonts w:eastAsia="DFKai-SB"/>
        </w:rPr>
        <w:t>LED</w:t>
      </w:r>
      <w:r w:rsidRPr="00323979">
        <w:rPr>
          <w:rFonts w:eastAsia="DFKai-SB"/>
        </w:rPr>
        <w:t>。</w:t>
      </w:r>
    </w:p>
    <w:p w14:paraId="4E3BE5E7" w14:textId="77777777" w:rsidR="003166B8" w:rsidRPr="00323979" w:rsidRDefault="003166B8" w:rsidP="003166B8">
      <w:pPr>
        <w:pStyle w:val="Heading2"/>
        <w:keepNext w:val="0"/>
        <w:keepLines w:val="0"/>
        <w:spacing w:after="80"/>
        <w:rPr>
          <w:rFonts w:eastAsia="DFKai-SB"/>
          <w:b/>
          <w:sz w:val="34"/>
          <w:szCs w:val="34"/>
        </w:rPr>
      </w:pPr>
      <w:bookmarkStart w:id="553" w:name="_zbgc56wa0beq" w:colFirst="0" w:colLast="0"/>
      <w:bookmarkEnd w:id="553"/>
      <w:r w:rsidRPr="00323979">
        <w:rPr>
          <w:rFonts w:eastAsia="DFKai-SB"/>
          <w:b/>
          <w:sz w:val="34"/>
          <w:szCs w:val="34"/>
        </w:rPr>
        <w:t xml:space="preserve">Activity (45 min) </w:t>
      </w:r>
      <w:r w:rsidRPr="00323979">
        <w:rPr>
          <w:rFonts w:eastAsia="DFKai-SB"/>
          <w:b/>
          <w:sz w:val="34"/>
          <w:szCs w:val="34"/>
        </w:rPr>
        <w:t>活動（</w:t>
      </w:r>
      <w:r w:rsidRPr="00323979">
        <w:rPr>
          <w:rFonts w:eastAsia="DFKai-SB"/>
          <w:b/>
          <w:sz w:val="34"/>
          <w:szCs w:val="34"/>
        </w:rPr>
        <w:t>45</w:t>
      </w:r>
      <w:r w:rsidRPr="00323979">
        <w:rPr>
          <w:rFonts w:eastAsia="DFKai-SB"/>
          <w:b/>
          <w:sz w:val="34"/>
          <w:szCs w:val="34"/>
        </w:rPr>
        <w:t>分鐘）</w:t>
      </w:r>
    </w:p>
    <w:p w14:paraId="6AEFA947" w14:textId="77777777" w:rsidR="003166B8" w:rsidRPr="00323979" w:rsidRDefault="003166B8" w:rsidP="003166B8">
      <w:pPr>
        <w:pStyle w:val="Heading3"/>
        <w:keepNext w:val="0"/>
        <w:keepLines w:val="0"/>
        <w:spacing w:before="280"/>
        <w:rPr>
          <w:rFonts w:eastAsia="DFKai-SB"/>
          <w:b/>
          <w:color w:val="auto"/>
          <w:sz w:val="26"/>
          <w:szCs w:val="26"/>
        </w:rPr>
      </w:pPr>
      <w:bookmarkStart w:id="554" w:name="_c7c4h0qxhnpl" w:colFirst="0" w:colLast="0"/>
      <w:bookmarkEnd w:id="554"/>
      <w:r w:rsidRPr="00323979">
        <w:rPr>
          <w:rFonts w:eastAsia="DFKai-SB"/>
          <w:b/>
          <w:color w:val="auto"/>
          <w:sz w:val="26"/>
          <w:szCs w:val="26"/>
        </w:rPr>
        <w:t xml:space="preserve">Arrays and Color LEDs </w:t>
      </w:r>
      <w:r w:rsidRPr="00323979">
        <w:rPr>
          <w:rFonts w:eastAsia="DFKai-SB"/>
          <w:b/>
          <w:color w:val="auto"/>
          <w:sz w:val="26"/>
          <w:szCs w:val="26"/>
        </w:rPr>
        <w:t>陣列和彩色</w:t>
      </w:r>
      <w:r w:rsidRPr="00323979">
        <w:rPr>
          <w:rFonts w:eastAsia="DFKai-SB"/>
          <w:b/>
          <w:color w:val="auto"/>
          <w:sz w:val="26"/>
          <w:szCs w:val="26"/>
        </w:rPr>
        <w:t>LED</w:t>
      </w:r>
    </w:p>
    <w:p w14:paraId="073E0B3F"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b/>
          <w:sz w:val="20"/>
          <w:szCs w:val="20"/>
        </w:rPr>
        <w:t>Transition:</w:t>
      </w:r>
      <w:r w:rsidRPr="00323979">
        <w:rPr>
          <w:rFonts w:eastAsia="DFKai-SB"/>
          <w:sz w:val="20"/>
          <w:szCs w:val="20"/>
        </w:rPr>
        <w:t xml:space="preserve"> Head to Code Studio </w:t>
      </w:r>
      <w:r w:rsidRPr="00323979">
        <w:rPr>
          <w:rFonts w:eastAsia="DFKai-SB"/>
          <w:sz w:val="20"/>
          <w:szCs w:val="20"/>
        </w:rPr>
        <w:t>轉換：前往</w:t>
      </w:r>
      <w:r w:rsidRPr="00323979">
        <w:rPr>
          <w:rFonts w:eastAsia="DFKai-SB"/>
          <w:sz w:val="20"/>
          <w:szCs w:val="20"/>
        </w:rPr>
        <w:t>Code Studio</w:t>
      </w:r>
    </w:p>
    <w:p w14:paraId="72422C80" w14:textId="77777777" w:rsidR="003166B8" w:rsidRPr="00323979" w:rsidRDefault="003166B8" w:rsidP="003166B8">
      <w:pPr>
        <w:pStyle w:val="Heading3"/>
        <w:keepNext w:val="0"/>
        <w:keepLines w:val="0"/>
        <w:spacing w:before="280"/>
        <w:rPr>
          <w:rFonts w:eastAsia="DFKai-SB"/>
          <w:b/>
          <w:color w:val="auto"/>
          <w:sz w:val="26"/>
          <w:szCs w:val="26"/>
        </w:rPr>
      </w:pPr>
      <w:bookmarkStart w:id="555" w:name="_u8znh3rit7i7" w:colFirst="0" w:colLast="0"/>
      <w:bookmarkEnd w:id="555"/>
      <w:r w:rsidRPr="00323979">
        <w:rPr>
          <w:rFonts w:eastAsia="DFKai-SB"/>
          <w:b/>
          <w:color w:val="auto"/>
          <w:sz w:val="26"/>
          <w:szCs w:val="26"/>
        </w:rPr>
        <w:t>Code Studio levels   Code Studio</w:t>
      </w:r>
      <w:r w:rsidRPr="00323979">
        <w:rPr>
          <w:rFonts w:eastAsia="DFKai-SB"/>
          <w:b/>
          <w:color w:val="auto"/>
          <w:sz w:val="26"/>
          <w:szCs w:val="26"/>
        </w:rPr>
        <w:t>級別</w:t>
      </w:r>
    </w:p>
    <w:p w14:paraId="6FB228AD" w14:textId="77777777" w:rsidR="003166B8" w:rsidRPr="00323979" w:rsidRDefault="003166B8" w:rsidP="003166B8">
      <w:pPr>
        <w:pStyle w:val="Heading1"/>
        <w:keepNext w:val="0"/>
        <w:keepLines w:val="0"/>
        <w:numPr>
          <w:ilvl w:val="0"/>
          <w:numId w:val="197"/>
        </w:numPr>
        <w:spacing w:before="240" w:after="240"/>
        <w:rPr>
          <w:rFonts w:eastAsia="DFKai-SB"/>
          <w:sz w:val="20"/>
          <w:szCs w:val="20"/>
        </w:rPr>
      </w:pPr>
      <w:r w:rsidRPr="00323979">
        <w:rPr>
          <w:rFonts w:eastAsia="DFKai-SB"/>
          <w:sz w:val="20"/>
          <w:szCs w:val="20"/>
        </w:rPr>
        <w:t xml:space="preserve">Lesson Overview </w:t>
      </w:r>
      <w:r w:rsidRPr="00323979">
        <w:rPr>
          <w:rFonts w:eastAsia="DFKai-SB"/>
          <w:sz w:val="20"/>
          <w:szCs w:val="20"/>
        </w:rPr>
        <w:t>課程概述</w:t>
      </w:r>
      <w:hyperlink r:id="rId324" w:anchor="level-expando-10-1-sfmd">
        <w:r w:rsidRPr="00323979">
          <w:rPr>
            <w:rFonts w:eastAsia="DFKai-SB"/>
            <w:sz w:val="20"/>
            <w:szCs w:val="20"/>
            <w:u w:val="single"/>
          </w:rPr>
          <w:t xml:space="preserve">Student Overview  </w:t>
        </w:r>
      </w:hyperlink>
      <w:r w:rsidRPr="00323979">
        <w:rPr>
          <w:rFonts w:eastAsia="DFKai-SB"/>
          <w:sz w:val="22"/>
          <w:szCs w:val="22"/>
        </w:rPr>
        <w:t>給學生的概述</w:t>
      </w:r>
    </w:p>
    <w:p w14:paraId="20CF708E" w14:textId="77777777" w:rsidR="003166B8" w:rsidRPr="00323979" w:rsidRDefault="003166B8" w:rsidP="003166B8">
      <w:pPr>
        <w:pStyle w:val="Heading2"/>
        <w:keepNext w:val="0"/>
        <w:keepLines w:val="0"/>
        <w:shd w:val="clear" w:color="auto" w:fill="FFFFFF"/>
        <w:spacing w:before="340" w:after="340" w:line="288" w:lineRule="auto"/>
        <w:ind w:left="720"/>
        <w:rPr>
          <w:rFonts w:eastAsia="DFKai-SB"/>
          <w:b/>
          <w:sz w:val="34"/>
          <w:szCs w:val="34"/>
        </w:rPr>
      </w:pPr>
      <w:bookmarkStart w:id="556" w:name="_1lrorvpjaiyk" w:colFirst="0" w:colLast="0"/>
      <w:bookmarkEnd w:id="556"/>
      <w:r w:rsidRPr="00323979">
        <w:rPr>
          <w:rFonts w:eastAsia="DFKai-SB"/>
          <w:b/>
          <w:sz w:val="34"/>
          <w:szCs w:val="34"/>
        </w:rPr>
        <w:t xml:space="preserve">Overview </w:t>
      </w:r>
      <w:r w:rsidRPr="00323979">
        <w:rPr>
          <w:rFonts w:eastAsia="DFKai-SB"/>
          <w:b/>
          <w:sz w:val="22"/>
          <w:szCs w:val="22"/>
        </w:rPr>
        <w:t>課程概述</w:t>
      </w:r>
    </w:p>
    <w:p w14:paraId="511DCD3A" w14:textId="77777777" w:rsidR="003166B8" w:rsidRPr="00323979" w:rsidRDefault="003166B8" w:rsidP="003166B8">
      <w:pPr>
        <w:ind w:left="720"/>
        <w:rPr>
          <w:rFonts w:eastAsia="DFKai-SB"/>
          <w:sz w:val="24"/>
          <w:szCs w:val="24"/>
        </w:rPr>
      </w:pPr>
      <w:r w:rsidRPr="00323979">
        <w:rPr>
          <w:rFonts w:eastAsia="DFKai-SB"/>
          <w:sz w:val="24"/>
          <w:szCs w:val="24"/>
        </w:rPr>
        <w:t>Learn how lists can be used to store multiple values in a single variable name.</w:t>
      </w:r>
    </w:p>
    <w:p w14:paraId="7F571B82" w14:textId="77777777" w:rsidR="003166B8" w:rsidRPr="00323979" w:rsidRDefault="003166B8" w:rsidP="003166B8">
      <w:pPr>
        <w:ind w:left="720"/>
        <w:rPr>
          <w:rFonts w:eastAsia="DFKai-SB"/>
          <w:sz w:val="24"/>
          <w:szCs w:val="24"/>
        </w:rPr>
      </w:pPr>
      <w:r w:rsidRPr="00323979">
        <w:rPr>
          <w:rFonts w:eastAsia="DFKai-SB"/>
          <w:sz w:val="24"/>
          <w:szCs w:val="24"/>
        </w:rPr>
        <w:t>了解列表如何在一個變數名稱中儲存多個變數。</w:t>
      </w:r>
    </w:p>
    <w:p w14:paraId="4BC74A94" w14:textId="77777777" w:rsidR="003166B8" w:rsidRPr="00323979" w:rsidRDefault="003166B8" w:rsidP="003166B8">
      <w:pPr>
        <w:pStyle w:val="Heading2"/>
        <w:keepNext w:val="0"/>
        <w:keepLines w:val="0"/>
        <w:shd w:val="clear" w:color="auto" w:fill="FFFFFF"/>
        <w:spacing w:before="340" w:after="340" w:line="288" w:lineRule="auto"/>
        <w:ind w:left="720"/>
        <w:rPr>
          <w:rFonts w:eastAsia="DFKai-SB"/>
          <w:b/>
          <w:sz w:val="34"/>
          <w:szCs w:val="34"/>
        </w:rPr>
      </w:pPr>
      <w:bookmarkStart w:id="557" w:name="_coy15j5c8pvi" w:colFirst="0" w:colLast="0"/>
      <w:bookmarkEnd w:id="557"/>
      <w:r w:rsidRPr="00323979">
        <w:rPr>
          <w:rFonts w:eastAsia="DFKai-SB"/>
          <w:b/>
          <w:sz w:val="34"/>
          <w:szCs w:val="34"/>
        </w:rPr>
        <w:t xml:space="preserve">Vocab </w:t>
      </w:r>
      <w:r w:rsidRPr="00323979">
        <w:rPr>
          <w:rFonts w:eastAsia="DFKai-SB"/>
          <w:b/>
          <w:sz w:val="34"/>
          <w:szCs w:val="34"/>
        </w:rPr>
        <w:t>詞彙</w:t>
      </w:r>
    </w:p>
    <w:p w14:paraId="3784EF73" w14:textId="77777777" w:rsidR="003166B8" w:rsidRPr="00323979" w:rsidRDefault="003166B8" w:rsidP="003166B8">
      <w:pPr>
        <w:numPr>
          <w:ilvl w:val="0"/>
          <w:numId w:val="203"/>
        </w:numPr>
        <w:spacing w:after="160"/>
        <w:rPr>
          <w:rFonts w:eastAsia="DFKai-SB"/>
          <w:sz w:val="19"/>
          <w:szCs w:val="19"/>
        </w:rPr>
      </w:pPr>
      <w:r w:rsidRPr="00323979">
        <w:rPr>
          <w:rFonts w:eastAsia="DFKai-SB"/>
          <w:sz w:val="19"/>
          <w:szCs w:val="19"/>
        </w:rPr>
        <w:t xml:space="preserve">Array - A data structure in JavaScript used to represent a list. </w:t>
      </w:r>
    </w:p>
    <w:p w14:paraId="01E2E6E6" w14:textId="77777777" w:rsidR="003166B8" w:rsidRPr="00323979" w:rsidRDefault="003166B8" w:rsidP="003166B8">
      <w:pPr>
        <w:spacing w:after="160"/>
        <w:ind w:left="720"/>
        <w:rPr>
          <w:rFonts w:eastAsia="DFKai-SB"/>
          <w:sz w:val="19"/>
          <w:szCs w:val="19"/>
        </w:rPr>
      </w:pPr>
      <w:r w:rsidRPr="00323979">
        <w:rPr>
          <w:rFonts w:eastAsia="DFKai-SB"/>
          <w:sz w:val="19"/>
          <w:szCs w:val="19"/>
        </w:rPr>
        <w:t>Array  -  JavaScript</w:t>
      </w:r>
      <w:r w:rsidRPr="00323979">
        <w:rPr>
          <w:rFonts w:eastAsia="DFKai-SB"/>
          <w:sz w:val="19"/>
          <w:szCs w:val="19"/>
        </w:rPr>
        <w:t>中用於表示列表的資料結構。</w:t>
      </w:r>
    </w:p>
    <w:p w14:paraId="78C0AA0B" w14:textId="77777777" w:rsidR="003166B8" w:rsidRPr="00323979" w:rsidRDefault="003166B8" w:rsidP="003166B8">
      <w:pPr>
        <w:pStyle w:val="Heading2"/>
        <w:keepNext w:val="0"/>
        <w:keepLines w:val="0"/>
        <w:shd w:val="clear" w:color="auto" w:fill="FFFFFF"/>
        <w:spacing w:before="340" w:after="340" w:line="288" w:lineRule="auto"/>
        <w:ind w:left="720"/>
        <w:rPr>
          <w:rFonts w:eastAsia="DFKai-SB"/>
          <w:b/>
          <w:sz w:val="34"/>
          <w:szCs w:val="34"/>
        </w:rPr>
      </w:pPr>
      <w:bookmarkStart w:id="558" w:name="_m37olq83v83m" w:colFirst="0" w:colLast="0"/>
      <w:bookmarkEnd w:id="558"/>
      <w:r w:rsidRPr="00323979">
        <w:rPr>
          <w:rFonts w:eastAsia="DFKai-SB"/>
          <w:b/>
          <w:sz w:val="34"/>
          <w:szCs w:val="34"/>
        </w:rPr>
        <w:t>New Code</w:t>
      </w:r>
    </w:p>
    <w:p w14:paraId="12485373" w14:textId="77777777" w:rsidR="003166B8" w:rsidRPr="00323979" w:rsidRDefault="003166B8" w:rsidP="003166B8">
      <w:pPr>
        <w:numPr>
          <w:ilvl w:val="0"/>
          <w:numId w:val="184"/>
        </w:numPr>
        <w:rPr>
          <w:rFonts w:eastAsia="DFKai-SB"/>
          <w:sz w:val="19"/>
          <w:szCs w:val="19"/>
        </w:rPr>
      </w:pPr>
      <w:r w:rsidRPr="00323979">
        <w:rPr>
          <w:rFonts w:eastAsia="DFKai-SB"/>
        </w:rPr>
        <w:fldChar w:fldCharType="begin"/>
      </w:r>
      <w:r w:rsidRPr="00323979">
        <w:rPr>
          <w:rFonts w:eastAsia="DFKai-SB"/>
        </w:rPr>
        <w:instrText xml:space="preserve"> HYPERLINK "https://docs.code.org/applab/colorLeds/" </w:instrText>
      </w:r>
      <w:r w:rsidRPr="00323979">
        <w:rPr>
          <w:rFonts w:eastAsia="DFKai-SB"/>
        </w:rPr>
        <w:fldChar w:fldCharType="separate"/>
      </w:r>
      <w:r w:rsidRPr="00323979">
        <w:rPr>
          <w:rFonts w:eastAsia="DFKai-SB"/>
          <w:sz w:val="17"/>
          <w:szCs w:val="17"/>
          <w:u w:val="single"/>
          <w:shd w:val="clear" w:color="auto" w:fill="F78183"/>
        </w:rPr>
        <w:t>colorLeds</w:t>
      </w:r>
    </w:p>
    <w:p w14:paraId="7BB61919" w14:textId="77777777" w:rsidR="003166B8" w:rsidRPr="00323979" w:rsidRDefault="003166B8" w:rsidP="003166B8">
      <w:pPr>
        <w:numPr>
          <w:ilvl w:val="0"/>
          <w:numId w:val="184"/>
        </w:numPr>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"https://docs.code.org/applab/on/" </w:instrText>
      </w:r>
      <w:r w:rsidRPr="00323979">
        <w:rPr>
          <w:rFonts w:eastAsia="DFKai-SB"/>
        </w:rPr>
        <w:fldChar w:fldCharType="separate"/>
      </w:r>
      <w:r w:rsidRPr="00323979">
        <w:rPr>
          <w:rFonts w:eastAsia="DFKai-SB"/>
          <w:sz w:val="17"/>
          <w:szCs w:val="17"/>
          <w:u w:val="single"/>
          <w:shd w:val="clear" w:color="auto" w:fill="F78183"/>
        </w:rPr>
        <w:t>colorLeds[index].on()</w:t>
      </w:r>
    </w:p>
    <w:p w14:paraId="13EDC860" w14:textId="77777777" w:rsidR="003166B8" w:rsidRPr="00323979" w:rsidRDefault="003166B8" w:rsidP="003166B8">
      <w:pPr>
        <w:numPr>
          <w:ilvl w:val="0"/>
          <w:numId w:val="184"/>
        </w:numPr>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"https://docs.code.org/applab/blink/" </w:instrText>
      </w:r>
      <w:r w:rsidRPr="00323979">
        <w:rPr>
          <w:rFonts w:eastAsia="DFKai-SB"/>
        </w:rPr>
        <w:fldChar w:fldCharType="separate"/>
      </w:r>
      <w:r w:rsidRPr="00323979">
        <w:rPr>
          <w:rFonts w:eastAsia="DFKai-SB"/>
          <w:sz w:val="17"/>
          <w:szCs w:val="17"/>
          <w:u w:val="single"/>
          <w:shd w:val="clear" w:color="auto" w:fill="F78183"/>
        </w:rPr>
        <w:t>colorLeds[index].blink(interval)</w:t>
      </w:r>
    </w:p>
    <w:p w14:paraId="242CBAC2" w14:textId="77777777" w:rsidR="003166B8" w:rsidRPr="00323979" w:rsidRDefault="003166B8" w:rsidP="003166B8">
      <w:pPr>
        <w:numPr>
          <w:ilvl w:val="0"/>
          <w:numId w:val="184"/>
        </w:numPr>
        <w:rPr>
          <w:rFonts w:eastAsia="DFKai-SB"/>
          <w:sz w:val="19"/>
          <w:szCs w:val="19"/>
        </w:rPr>
      </w:pPr>
      <w:r w:rsidRPr="00323979">
        <w:rPr>
          <w:rFonts w:eastAsia="DFKai-SB"/>
        </w:rPr>
        <w:lastRenderedPageBreak/>
        <w:fldChar w:fldCharType="end"/>
      </w:r>
      <w:r w:rsidRPr="00323979">
        <w:rPr>
          <w:rFonts w:eastAsia="DFKai-SB"/>
        </w:rPr>
        <w:fldChar w:fldCharType="begin"/>
      </w:r>
      <w:r w:rsidRPr="00323979">
        <w:rPr>
          <w:rFonts w:eastAsia="DFKai-SB"/>
        </w:rPr>
        <w:instrText xml:space="preserve"> HYPERLINK "https://docs.code.org/applab/intensity/" </w:instrText>
      </w:r>
      <w:r w:rsidRPr="00323979">
        <w:rPr>
          <w:rFonts w:eastAsia="DFKai-SB"/>
        </w:rPr>
        <w:fldChar w:fldCharType="separate"/>
      </w:r>
      <w:r w:rsidRPr="00323979">
        <w:rPr>
          <w:rFonts w:eastAsia="DFKai-SB"/>
          <w:sz w:val="17"/>
          <w:szCs w:val="17"/>
          <w:u w:val="single"/>
          <w:shd w:val="clear" w:color="auto" w:fill="F78183"/>
        </w:rPr>
        <w:t>colorLeds[index].intensity(brightness)</w:t>
      </w:r>
    </w:p>
    <w:p w14:paraId="63055A93" w14:textId="77777777" w:rsidR="003166B8" w:rsidRPr="00323979" w:rsidRDefault="003166B8" w:rsidP="003166B8">
      <w:pPr>
        <w:numPr>
          <w:ilvl w:val="0"/>
          <w:numId w:val="184"/>
        </w:numPr>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"https://docs.code.org/applab/color/" </w:instrText>
      </w:r>
      <w:r w:rsidRPr="00323979">
        <w:rPr>
          <w:rFonts w:eastAsia="DFKai-SB"/>
        </w:rPr>
        <w:fldChar w:fldCharType="separate"/>
      </w:r>
      <w:r w:rsidRPr="00323979">
        <w:rPr>
          <w:rFonts w:eastAsia="DFKai-SB"/>
          <w:sz w:val="17"/>
          <w:szCs w:val="17"/>
          <w:u w:val="single"/>
          <w:shd w:val="clear" w:color="auto" w:fill="F78183"/>
        </w:rPr>
        <w:t>colorLeds[index].color(color)</w:t>
      </w:r>
    </w:p>
    <w:p w14:paraId="5F7098C9" w14:textId="77777777" w:rsidR="003166B8" w:rsidRPr="00323979" w:rsidRDefault="003166B8" w:rsidP="003166B8">
      <w:pPr>
        <w:numPr>
          <w:ilvl w:val="0"/>
          <w:numId w:val="184"/>
        </w:numPr>
        <w:spacing w:after="160"/>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"https://docs.code.org/applab/accessListItem/" </w:instrText>
      </w:r>
      <w:r w:rsidRPr="00323979">
        <w:rPr>
          <w:rFonts w:eastAsia="DFKai-SB"/>
        </w:rPr>
        <w:fldChar w:fldCharType="separate"/>
      </w:r>
      <w:r w:rsidRPr="00323979">
        <w:rPr>
          <w:rFonts w:eastAsia="DFKai-SB"/>
          <w:sz w:val="17"/>
          <w:szCs w:val="17"/>
          <w:u w:val="single"/>
          <w:shd w:val="clear" w:color="auto" w:fill="BB77C7"/>
        </w:rPr>
        <w:t>list[index];</w:t>
      </w:r>
    </w:p>
    <w:p w14:paraId="7DA2399F" w14:textId="77777777" w:rsidR="003166B8" w:rsidRPr="00323979" w:rsidRDefault="003166B8" w:rsidP="003166B8">
      <w:pPr>
        <w:ind w:left="720"/>
        <w:rPr>
          <w:rFonts w:eastAsia="DFKai-SB"/>
          <w:sz w:val="40"/>
          <w:szCs w:val="4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"https://curriculum.code.org/csd-18/unit6/10/#level-expando-10-1-sfmd" </w:instrText>
      </w:r>
      <w:r w:rsidRPr="00323979">
        <w:rPr>
          <w:rFonts w:eastAsia="DFKai-SB"/>
        </w:rPr>
        <w:fldChar w:fldCharType="separate"/>
      </w:r>
    </w:p>
    <w:p w14:paraId="53898A76"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"https://studio.code.org/s/csd6-2018/stage/10/puzzle/1" </w:instrText>
      </w:r>
      <w:r w:rsidRPr="00323979">
        <w:rPr>
          <w:rFonts w:eastAsia="DFKai-SB"/>
        </w:rPr>
        <w:fldChar w:fldCharType="separate"/>
      </w:r>
      <w:r w:rsidRPr="00323979">
        <w:rPr>
          <w:rFonts w:eastAsia="DFKai-SB"/>
          <w:sz w:val="20"/>
          <w:szCs w:val="20"/>
          <w:u w:val="single"/>
        </w:rPr>
        <w:t>View on Code Studio</w:t>
      </w:r>
    </w:p>
    <w:p w14:paraId="5E91BAE4" w14:textId="77777777" w:rsidR="003166B8" w:rsidRPr="00323979" w:rsidRDefault="003166B8" w:rsidP="003166B8">
      <w:pPr>
        <w:pStyle w:val="Heading1"/>
        <w:keepNext w:val="0"/>
        <w:keepLines w:val="0"/>
        <w:numPr>
          <w:ilvl w:val="0"/>
          <w:numId w:val="205"/>
        </w:numPr>
        <w:spacing w:before="240" w:after="0"/>
        <w:rPr>
          <w:rFonts w:eastAsia="DFKai-SB"/>
          <w:sz w:val="20"/>
          <w:szCs w:val="20"/>
        </w:rPr>
      </w:pPr>
      <w:r w:rsidRPr="00323979">
        <w:rPr>
          <w:rFonts w:eastAsia="DFKai-SB"/>
        </w:rPr>
        <w:fldChar w:fldCharType="end"/>
      </w:r>
      <w:r w:rsidRPr="00323979">
        <w:rPr>
          <w:rFonts w:eastAsia="DFKai-SB"/>
          <w:sz w:val="20"/>
          <w:szCs w:val="20"/>
        </w:rPr>
        <w:t xml:space="preserve">Introduction to Arrays </w:t>
      </w:r>
      <w:r w:rsidRPr="00323979">
        <w:rPr>
          <w:rFonts w:eastAsia="DFKai-SB"/>
          <w:sz w:val="20"/>
          <w:szCs w:val="20"/>
        </w:rPr>
        <w:t>介紹陣列</w:t>
      </w:r>
    </w:p>
    <w:p w14:paraId="17BB977F" w14:textId="77777777" w:rsidR="003166B8" w:rsidRPr="00323979" w:rsidRDefault="00AB68F6" w:rsidP="003166B8">
      <w:pPr>
        <w:pStyle w:val="Heading1"/>
        <w:keepNext w:val="0"/>
        <w:keepLines w:val="0"/>
        <w:numPr>
          <w:ilvl w:val="0"/>
          <w:numId w:val="205"/>
        </w:numPr>
        <w:spacing w:before="0" w:after="240"/>
        <w:rPr>
          <w:rFonts w:eastAsia="DFKai-SB"/>
          <w:sz w:val="20"/>
          <w:szCs w:val="20"/>
        </w:rPr>
      </w:pPr>
      <w:hyperlink r:id="rId325" w:anchor="level-expando-10-2-sfmd">
        <w:r w:rsidR="003166B8" w:rsidRPr="00323979">
          <w:rPr>
            <w:rFonts w:eastAsia="DFKai-SB"/>
            <w:sz w:val="20"/>
            <w:szCs w:val="20"/>
            <w:u w:val="single"/>
          </w:rPr>
          <w:t xml:space="preserve">Student Overview </w:t>
        </w:r>
      </w:hyperlink>
      <w:hyperlink r:id="rId326" w:anchor="level-expando-10-2-sfmd">
        <w:r w:rsidR="003166B8" w:rsidRPr="00323979">
          <w:rPr>
            <w:rFonts w:eastAsia="DFKai-SB"/>
            <w:sz w:val="20"/>
            <w:szCs w:val="20"/>
            <w:u w:val="single"/>
          </w:rPr>
          <w:t>給學生的概述</w:t>
        </w:r>
      </w:hyperlink>
      <w:r w:rsidR="003166B8" w:rsidRPr="00323979">
        <w:rPr>
          <w:rFonts w:eastAsia="DFKai-SB"/>
        </w:rPr>
        <w:fldChar w:fldCharType="begin"/>
      </w:r>
      <w:r w:rsidR="003166B8" w:rsidRPr="00323979">
        <w:rPr>
          <w:rFonts w:eastAsia="DFKai-SB"/>
        </w:rPr>
        <w:instrText xml:space="preserve"> HYPERLINK "https://curriculum.code.org/csd-18/unit6/10/#level-expando-10-2-sfmd" </w:instrText>
      </w:r>
      <w:r w:rsidR="003166B8" w:rsidRPr="00323979">
        <w:rPr>
          <w:rFonts w:eastAsia="DFKai-SB"/>
        </w:rPr>
        <w:fldChar w:fldCharType="separate"/>
      </w:r>
    </w:p>
    <w:p w14:paraId="12AF8E60"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"https://studio.code.org/s/csd6-2018/stage/10/puzzle/2" </w:instrText>
      </w:r>
      <w:r w:rsidRPr="00323979">
        <w:rPr>
          <w:rFonts w:eastAsia="DFKai-SB"/>
        </w:rPr>
        <w:fldChar w:fldCharType="separate"/>
      </w:r>
      <w:r w:rsidRPr="00323979">
        <w:rPr>
          <w:rFonts w:eastAsia="DFKai-SB"/>
          <w:sz w:val="20"/>
          <w:szCs w:val="20"/>
          <w:u w:val="single"/>
        </w:rPr>
        <w:t>View on Code Studio</w:t>
      </w:r>
    </w:p>
    <w:p w14:paraId="73F5A4EE" w14:textId="77777777" w:rsidR="003166B8" w:rsidRPr="00323979" w:rsidRDefault="003166B8" w:rsidP="003166B8">
      <w:pPr>
        <w:pStyle w:val="Heading1"/>
        <w:keepNext w:val="0"/>
        <w:keepLines w:val="0"/>
        <w:numPr>
          <w:ilvl w:val="0"/>
          <w:numId w:val="195"/>
        </w:numPr>
        <w:spacing w:before="240" w:after="0"/>
        <w:rPr>
          <w:rFonts w:eastAsia="DFKai-SB"/>
          <w:sz w:val="20"/>
          <w:szCs w:val="20"/>
        </w:rPr>
      </w:pPr>
      <w:r w:rsidRPr="00323979">
        <w:rPr>
          <w:rFonts w:eastAsia="DFKai-SB"/>
        </w:rPr>
        <w:fldChar w:fldCharType="end"/>
      </w:r>
      <w:r w:rsidRPr="00323979">
        <w:rPr>
          <w:rFonts w:eastAsia="DFKai-SB"/>
          <w:sz w:val="20"/>
          <w:szCs w:val="20"/>
        </w:rPr>
        <w:t xml:space="preserve">Introduction to Arrays </w:t>
      </w:r>
      <w:r w:rsidRPr="00323979">
        <w:rPr>
          <w:rFonts w:eastAsia="DFKai-SB"/>
          <w:sz w:val="20"/>
          <w:szCs w:val="20"/>
        </w:rPr>
        <w:t>陣列介紹</w:t>
      </w:r>
    </w:p>
    <w:bookmarkStart w:id="559" w:name="_z8yd6d18m6mm" w:colFirst="0" w:colLast="0"/>
    <w:bookmarkEnd w:id="559"/>
    <w:p w14:paraId="31C5372C" w14:textId="77777777" w:rsidR="003166B8" w:rsidRPr="00323979" w:rsidRDefault="003166B8" w:rsidP="003166B8">
      <w:pPr>
        <w:pStyle w:val="Heading1"/>
        <w:keepNext w:val="0"/>
        <w:keepLines w:val="0"/>
        <w:numPr>
          <w:ilvl w:val="0"/>
          <w:numId w:val="195"/>
        </w:numPr>
        <w:spacing w:before="0" w:after="0"/>
        <w:rPr>
          <w:rFonts w:eastAsia="DFKai-SB"/>
          <w:sz w:val="20"/>
          <w:szCs w:val="20"/>
        </w:rPr>
      </w:pPr>
      <w:r w:rsidRPr="00323979">
        <w:rPr>
          <w:rFonts w:eastAsia="DFKai-SB"/>
        </w:rPr>
        <w:fldChar w:fldCharType="begin"/>
      </w:r>
      <w:r w:rsidRPr="00323979">
        <w:rPr>
          <w:rFonts w:eastAsia="DFKai-SB"/>
        </w:rPr>
        <w:instrText xml:space="preserve"> HYPERLINK "https://curriculum.code.org/csd-18/unit6/10/#level-expando-10-3" </w:instrText>
      </w:r>
      <w:r w:rsidRPr="00323979">
        <w:rPr>
          <w:rFonts w:eastAsia="DFKai-SB"/>
        </w:rPr>
        <w:fldChar w:fldCharType="separate"/>
      </w:r>
      <w:r w:rsidRPr="00323979">
        <w:rPr>
          <w:rFonts w:eastAsia="DFKai-SB"/>
          <w:sz w:val="20"/>
          <w:szCs w:val="20"/>
          <w:u w:val="single"/>
        </w:rPr>
        <w:t>3</w:t>
      </w:r>
    </w:p>
    <w:p w14:paraId="75E25E6F" w14:textId="77777777" w:rsidR="003166B8" w:rsidRPr="00323979" w:rsidRDefault="003166B8" w:rsidP="003166B8">
      <w:pPr>
        <w:pStyle w:val="Heading1"/>
        <w:keepNext w:val="0"/>
        <w:keepLines w:val="0"/>
        <w:numPr>
          <w:ilvl w:val="0"/>
          <w:numId w:val="195"/>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"https://curriculum.code.org/csd-18/unit6/10/#level-expando-10-4" </w:instrText>
      </w:r>
      <w:r w:rsidRPr="00323979">
        <w:rPr>
          <w:rFonts w:eastAsia="DFKai-SB"/>
        </w:rPr>
        <w:fldChar w:fldCharType="separate"/>
      </w:r>
      <w:r w:rsidRPr="00323979">
        <w:rPr>
          <w:rFonts w:eastAsia="DFKai-SB"/>
          <w:sz w:val="20"/>
          <w:szCs w:val="20"/>
          <w:u w:val="single"/>
        </w:rPr>
        <w:t>4</w:t>
      </w:r>
    </w:p>
    <w:p w14:paraId="084DC529" w14:textId="77777777" w:rsidR="003166B8" w:rsidRPr="00323979" w:rsidRDefault="003166B8" w:rsidP="003166B8">
      <w:pPr>
        <w:pStyle w:val="Heading1"/>
        <w:keepNext w:val="0"/>
        <w:keepLines w:val="0"/>
        <w:numPr>
          <w:ilvl w:val="0"/>
          <w:numId w:val="195"/>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"https://curriculum.code.org/csd-18/unit6/10/#level-expando-10-5" </w:instrText>
      </w:r>
      <w:r w:rsidRPr="00323979">
        <w:rPr>
          <w:rFonts w:eastAsia="DFKai-SB"/>
        </w:rPr>
        <w:fldChar w:fldCharType="separate"/>
      </w:r>
      <w:r w:rsidRPr="00323979">
        <w:rPr>
          <w:rFonts w:eastAsia="DFKai-SB"/>
          <w:sz w:val="20"/>
          <w:szCs w:val="20"/>
          <w:u w:val="single"/>
        </w:rPr>
        <w:t>5</w:t>
      </w:r>
    </w:p>
    <w:p w14:paraId="2A915AB0" w14:textId="77777777" w:rsidR="003166B8" w:rsidRPr="00323979" w:rsidRDefault="003166B8" w:rsidP="003166B8">
      <w:pPr>
        <w:pStyle w:val="Heading1"/>
        <w:keepNext w:val="0"/>
        <w:keepLines w:val="0"/>
        <w:numPr>
          <w:ilvl w:val="0"/>
          <w:numId w:val="195"/>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"https://curriculum.code.org/csd-18/unit6/10/#level-expando-10-6" </w:instrText>
      </w:r>
      <w:r w:rsidRPr="00323979">
        <w:rPr>
          <w:rFonts w:eastAsia="DFKai-SB"/>
        </w:rPr>
        <w:fldChar w:fldCharType="separate"/>
      </w:r>
      <w:r w:rsidRPr="00323979">
        <w:rPr>
          <w:rFonts w:eastAsia="DFKai-SB"/>
          <w:sz w:val="20"/>
          <w:szCs w:val="20"/>
          <w:u w:val="single"/>
        </w:rPr>
        <w:t>6</w:t>
      </w:r>
    </w:p>
    <w:p w14:paraId="2550CC89" w14:textId="77777777" w:rsidR="003166B8" w:rsidRPr="00323979" w:rsidRDefault="003166B8" w:rsidP="003166B8">
      <w:pPr>
        <w:pStyle w:val="Heading1"/>
        <w:keepNext w:val="0"/>
        <w:keepLines w:val="0"/>
        <w:numPr>
          <w:ilvl w:val="0"/>
          <w:numId w:val="195"/>
        </w:numPr>
        <w:spacing w:before="0" w:after="0"/>
        <w:rPr>
          <w:rFonts w:eastAsia="DFKai-SB"/>
          <w:sz w:val="20"/>
          <w:szCs w:val="20"/>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"https://curriculum.code.org/csd-18/unit6/10/#level-expando-10-7" </w:instrText>
      </w:r>
      <w:r w:rsidRPr="00323979">
        <w:rPr>
          <w:rFonts w:eastAsia="DFKai-SB"/>
        </w:rPr>
        <w:fldChar w:fldCharType="separate"/>
      </w:r>
      <w:r w:rsidRPr="00323979">
        <w:rPr>
          <w:rFonts w:eastAsia="DFKai-SB"/>
          <w:sz w:val="20"/>
          <w:szCs w:val="20"/>
          <w:u w:val="single"/>
        </w:rPr>
        <w:t>7</w:t>
      </w:r>
    </w:p>
    <w:p w14:paraId="27C358E5" w14:textId="77777777" w:rsidR="003166B8" w:rsidRPr="00323979" w:rsidRDefault="003166B8" w:rsidP="003166B8">
      <w:pPr>
        <w:pStyle w:val="Heading1"/>
        <w:keepNext w:val="0"/>
        <w:keepLines w:val="0"/>
        <w:numPr>
          <w:ilvl w:val="0"/>
          <w:numId w:val="195"/>
        </w:numPr>
        <w:spacing w:before="0" w:after="240"/>
        <w:rPr>
          <w:rFonts w:eastAsia="DFKai-SB"/>
          <w:sz w:val="20"/>
          <w:szCs w:val="20"/>
        </w:rPr>
      </w:pPr>
      <w:r w:rsidRPr="00323979">
        <w:rPr>
          <w:rFonts w:eastAsia="DFKai-SB"/>
        </w:rPr>
        <w:fldChar w:fldCharType="end"/>
      </w:r>
      <w:r w:rsidRPr="00323979">
        <w:rPr>
          <w:rFonts w:eastAsia="DFKai-SB"/>
          <w:sz w:val="20"/>
          <w:szCs w:val="20"/>
        </w:rPr>
        <w:t>(click tabs to see student view)</w:t>
      </w:r>
    </w:p>
    <w:p w14:paraId="0C361AB8"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begin"/>
      </w:r>
      <w:r w:rsidRPr="00323979">
        <w:rPr>
          <w:rFonts w:eastAsia="DFKai-SB"/>
        </w:rPr>
        <w:instrText xml:space="preserve"> HYPERLINK "https://studio.code.org/s/csd6-2018/stage/10/puzzle/3" </w:instrText>
      </w:r>
      <w:r w:rsidRPr="00323979">
        <w:rPr>
          <w:rFonts w:eastAsia="DFKai-SB"/>
        </w:rPr>
        <w:fldChar w:fldCharType="separate"/>
      </w:r>
      <w:r w:rsidRPr="00323979">
        <w:rPr>
          <w:rFonts w:eastAsia="DFKai-SB"/>
          <w:sz w:val="20"/>
          <w:szCs w:val="20"/>
          <w:u w:val="single"/>
        </w:rPr>
        <w:t>View on Code Studio</w:t>
      </w:r>
    </w:p>
    <w:bookmarkStart w:id="560" w:name="_n9t5wyfsh2bl" w:colFirst="0" w:colLast="0"/>
    <w:bookmarkEnd w:id="560"/>
    <w:p w14:paraId="12ABA9F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 xml:space="preserve">Student Instructions </w:t>
      </w:r>
      <w:r w:rsidRPr="00323979">
        <w:rPr>
          <w:rFonts w:eastAsia="DFKai-SB"/>
          <w:b/>
          <w:color w:val="auto"/>
          <w:sz w:val="26"/>
          <w:szCs w:val="26"/>
        </w:rPr>
        <w:t>學生操作指南</w:t>
      </w:r>
    </w:p>
    <w:p w14:paraId="5EA30C4A" w14:textId="77777777" w:rsidR="003166B8" w:rsidRPr="00323979" w:rsidRDefault="003166B8" w:rsidP="003166B8">
      <w:pPr>
        <w:pStyle w:val="Heading1"/>
        <w:keepNext w:val="0"/>
        <w:keepLines w:val="0"/>
        <w:spacing w:before="480"/>
        <w:rPr>
          <w:rFonts w:eastAsia="DFKai-SB"/>
          <w:b/>
          <w:sz w:val="46"/>
          <w:szCs w:val="46"/>
        </w:rPr>
      </w:pPr>
      <w:bookmarkStart w:id="561" w:name="_8m580bk8fd2o" w:colFirst="0" w:colLast="0"/>
      <w:bookmarkEnd w:id="561"/>
      <w:r w:rsidRPr="00323979">
        <w:rPr>
          <w:rFonts w:eastAsia="DFKai-SB"/>
          <w:b/>
          <w:sz w:val="46"/>
          <w:szCs w:val="46"/>
        </w:rPr>
        <w:t xml:space="preserve">Predict </w:t>
      </w:r>
      <w:r w:rsidRPr="00323979">
        <w:rPr>
          <w:rFonts w:eastAsia="DFKai-SB"/>
          <w:b/>
          <w:sz w:val="46"/>
          <w:szCs w:val="46"/>
        </w:rPr>
        <w:t>預測</w:t>
      </w:r>
    </w:p>
    <w:p w14:paraId="301B6440"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sz w:val="20"/>
          <w:szCs w:val="20"/>
        </w:rPr>
        <w:t>The code below will display four things on the screen. What do you think they will be?</w:t>
      </w:r>
    </w:p>
    <w:p w14:paraId="25E1BE46" w14:textId="77777777" w:rsidR="003166B8" w:rsidRPr="00323979" w:rsidRDefault="003166B8" w:rsidP="003166B8">
      <w:pPr>
        <w:rPr>
          <w:rFonts w:eastAsia="DFKai-SB"/>
        </w:rPr>
      </w:pPr>
      <w:r w:rsidRPr="00323979">
        <w:rPr>
          <w:rFonts w:eastAsia="DFKai-SB"/>
        </w:rPr>
        <w:t>下面的代碼將在屏幕上顯示四個內容。</w:t>
      </w:r>
      <w:r w:rsidRPr="00323979">
        <w:rPr>
          <w:rFonts w:eastAsia="DFKai-SB"/>
        </w:rPr>
        <w:t xml:space="preserve"> </w:t>
      </w:r>
      <w:r w:rsidRPr="00323979">
        <w:rPr>
          <w:rFonts w:eastAsia="DFKai-SB"/>
        </w:rPr>
        <w:t>你覺得他們會是什麼樣的？</w:t>
      </w:r>
    </w:p>
    <w:bookmarkStart w:id="562" w:name="_62oovwqeq378" w:colFirst="0" w:colLast="0"/>
    <w:bookmarkEnd w:id="562"/>
    <w:p w14:paraId="604D40CB"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begin"/>
      </w:r>
      <w:r w:rsidRPr="00323979">
        <w:rPr>
          <w:rFonts w:eastAsia="DFKai-SB"/>
        </w:rPr>
        <w:instrText xml:space="preserve"> HYPERLINK "https://studio.code.org/s/csd6-2018/stage/10/puzzle/4" </w:instrText>
      </w:r>
      <w:r w:rsidRPr="00323979">
        <w:rPr>
          <w:rFonts w:eastAsia="DFKai-SB"/>
        </w:rPr>
        <w:fldChar w:fldCharType="separate"/>
      </w:r>
      <w:r w:rsidRPr="00323979">
        <w:rPr>
          <w:rFonts w:eastAsia="DFKai-SB"/>
          <w:sz w:val="20"/>
          <w:szCs w:val="20"/>
          <w:u w:val="single"/>
        </w:rPr>
        <w:t>View on Code Studio</w:t>
      </w:r>
    </w:p>
    <w:bookmarkStart w:id="563" w:name="_lx50w54yukdi" w:colFirst="0" w:colLast="0"/>
    <w:bookmarkEnd w:id="563"/>
    <w:p w14:paraId="0EBBA2E3"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 xml:space="preserve">Student Instructions </w:t>
      </w:r>
      <w:r w:rsidRPr="00323979">
        <w:rPr>
          <w:rFonts w:eastAsia="DFKai-SB"/>
          <w:b/>
          <w:color w:val="auto"/>
          <w:sz w:val="26"/>
          <w:szCs w:val="26"/>
        </w:rPr>
        <w:t>學生操作指示</w:t>
      </w:r>
    </w:p>
    <w:p w14:paraId="4F648A99" w14:textId="77777777" w:rsidR="003166B8" w:rsidRPr="00323979" w:rsidRDefault="003166B8" w:rsidP="003166B8">
      <w:pPr>
        <w:pStyle w:val="Heading1"/>
        <w:keepNext w:val="0"/>
        <w:keepLines w:val="0"/>
        <w:spacing w:before="480"/>
        <w:rPr>
          <w:rFonts w:eastAsia="DFKai-SB"/>
          <w:b/>
          <w:sz w:val="46"/>
          <w:szCs w:val="46"/>
        </w:rPr>
      </w:pPr>
      <w:bookmarkStart w:id="564" w:name="_gxunzu82yi51" w:colFirst="0" w:colLast="0"/>
      <w:bookmarkEnd w:id="564"/>
      <w:r w:rsidRPr="00323979">
        <w:rPr>
          <w:rFonts w:eastAsia="DFKai-SB"/>
          <w:b/>
          <w:sz w:val="46"/>
          <w:szCs w:val="46"/>
        </w:rPr>
        <w:t xml:space="preserve">Index Practice </w:t>
      </w:r>
      <w:r w:rsidRPr="00323979">
        <w:rPr>
          <w:rFonts w:eastAsia="DFKai-SB"/>
          <w:b/>
          <w:sz w:val="46"/>
          <w:szCs w:val="46"/>
        </w:rPr>
        <w:t>索引練習</w:t>
      </w:r>
    </w:p>
    <w:p w14:paraId="5F25E8E5"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b/>
          <w:noProof/>
          <w:sz w:val="46"/>
          <w:szCs w:val="46"/>
        </w:rPr>
        <w:lastRenderedPageBreak/>
        <w:drawing>
          <wp:inline distT="114300" distB="114300" distL="114300" distR="114300" wp14:anchorId="07CF4DFA" wp14:editId="36EF2612">
            <wp:extent cx="3421677" cy="465296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7"/>
                    <a:srcRect/>
                    <a:stretch>
                      <a:fillRect/>
                    </a:stretch>
                  </pic:blipFill>
                  <pic:spPr>
                    <a:xfrm>
                      <a:off x="0" y="0"/>
                      <a:ext cx="3421677" cy="4652963"/>
                    </a:xfrm>
                    <a:prstGeom prst="rect">
                      <a:avLst/>
                    </a:prstGeom>
                    <a:ln/>
                  </pic:spPr>
                </pic:pic>
              </a:graphicData>
            </a:graphic>
          </wp:inline>
        </w:drawing>
      </w:r>
    </w:p>
    <w:p w14:paraId="4C6486D0" w14:textId="77777777" w:rsidR="003166B8" w:rsidRPr="00323979" w:rsidRDefault="003166B8" w:rsidP="003166B8">
      <w:pPr>
        <w:pStyle w:val="Heading1"/>
        <w:keepNext w:val="0"/>
        <w:keepLines w:val="0"/>
        <w:spacing w:before="480"/>
        <w:rPr>
          <w:rFonts w:eastAsia="DFKai-SB"/>
          <w:sz w:val="20"/>
          <w:szCs w:val="20"/>
        </w:rPr>
      </w:pPr>
      <w:bookmarkStart w:id="565" w:name="_wybfhcgc1jc4" w:colFirst="0" w:colLast="0"/>
      <w:bookmarkEnd w:id="565"/>
      <w:r w:rsidRPr="00323979">
        <w:rPr>
          <w:rFonts w:eastAsia="DFKai-SB"/>
          <w:b/>
          <w:sz w:val="20"/>
          <w:szCs w:val="20"/>
        </w:rPr>
        <w:t>Starter code</w:t>
      </w:r>
      <w:r w:rsidRPr="00323979">
        <w:rPr>
          <w:rFonts w:eastAsia="DFKai-SB"/>
          <w:sz w:val="20"/>
          <w:szCs w:val="20"/>
        </w:rPr>
        <w:t xml:space="preserve"> has been provided that creates a list called colors and uses it to set the colors of the rectangles on the screen. Unfortunately, the colors are out of order.</w:t>
      </w:r>
    </w:p>
    <w:p w14:paraId="4794A970" w14:textId="77777777" w:rsidR="003166B8" w:rsidRPr="00323979" w:rsidRDefault="003166B8" w:rsidP="003166B8">
      <w:pPr>
        <w:rPr>
          <w:rFonts w:eastAsia="DFKai-SB"/>
        </w:rPr>
      </w:pPr>
      <w:r w:rsidRPr="00323979">
        <w:rPr>
          <w:rFonts w:eastAsia="DFKai-SB"/>
        </w:rPr>
        <w:t>啟動代碼已經提供了創建一個稱為顏色的列表，並使用它來設置在屏幕上矩形的顏色。不幸的是，顏色的順序亂了。</w:t>
      </w:r>
    </w:p>
    <w:p w14:paraId="2D34F94B" w14:textId="77777777" w:rsidR="003166B8" w:rsidRPr="00323979" w:rsidRDefault="003166B8" w:rsidP="003166B8">
      <w:pPr>
        <w:pStyle w:val="Heading1"/>
        <w:keepNext w:val="0"/>
        <w:keepLines w:val="0"/>
        <w:spacing w:before="480"/>
        <w:rPr>
          <w:rFonts w:eastAsia="DFKai-SB"/>
          <w:b/>
          <w:sz w:val="46"/>
          <w:szCs w:val="46"/>
        </w:rPr>
      </w:pPr>
      <w:bookmarkStart w:id="566" w:name="_c02kp420w0dj" w:colFirst="0" w:colLast="0"/>
      <w:bookmarkEnd w:id="566"/>
      <w:r w:rsidRPr="00323979">
        <w:rPr>
          <w:rFonts w:eastAsia="DFKai-SB"/>
          <w:b/>
          <w:sz w:val="46"/>
          <w:szCs w:val="46"/>
        </w:rPr>
        <w:t xml:space="preserve">Do This </w:t>
      </w:r>
      <w:r w:rsidRPr="00323979">
        <w:rPr>
          <w:rFonts w:eastAsia="DFKai-SB"/>
          <w:b/>
          <w:sz w:val="46"/>
          <w:szCs w:val="46"/>
        </w:rPr>
        <w:t>做這個</w:t>
      </w:r>
    </w:p>
    <w:p w14:paraId="644C7049" w14:textId="77777777" w:rsidR="003166B8" w:rsidRPr="00323979" w:rsidRDefault="003166B8" w:rsidP="003166B8">
      <w:pPr>
        <w:pStyle w:val="Heading1"/>
        <w:keepNext w:val="0"/>
        <w:keepLines w:val="0"/>
        <w:numPr>
          <w:ilvl w:val="0"/>
          <w:numId w:val="192"/>
        </w:numPr>
        <w:spacing w:before="240" w:after="240"/>
        <w:rPr>
          <w:rFonts w:eastAsia="DFKai-SB"/>
          <w:sz w:val="20"/>
          <w:szCs w:val="20"/>
        </w:rPr>
      </w:pPr>
      <w:r w:rsidRPr="00323979">
        <w:rPr>
          <w:rFonts w:eastAsia="DFKai-SB"/>
          <w:sz w:val="20"/>
          <w:szCs w:val="20"/>
        </w:rPr>
        <w:t xml:space="preserve">Change the index numbers inside each selection block to make the rainbow appear as in the picture on the right. </w:t>
      </w:r>
      <w:r w:rsidRPr="00323979">
        <w:rPr>
          <w:rFonts w:eastAsia="DFKai-SB"/>
          <w:sz w:val="20"/>
          <w:szCs w:val="20"/>
        </w:rPr>
        <w:t>更改每個選擇塊內的索引號，使彩虹顯示在右側圖片中。</w:t>
      </w:r>
    </w:p>
    <w:p w14:paraId="637C89A4"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begin"/>
      </w:r>
      <w:r w:rsidRPr="00323979">
        <w:rPr>
          <w:rFonts w:eastAsia="DFKai-SB"/>
        </w:rPr>
        <w:instrText xml:space="preserve"> HYPERLINK "https://studio.code.org/s/csd6-2018/stage/10/puzzle/5" </w:instrText>
      </w:r>
      <w:r w:rsidRPr="00323979">
        <w:rPr>
          <w:rFonts w:eastAsia="DFKai-SB"/>
        </w:rPr>
        <w:fldChar w:fldCharType="separate"/>
      </w:r>
      <w:r w:rsidRPr="00323979">
        <w:rPr>
          <w:rFonts w:eastAsia="DFKai-SB"/>
          <w:sz w:val="20"/>
          <w:szCs w:val="20"/>
          <w:u w:val="single"/>
        </w:rPr>
        <w:t>View on Code Studio</w:t>
      </w:r>
    </w:p>
    <w:bookmarkStart w:id="567" w:name="_2g1eucerujhb" w:colFirst="0" w:colLast="0"/>
    <w:bookmarkEnd w:id="567"/>
    <w:p w14:paraId="3BB952B6"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 xml:space="preserve">Student Instructions </w:t>
      </w:r>
      <w:r w:rsidRPr="00323979">
        <w:rPr>
          <w:rFonts w:eastAsia="DFKai-SB"/>
          <w:b/>
          <w:color w:val="auto"/>
          <w:sz w:val="26"/>
          <w:szCs w:val="26"/>
        </w:rPr>
        <w:t>學生操作指南</w:t>
      </w:r>
    </w:p>
    <w:p w14:paraId="4FA6ECCE" w14:textId="77777777" w:rsidR="003166B8" w:rsidRPr="00323979" w:rsidRDefault="003166B8" w:rsidP="003166B8">
      <w:pPr>
        <w:pStyle w:val="Heading1"/>
        <w:keepNext w:val="0"/>
        <w:keepLines w:val="0"/>
        <w:spacing w:before="480"/>
        <w:rPr>
          <w:rFonts w:eastAsia="DFKai-SB"/>
          <w:b/>
          <w:sz w:val="46"/>
          <w:szCs w:val="46"/>
        </w:rPr>
      </w:pPr>
      <w:bookmarkStart w:id="568" w:name="_qsu1vy94gfr4" w:colFirst="0" w:colLast="0"/>
      <w:bookmarkEnd w:id="568"/>
      <w:r w:rsidRPr="00323979">
        <w:rPr>
          <w:rFonts w:eastAsia="DFKai-SB"/>
          <w:b/>
          <w:sz w:val="46"/>
          <w:szCs w:val="46"/>
        </w:rPr>
        <w:lastRenderedPageBreak/>
        <w:t xml:space="preserve">Accessing Items in an Array </w:t>
      </w:r>
      <w:r w:rsidRPr="00323979">
        <w:rPr>
          <w:rFonts w:eastAsia="DFKai-SB"/>
          <w:b/>
          <w:sz w:val="46"/>
          <w:szCs w:val="46"/>
        </w:rPr>
        <w:t>讀取陣列中的項目</w:t>
      </w:r>
    </w:p>
    <w:p w14:paraId="51D768C3"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sz w:val="20"/>
          <w:szCs w:val="20"/>
        </w:rPr>
        <w:t>This program uses the Circuit Playground. It creates an array of the days of the week. When the left button is pressed, it displays the day as "Tuesday".</w:t>
      </w:r>
    </w:p>
    <w:p w14:paraId="4FDAD715" w14:textId="77777777" w:rsidR="003166B8" w:rsidRPr="00323979" w:rsidRDefault="003166B8" w:rsidP="003166B8">
      <w:pPr>
        <w:rPr>
          <w:rFonts w:eastAsia="DFKai-SB"/>
        </w:rPr>
      </w:pPr>
      <w:r w:rsidRPr="00323979">
        <w:rPr>
          <w:rFonts w:eastAsia="DFKai-SB"/>
        </w:rPr>
        <w:t>該程式使用</w:t>
      </w:r>
      <w:r w:rsidRPr="00323979">
        <w:rPr>
          <w:rFonts w:eastAsia="DFKai-SB"/>
        </w:rPr>
        <w:t>Circuit Playground</w:t>
      </w:r>
      <w:r w:rsidRPr="00323979">
        <w:rPr>
          <w:rFonts w:eastAsia="DFKai-SB"/>
        </w:rPr>
        <w:t>。</w:t>
      </w:r>
      <w:r w:rsidRPr="00323979">
        <w:rPr>
          <w:rFonts w:eastAsia="DFKai-SB"/>
        </w:rPr>
        <w:t xml:space="preserve"> </w:t>
      </w:r>
      <w:r w:rsidRPr="00323979">
        <w:rPr>
          <w:rFonts w:eastAsia="DFKai-SB"/>
        </w:rPr>
        <w:t>它將一周中的每天創建了一個陣列。當按下左按鈕時，它將日期顯示為</w:t>
      </w:r>
      <w:r w:rsidRPr="00323979">
        <w:rPr>
          <w:rFonts w:eastAsia="DFKai-SB"/>
        </w:rPr>
        <w:t>“</w:t>
      </w:r>
      <w:r w:rsidRPr="00323979">
        <w:rPr>
          <w:rFonts w:eastAsia="DFKai-SB"/>
        </w:rPr>
        <w:t>星期二</w:t>
      </w:r>
      <w:r w:rsidRPr="00323979">
        <w:rPr>
          <w:rFonts w:eastAsia="DFKai-SB"/>
        </w:rPr>
        <w:t>”</w:t>
      </w:r>
      <w:r w:rsidRPr="00323979">
        <w:rPr>
          <w:rFonts w:eastAsia="DFKai-SB"/>
        </w:rPr>
        <w:t>。</w:t>
      </w:r>
    </w:p>
    <w:p w14:paraId="197A1D18" w14:textId="77777777" w:rsidR="003166B8" w:rsidRPr="00323979" w:rsidRDefault="003166B8" w:rsidP="003166B8">
      <w:pPr>
        <w:pStyle w:val="Heading1"/>
        <w:keepNext w:val="0"/>
        <w:keepLines w:val="0"/>
        <w:spacing w:before="480"/>
        <w:rPr>
          <w:rFonts w:eastAsia="DFKai-SB"/>
          <w:b/>
          <w:sz w:val="46"/>
          <w:szCs w:val="46"/>
        </w:rPr>
      </w:pPr>
      <w:bookmarkStart w:id="569" w:name="_p7fhrjyg0ro3" w:colFirst="0" w:colLast="0"/>
      <w:bookmarkEnd w:id="569"/>
      <w:r w:rsidRPr="00323979">
        <w:rPr>
          <w:rFonts w:eastAsia="DFKai-SB"/>
          <w:b/>
          <w:sz w:val="46"/>
          <w:szCs w:val="46"/>
        </w:rPr>
        <w:t xml:space="preserve">Do This </w:t>
      </w:r>
      <w:r w:rsidRPr="00323979">
        <w:rPr>
          <w:rFonts w:eastAsia="DFKai-SB"/>
          <w:b/>
          <w:sz w:val="46"/>
          <w:szCs w:val="46"/>
        </w:rPr>
        <w:t>做這個</w:t>
      </w:r>
    </w:p>
    <w:p w14:paraId="7CBADABC" w14:textId="77777777" w:rsidR="003166B8" w:rsidRPr="00323979" w:rsidRDefault="003166B8" w:rsidP="003166B8">
      <w:pPr>
        <w:pStyle w:val="Heading1"/>
        <w:keepNext w:val="0"/>
        <w:keepLines w:val="0"/>
        <w:numPr>
          <w:ilvl w:val="0"/>
          <w:numId w:val="191"/>
        </w:numPr>
        <w:spacing w:before="240" w:after="240"/>
        <w:rPr>
          <w:rFonts w:eastAsia="DFKai-SB"/>
          <w:sz w:val="20"/>
          <w:szCs w:val="20"/>
        </w:rPr>
      </w:pPr>
      <w:r w:rsidRPr="00323979">
        <w:rPr>
          <w:rFonts w:eastAsia="DFKai-SB"/>
          <w:sz w:val="20"/>
          <w:szCs w:val="20"/>
        </w:rPr>
        <w:t>Add code that will display the day as "Thursday" when the right button is pressed.</w:t>
      </w:r>
    </w:p>
    <w:p w14:paraId="27666745" w14:textId="77777777" w:rsidR="003166B8" w:rsidRPr="00323979" w:rsidRDefault="003166B8" w:rsidP="003166B8">
      <w:pPr>
        <w:ind w:left="720"/>
        <w:rPr>
          <w:rFonts w:eastAsia="DFKai-SB"/>
        </w:rPr>
      </w:pPr>
      <w:r w:rsidRPr="00323979">
        <w:rPr>
          <w:rFonts w:eastAsia="DFKai-SB"/>
        </w:rPr>
        <w:t>添加代碼，當按下右鍵時，該日期將顯示為</w:t>
      </w:r>
      <w:r w:rsidRPr="00323979">
        <w:rPr>
          <w:rFonts w:eastAsia="DFKai-SB"/>
        </w:rPr>
        <w:t>“</w:t>
      </w:r>
      <w:r w:rsidRPr="00323979">
        <w:rPr>
          <w:rFonts w:eastAsia="DFKai-SB"/>
        </w:rPr>
        <w:t>星期四</w:t>
      </w:r>
      <w:r w:rsidRPr="00323979">
        <w:rPr>
          <w:rFonts w:eastAsia="DFKai-SB"/>
        </w:rPr>
        <w:t>”</w:t>
      </w:r>
      <w:r w:rsidRPr="00323979">
        <w:rPr>
          <w:rFonts w:eastAsia="DFKai-SB"/>
        </w:rPr>
        <w:t>。</w:t>
      </w:r>
    </w:p>
    <w:p w14:paraId="1E94770B"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begin"/>
      </w:r>
      <w:r w:rsidRPr="00323979">
        <w:rPr>
          <w:rFonts w:eastAsia="DFKai-SB"/>
        </w:rPr>
        <w:instrText xml:space="preserve"> HYPERLINK "https://studio.code.org/s/csd6-2018/stage/10/puzzle/6" </w:instrText>
      </w:r>
      <w:r w:rsidRPr="00323979">
        <w:rPr>
          <w:rFonts w:eastAsia="DFKai-SB"/>
        </w:rPr>
        <w:fldChar w:fldCharType="separate"/>
      </w:r>
      <w:r w:rsidRPr="00323979">
        <w:rPr>
          <w:rFonts w:eastAsia="DFKai-SB"/>
          <w:sz w:val="20"/>
          <w:szCs w:val="20"/>
          <w:u w:val="single"/>
        </w:rPr>
        <w:t>View on Code Studio</w:t>
      </w:r>
    </w:p>
    <w:bookmarkStart w:id="570" w:name="_ne6whs386ic8" w:colFirst="0" w:colLast="0"/>
    <w:bookmarkEnd w:id="570"/>
    <w:p w14:paraId="40A7A495"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 xml:space="preserve">Student Instructions </w:t>
      </w:r>
      <w:r w:rsidRPr="00323979">
        <w:rPr>
          <w:rFonts w:eastAsia="DFKai-SB"/>
          <w:b/>
          <w:color w:val="auto"/>
          <w:sz w:val="26"/>
          <w:szCs w:val="26"/>
        </w:rPr>
        <w:t>學生操作指南</w:t>
      </w:r>
    </w:p>
    <w:p w14:paraId="7A61BBD2" w14:textId="77777777" w:rsidR="003166B8" w:rsidRPr="00323979" w:rsidRDefault="003166B8" w:rsidP="003166B8">
      <w:pPr>
        <w:pStyle w:val="Heading1"/>
        <w:keepNext w:val="0"/>
        <w:keepLines w:val="0"/>
        <w:spacing w:before="480"/>
        <w:rPr>
          <w:rFonts w:eastAsia="DFKai-SB"/>
          <w:b/>
          <w:sz w:val="46"/>
          <w:szCs w:val="46"/>
        </w:rPr>
      </w:pPr>
      <w:bookmarkStart w:id="571" w:name="_9omlc8sqlyf0" w:colFirst="0" w:colLast="0"/>
      <w:bookmarkEnd w:id="571"/>
      <w:r w:rsidRPr="00323979">
        <w:rPr>
          <w:rFonts w:eastAsia="DFKai-SB"/>
          <w:b/>
          <w:sz w:val="46"/>
          <w:szCs w:val="46"/>
        </w:rPr>
        <w:t xml:space="preserve">Random Selection </w:t>
      </w:r>
      <w:r w:rsidRPr="00323979">
        <w:rPr>
          <w:rFonts w:eastAsia="DFKai-SB"/>
          <w:b/>
          <w:sz w:val="46"/>
          <w:szCs w:val="46"/>
        </w:rPr>
        <w:t>隨機選擇</w:t>
      </w:r>
    </w:p>
    <w:p w14:paraId="126F6360"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sz w:val="20"/>
          <w:szCs w:val="20"/>
        </w:rPr>
        <w:t>You can also select a random element in the list by using the</w:t>
      </w:r>
      <w:hyperlink r:id="rId328">
        <w:r w:rsidRPr="00323979">
          <w:rPr>
            <w:rFonts w:eastAsia="DFKai-SB"/>
            <w:sz w:val="20"/>
            <w:szCs w:val="20"/>
          </w:rPr>
          <w:t xml:space="preserve"> </w:t>
        </w:r>
      </w:hyperlink>
      <w:hyperlink r:id="rId329">
        <w:r w:rsidRPr="00323979">
          <w:rPr>
            <w:rFonts w:eastAsia="DFKai-SB"/>
            <w:sz w:val="20"/>
            <w:szCs w:val="20"/>
            <w:u w:val="single"/>
            <w:shd w:val="clear" w:color="auto" w:fill="FFB74D"/>
          </w:rPr>
          <w:t>randomNumber</w:t>
        </w:r>
      </w:hyperlink>
      <w:r w:rsidRPr="00323979">
        <w:rPr>
          <w:rFonts w:eastAsia="DFKai-SB"/>
          <w:sz w:val="20"/>
          <w:szCs w:val="20"/>
        </w:rPr>
        <w:t xml:space="preserve"> block instead of an index. This program selects a random icon from a list and displays it on the screen when the left button is pressed. Right now, the icons are always blue.</w:t>
      </w:r>
    </w:p>
    <w:p w14:paraId="5644058F" w14:textId="77777777" w:rsidR="003166B8" w:rsidRPr="00323979" w:rsidRDefault="003166B8" w:rsidP="003166B8">
      <w:pPr>
        <w:rPr>
          <w:rFonts w:eastAsia="DFKai-SB"/>
        </w:rPr>
      </w:pPr>
      <w:r w:rsidRPr="00323979">
        <w:rPr>
          <w:rFonts w:eastAsia="DFKai-SB"/>
        </w:rPr>
        <w:t>您還可以使用</w:t>
      </w:r>
      <w:r w:rsidRPr="00323979">
        <w:rPr>
          <w:rFonts w:eastAsia="DFKai-SB"/>
        </w:rPr>
        <w:t>randomNumber</w:t>
      </w:r>
      <w:r w:rsidRPr="00323979">
        <w:rPr>
          <w:rFonts w:eastAsia="DFKai-SB"/>
        </w:rPr>
        <w:t>塊而不是索引來選擇列表中的隨機元素。</w:t>
      </w:r>
      <w:r w:rsidRPr="00323979">
        <w:rPr>
          <w:rFonts w:eastAsia="DFKai-SB"/>
        </w:rPr>
        <w:t xml:space="preserve"> </w:t>
      </w:r>
      <w:r w:rsidRPr="00323979">
        <w:rPr>
          <w:rFonts w:eastAsia="DFKai-SB"/>
        </w:rPr>
        <w:t>該程式從列表中選擇一個隨機圖標，並在按下左鍵時在屏幕上顯示。</w:t>
      </w:r>
      <w:r w:rsidRPr="00323979">
        <w:rPr>
          <w:rFonts w:eastAsia="DFKai-SB"/>
        </w:rPr>
        <w:t xml:space="preserve"> </w:t>
      </w:r>
      <w:r w:rsidRPr="00323979">
        <w:rPr>
          <w:rFonts w:eastAsia="DFKai-SB"/>
        </w:rPr>
        <w:t>現在，圖標總是藍色的。</w:t>
      </w:r>
    </w:p>
    <w:p w14:paraId="0A9614D2" w14:textId="77777777" w:rsidR="003166B8" w:rsidRPr="00323979" w:rsidRDefault="003166B8" w:rsidP="003166B8">
      <w:pPr>
        <w:pStyle w:val="Heading1"/>
        <w:keepNext w:val="0"/>
        <w:keepLines w:val="0"/>
        <w:spacing w:before="480"/>
        <w:rPr>
          <w:rFonts w:eastAsia="DFKai-SB"/>
          <w:b/>
          <w:sz w:val="46"/>
          <w:szCs w:val="46"/>
        </w:rPr>
      </w:pPr>
      <w:bookmarkStart w:id="572" w:name="_qtvgrc4kf6fp" w:colFirst="0" w:colLast="0"/>
      <w:bookmarkEnd w:id="572"/>
      <w:r w:rsidRPr="00323979">
        <w:rPr>
          <w:rFonts w:eastAsia="DFKai-SB"/>
          <w:b/>
          <w:sz w:val="46"/>
          <w:szCs w:val="46"/>
        </w:rPr>
        <w:t xml:space="preserve">Do This </w:t>
      </w:r>
      <w:r w:rsidRPr="00323979">
        <w:rPr>
          <w:rFonts w:eastAsia="DFKai-SB"/>
          <w:b/>
          <w:sz w:val="46"/>
          <w:szCs w:val="46"/>
        </w:rPr>
        <w:t>做這個</w:t>
      </w:r>
    </w:p>
    <w:p w14:paraId="3AA975E9" w14:textId="77777777" w:rsidR="003166B8" w:rsidRPr="00323979" w:rsidRDefault="003166B8" w:rsidP="003166B8">
      <w:pPr>
        <w:pStyle w:val="Heading1"/>
        <w:keepNext w:val="0"/>
        <w:keepLines w:val="0"/>
        <w:numPr>
          <w:ilvl w:val="0"/>
          <w:numId w:val="201"/>
        </w:numPr>
        <w:spacing w:before="240" w:after="240"/>
        <w:rPr>
          <w:rFonts w:eastAsia="DFKai-SB"/>
          <w:sz w:val="20"/>
          <w:szCs w:val="20"/>
        </w:rPr>
      </w:pPr>
      <w:r w:rsidRPr="00323979">
        <w:rPr>
          <w:rFonts w:eastAsia="DFKai-SB"/>
          <w:sz w:val="20"/>
          <w:szCs w:val="20"/>
        </w:rPr>
        <w:t>Add code that will select a random color from the list and use that as the icon color.</w:t>
      </w:r>
    </w:p>
    <w:p w14:paraId="121D3946" w14:textId="77777777" w:rsidR="003166B8" w:rsidRPr="00323979" w:rsidRDefault="003166B8" w:rsidP="003166B8">
      <w:pPr>
        <w:ind w:left="720"/>
        <w:rPr>
          <w:rFonts w:eastAsia="DFKai-SB"/>
        </w:rPr>
      </w:pPr>
      <w:r w:rsidRPr="00323979">
        <w:rPr>
          <w:rFonts w:eastAsia="DFKai-SB"/>
        </w:rPr>
        <w:lastRenderedPageBreak/>
        <w:t>添加代碼，將在列表中選擇一個隨機的顏色，並使用它作為圖標的顏色。</w:t>
      </w:r>
    </w:p>
    <w:p w14:paraId="062AECCD"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begin"/>
      </w:r>
      <w:r w:rsidRPr="00323979">
        <w:rPr>
          <w:rFonts w:eastAsia="DFKai-SB"/>
        </w:rPr>
        <w:instrText xml:space="preserve"> HYPERLINK "https://studio.code.org/s/csd6-2018/stage/10/puzzle/7" </w:instrText>
      </w:r>
      <w:r w:rsidRPr="00323979">
        <w:rPr>
          <w:rFonts w:eastAsia="DFKai-SB"/>
        </w:rPr>
        <w:fldChar w:fldCharType="separate"/>
      </w:r>
      <w:r w:rsidRPr="00323979">
        <w:rPr>
          <w:rFonts w:eastAsia="DFKai-SB"/>
          <w:sz w:val="20"/>
          <w:szCs w:val="20"/>
          <w:u w:val="single"/>
        </w:rPr>
        <w:t>View on Code Studio</w:t>
      </w:r>
    </w:p>
    <w:bookmarkStart w:id="573" w:name="_jve6ev3xnvlo" w:colFirst="0" w:colLast="0"/>
    <w:bookmarkEnd w:id="573"/>
    <w:p w14:paraId="37CB3B0E"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 xml:space="preserve">Student Instructions </w:t>
      </w:r>
      <w:r w:rsidRPr="00323979">
        <w:rPr>
          <w:rFonts w:eastAsia="DFKai-SB"/>
          <w:b/>
          <w:color w:val="auto"/>
          <w:sz w:val="26"/>
          <w:szCs w:val="26"/>
        </w:rPr>
        <w:t>學生操作指南</w:t>
      </w:r>
    </w:p>
    <w:p w14:paraId="0AA565FA" w14:textId="77777777" w:rsidR="003166B8" w:rsidRPr="00323979" w:rsidRDefault="003166B8" w:rsidP="003166B8">
      <w:pPr>
        <w:pStyle w:val="Heading1"/>
        <w:keepNext w:val="0"/>
        <w:keepLines w:val="0"/>
        <w:spacing w:before="480"/>
        <w:rPr>
          <w:rFonts w:eastAsia="DFKai-SB"/>
          <w:b/>
          <w:sz w:val="46"/>
          <w:szCs w:val="46"/>
        </w:rPr>
      </w:pPr>
      <w:bookmarkStart w:id="574" w:name="_sfvqm0plwfsh" w:colFirst="0" w:colLast="0"/>
      <w:bookmarkEnd w:id="574"/>
      <w:r w:rsidRPr="00323979">
        <w:rPr>
          <w:rFonts w:eastAsia="DFKai-SB"/>
          <w:b/>
          <w:sz w:val="46"/>
          <w:szCs w:val="46"/>
        </w:rPr>
        <w:t xml:space="preserve">Using Variables </w:t>
      </w:r>
      <w:r w:rsidRPr="00323979">
        <w:rPr>
          <w:rFonts w:eastAsia="DFKai-SB"/>
          <w:b/>
          <w:sz w:val="46"/>
          <w:szCs w:val="46"/>
        </w:rPr>
        <w:t>使用變數</w:t>
      </w:r>
    </w:p>
    <w:p w14:paraId="0645CBCA" w14:textId="77777777" w:rsidR="003166B8" w:rsidRPr="00323979" w:rsidRDefault="003166B8" w:rsidP="003166B8">
      <w:pPr>
        <w:pStyle w:val="Heading1"/>
        <w:keepNext w:val="0"/>
        <w:keepLines w:val="0"/>
        <w:spacing w:before="480"/>
        <w:rPr>
          <w:rFonts w:eastAsia="DFKai-SB"/>
          <w:sz w:val="20"/>
          <w:szCs w:val="20"/>
        </w:rPr>
      </w:pPr>
      <w:r w:rsidRPr="00323979">
        <w:rPr>
          <w:rFonts w:eastAsia="DFKai-SB"/>
          <w:sz w:val="20"/>
          <w:szCs w:val="20"/>
        </w:rPr>
        <w:t>This program is like the last one, but the icons should always match the colors (red heart, yellow star, green leaf, and blue water). You can do this using the variable "myIndex", which will store the value of a random number so that it can be used to get the icon and the color from the same place on each list.</w:t>
      </w:r>
    </w:p>
    <w:p w14:paraId="3EA7BF0D" w14:textId="77777777" w:rsidR="003166B8" w:rsidRPr="00323979" w:rsidRDefault="003166B8" w:rsidP="003166B8">
      <w:pPr>
        <w:rPr>
          <w:rFonts w:eastAsia="DFKai-SB"/>
        </w:rPr>
      </w:pPr>
      <w:r w:rsidRPr="00323979">
        <w:rPr>
          <w:rFonts w:eastAsia="DFKai-SB"/>
        </w:rPr>
        <w:t>這個程式就像最後一個，但圖標應該總是與顏色相對應（紅心，黃星，綠葉和藍水）。</w:t>
      </w:r>
      <w:r w:rsidRPr="00323979">
        <w:rPr>
          <w:rFonts w:eastAsia="DFKai-SB"/>
        </w:rPr>
        <w:t xml:space="preserve"> </w:t>
      </w:r>
      <w:r w:rsidRPr="00323979">
        <w:rPr>
          <w:rFonts w:eastAsia="DFKai-SB"/>
        </w:rPr>
        <w:t>您可以使用變數</w:t>
      </w:r>
      <w:r w:rsidRPr="00323979">
        <w:rPr>
          <w:rFonts w:eastAsia="DFKai-SB"/>
        </w:rPr>
        <w:t>“myIndex”</w:t>
      </w:r>
      <w:r w:rsidRPr="00323979">
        <w:rPr>
          <w:rFonts w:eastAsia="DFKai-SB"/>
        </w:rPr>
        <w:t>來執行此操作，該變數將存儲隨機的數值，以便可以使用它來獲取每個列表上相同位置的圖標和顏色。</w:t>
      </w:r>
    </w:p>
    <w:p w14:paraId="4459382E" w14:textId="77777777" w:rsidR="003166B8" w:rsidRPr="00323979" w:rsidRDefault="003166B8" w:rsidP="003166B8">
      <w:pPr>
        <w:pStyle w:val="Heading1"/>
        <w:keepNext w:val="0"/>
        <w:keepLines w:val="0"/>
        <w:spacing w:before="480"/>
        <w:rPr>
          <w:rFonts w:eastAsia="DFKai-SB"/>
          <w:b/>
          <w:sz w:val="46"/>
          <w:szCs w:val="46"/>
        </w:rPr>
      </w:pPr>
      <w:bookmarkStart w:id="575" w:name="_weltlf8bq7cy" w:colFirst="0" w:colLast="0"/>
      <w:bookmarkEnd w:id="575"/>
      <w:r w:rsidRPr="00323979">
        <w:rPr>
          <w:rFonts w:eastAsia="DFKai-SB"/>
          <w:b/>
          <w:sz w:val="46"/>
          <w:szCs w:val="46"/>
        </w:rPr>
        <w:t xml:space="preserve">Do This </w:t>
      </w:r>
      <w:r w:rsidRPr="00323979">
        <w:rPr>
          <w:rFonts w:eastAsia="DFKai-SB"/>
          <w:b/>
          <w:sz w:val="46"/>
          <w:szCs w:val="46"/>
        </w:rPr>
        <w:t>做這個</w:t>
      </w:r>
    </w:p>
    <w:p w14:paraId="2DCD0A1D" w14:textId="77777777" w:rsidR="003166B8" w:rsidRPr="00323979" w:rsidRDefault="003166B8" w:rsidP="003166B8">
      <w:pPr>
        <w:pStyle w:val="Heading1"/>
        <w:keepNext w:val="0"/>
        <w:keepLines w:val="0"/>
        <w:numPr>
          <w:ilvl w:val="0"/>
          <w:numId w:val="189"/>
        </w:numPr>
        <w:spacing w:before="240" w:after="0"/>
        <w:rPr>
          <w:rFonts w:eastAsia="DFKai-SB"/>
          <w:sz w:val="20"/>
          <w:szCs w:val="20"/>
        </w:rPr>
      </w:pPr>
      <w:r w:rsidRPr="00323979">
        <w:rPr>
          <w:rFonts w:eastAsia="DFKai-SB"/>
          <w:sz w:val="20"/>
          <w:szCs w:val="20"/>
        </w:rPr>
        <w:t>Change the code so that both the icon and its color are chosen using the "myIndex" variable.</w:t>
      </w:r>
    </w:p>
    <w:p w14:paraId="2E09C65D" w14:textId="77777777" w:rsidR="003166B8" w:rsidRPr="00323979" w:rsidRDefault="003166B8" w:rsidP="003166B8">
      <w:pPr>
        <w:numPr>
          <w:ilvl w:val="0"/>
          <w:numId w:val="189"/>
        </w:numPr>
        <w:rPr>
          <w:rFonts w:eastAsia="DFKai-SB"/>
        </w:rPr>
      </w:pPr>
      <w:r w:rsidRPr="00323979">
        <w:rPr>
          <w:rFonts w:eastAsia="DFKai-SB"/>
        </w:rPr>
        <w:t>更改程式碼，以便使用</w:t>
      </w:r>
      <w:r w:rsidRPr="00323979">
        <w:rPr>
          <w:rFonts w:eastAsia="DFKai-SB"/>
        </w:rPr>
        <w:t>“myIndex”</w:t>
      </w:r>
      <w:r w:rsidRPr="00323979">
        <w:rPr>
          <w:rFonts w:eastAsia="DFKai-SB"/>
        </w:rPr>
        <w:t>變數選擇圖標及其顏色。</w:t>
      </w:r>
    </w:p>
    <w:p w14:paraId="480BB0BB" w14:textId="77777777" w:rsidR="003166B8" w:rsidRPr="00323979" w:rsidRDefault="003166B8" w:rsidP="003166B8">
      <w:pPr>
        <w:pStyle w:val="Heading1"/>
        <w:keepNext w:val="0"/>
        <w:keepLines w:val="0"/>
        <w:numPr>
          <w:ilvl w:val="0"/>
          <w:numId w:val="194"/>
        </w:numPr>
        <w:spacing w:before="0" w:after="0"/>
        <w:rPr>
          <w:rFonts w:eastAsia="DFKai-SB"/>
          <w:sz w:val="20"/>
          <w:szCs w:val="20"/>
        </w:rPr>
      </w:pPr>
      <w:r w:rsidRPr="00323979">
        <w:rPr>
          <w:rFonts w:eastAsia="DFKai-SB"/>
          <w:sz w:val="20"/>
          <w:szCs w:val="20"/>
        </w:rPr>
        <w:t xml:space="preserve">Using Arrays </w:t>
      </w:r>
      <w:r w:rsidRPr="00323979">
        <w:rPr>
          <w:rFonts w:eastAsia="DFKai-SB"/>
          <w:sz w:val="20"/>
          <w:szCs w:val="20"/>
        </w:rPr>
        <w:t>使用陣列</w:t>
      </w:r>
    </w:p>
    <w:p w14:paraId="0387D2B3" w14:textId="77777777" w:rsidR="003166B8" w:rsidRPr="00323979" w:rsidRDefault="003166B8" w:rsidP="003166B8">
      <w:pPr>
        <w:pStyle w:val="Heading1"/>
        <w:keepNext w:val="0"/>
        <w:keepLines w:val="0"/>
        <w:numPr>
          <w:ilvl w:val="0"/>
          <w:numId w:val="194"/>
        </w:numPr>
        <w:spacing w:before="0" w:after="240"/>
        <w:rPr>
          <w:rFonts w:eastAsia="DFKai-SB"/>
          <w:sz w:val="20"/>
          <w:szCs w:val="20"/>
        </w:rPr>
      </w:pPr>
      <w:r w:rsidRPr="00323979">
        <w:rPr>
          <w:rFonts w:eastAsia="DFKai-SB"/>
        </w:rPr>
        <w:fldChar w:fldCharType="begin"/>
      </w:r>
      <w:r w:rsidRPr="00323979">
        <w:rPr>
          <w:rFonts w:eastAsia="DFKai-SB"/>
        </w:rPr>
        <w:instrText xml:space="preserve"> HYPERLINK "https://curriculum.code.org/csd-18/unit6/10/#level-expando-10-8-sfmd" </w:instrText>
      </w:r>
      <w:r w:rsidRPr="00323979">
        <w:rPr>
          <w:rFonts w:eastAsia="DFKai-SB"/>
        </w:rPr>
        <w:fldChar w:fldCharType="separate"/>
      </w:r>
      <w:r w:rsidRPr="00323979">
        <w:rPr>
          <w:rFonts w:eastAsia="DFKai-SB"/>
          <w:sz w:val="20"/>
          <w:szCs w:val="20"/>
          <w:u w:val="single"/>
        </w:rPr>
        <w:t>Student Overview</w:t>
      </w:r>
    </w:p>
    <w:bookmarkStart w:id="576" w:name="_ylimso6bbdvv" w:colFirst="0" w:colLast="0"/>
    <w:bookmarkEnd w:id="576"/>
    <w:p w14:paraId="0CAACB90" w14:textId="77777777" w:rsidR="003166B8" w:rsidRPr="00323979" w:rsidRDefault="003166B8" w:rsidP="003166B8">
      <w:pPr>
        <w:pStyle w:val="Heading1"/>
        <w:keepNext w:val="0"/>
        <w:keepLines w:val="0"/>
        <w:spacing w:before="480"/>
        <w:rPr>
          <w:rFonts w:eastAsia="DFKai-SB"/>
          <w:sz w:val="20"/>
          <w:szCs w:val="20"/>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"https://studio.code.org/s/csd6-2018/stage/10/puzzle/8" </w:instrText>
      </w:r>
      <w:r w:rsidRPr="00323979">
        <w:rPr>
          <w:rFonts w:eastAsia="DFKai-SB"/>
        </w:rPr>
        <w:fldChar w:fldCharType="separate"/>
      </w:r>
      <w:r w:rsidRPr="00323979">
        <w:rPr>
          <w:rFonts w:eastAsia="DFKai-SB"/>
          <w:sz w:val="20"/>
          <w:szCs w:val="20"/>
          <w:u w:val="single"/>
        </w:rPr>
        <w:t>View on Code Studio</w:t>
      </w:r>
    </w:p>
    <w:p w14:paraId="0F4FFF13" w14:textId="77777777" w:rsidR="003166B8" w:rsidRPr="00323979" w:rsidRDefault="003166B8" w:rsidP="003166B8">
      <w:pPr>
        <w:rPr>
          <w:rFonts w:eastAsia="DFKai-SB"/>
        </w:rPr>
      </w:pPr>
      <w:r w:rsidRPr="00323979">
        <w:rPr>
          <w:rFonts w:eastAsia="DFKai-SB"/>
        </w:rPr>
        <w:fldChar w:fldCharType="end"/>
      </w:r>
    </w:p>
    <w:p w14:paraId="0AF93261" w14:textId="77777777" w:rsidR="003166B8" w:rsidRPr="00323979" w:rsidRDefault="003166B8" w:rsidP="003166B8">
      <w:pPr>
        <w:rPr>
          <w:rFonts w:eastAsia="DFKai-SB"/>
          <w:u w:val="single"/>
        </w:rPr>
      </w:pPr>
      <w:r w:rsidRPr="00323979">
        <w:rPr>
          <w:rFonts w:eastAsia="DFKai-SB"/>
          <w:noProof/>
        </w:rPr>
        <w:drawing>
          <wp:inline distT="114300" distB="114300" distL="114300" distR="114300" wp14:anchorId="0F944780" wp14:editId="4687AD80">
            <wp:extent cx="5276850" cy="21717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0"/>
                    <a:srcRect/>
                    <a:stretch>
                      <a:fillRect/>
                    </a:stretch>
                  </pic:blipFill>
                  <pic:spPr>
                    <a:xfrm>
                      <a:off x="0" y="0"/>
                      <a:ext cx="5276850" cy="2171700"/>
                    </a:xfrm>
                    <a:prstGeom prst="rect">
                      <a:avLst/>
                    </a:prstGeom>
                    <a:ln/>
                  </pic:spPr>
                </pic:pic>
              </a:graphicData>
            </a:graphic>
          </wp:inline>
        </w:drawing>
      </w:r>
      <w:r w:rsidRPr="00323979">
        <w:rPr>
          <w:rFonts w:eastAsia="DFKai-SB"/>
        </w:rPr>
        <w:fldChar w:fldCharType="begin"/>
      </w:r>
      <w:r w:rsidRPr="00323979">
        <w:rPr>
          <w:rFonts w:eastAsia="DFKai-SB"/>
        </w:rPr>
        <w:instrText xml:space="preserve"> HYPERLINK "https://studio.code.org/s/csd6/stage/10/puzzle/8" </w:instrText>
      </w:r>
      <w:r w:rsidRPr="00323979">
        <w:rPr>
          <w:rFonts w:eastAsia="DFKai-SB"/>
        </w:rPr>
        <w:fldChar w:fldCharType="separate"/>
      </w:r>
    </w:p>
    <w:p w14:paraId="150E68BD" w14:textId="77777777" w:rsidR="003166B8" w:rsidRPr="00323979" w:rsidRDefault="003166B8" w:rsidP="003166B8">
      <w:pPr>
        <w:numPr>
          <w:ilvl w:val="0"/>
          <w:numId w:val="200"/>
        </w:numPr>
        <w:spacing w:before="240"/>
        <w:rPr>
          <w:rFonts w:eastAsia="DFKai-SB"/>
        </w:rPr>
      </w:pPr>
      <w:r w:rsidRPr="00323979">
        <w:rPr>
          <w:rFonts w:eastAsia="DFKai-SB"/>
        </w:rPr>
        <w:lastRenderedPageBreak/>
        <w:fldChar w:fldCharType="end"/>
      </w:r>
      <w:r w:rsidRPr="00323979">
        <w:rPr>
          <w:rFonts w:eastAsia="DFKai-SB"/>
        </w:rPr>
        <w:t>Circuit Playground: Color LEDs   Circuit Playground:</w:t>
      </w:r>
      <w:r w:rsidRPr="00323979">
        <w:rPr>
          <w:rFonts w:eastAsia="DFKai-SB"/>
        </w:rPr>
        <w:t>彩色</w:t>
      </w:r>
      <w:r w:rsidRPr="00323979">
        <w:rPr>
          <w:rFonts w:eastAsia="DFKai-SB"/>
        </w:rPr>
        <w:t>LED</w:t>
      </w:r>
    </w:p>
    <w:p w14:paraId="64D4E8A9" w14:textId="77777777" w:rsidR="003166B8" w:rsidRPr="00323979" w:rsidRDefault="00AB68F6" w:rsidP="003166B8">
      <w:pPr>
        <w:numPr>
          <w:ilvl w:val="0"/>
          <w:numId w:val="200"/>
        </w:numPr>
        <w:spacing w:after="240"/>
        <w:rPr>
          <w:rFonts w:eastAsia="DFKai-SB"/>
        </w:rPr>
      </w:pPr>
      <w:hyperlink r:id="rId331" w:anchor="level-expando-10-2-sfmd">
        <w:r w:rsidR="003166B8" w:rsidRPr="00323979">
          <w:rPr>
            <w:rFonts w:eastAsia="DFKai-SB"/>
          </w:rPr>
          <w:t>Student Overview</w:t>
        </w:r>
      </w:hyperlink>
    </w:p>
    <w:p w14:paraId="56EE789B" w14:textId="77777777" w:rsidR="003166B8" w:rsidRPr="00323979" w:rsidRDefault="003166B8" w:rsidP="003166B8">
      <w:pPr>
        <w:spacing w:after="480"/>
        <w:ind w:left="720"/>
        <w:rPr>
          <w:rFonts w:eastAsia="DFKai-SB"/>
        </w:rPr>
      </w:pPr>
      <w:r w:rsidRPr="00323979">
        <w:rPr>
          <w:rFonts w:eastAsia="DFKai-SB"/>
          <w:noProof/>
        </w:rPr>
        <w:drawing>
          <wp:inline distT="114300" distB="114300" distL="114300" distR="114300" wp14:anchorId="5E17E396" wp14:editId="5582D466">
            <wp:extent cx="3533775" cy="31242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2"/>
                    <a:srcRect/>
                    <a:stretch>
                      <a:fillRect/>
                    </a:stretch>
                  </pic:blipFill>
                  <pic:spPr>
                    <a:xfrm>
                      <a:off x="0" y="0"/>
                      <a:ext cx="3533775" cy="3124200"/>
                    </a:xfrm>
                    <a:prstGeom prst="rect">
                      <a:avLst/>
                    </a:prstGeom>
                    <a:ln/>
                  </pic:spPr>
                </pic:pic>
              </a:graphicData>
            </a:graphic>
          </wp:inline>
        </w:drawing>
      </w:r>
      <w:r w:rsidRPr="00323979">
        <w:rPr>
          <w:rFonts w:eastAsia="DFKai-SB"/>
        </w:rPr>
        <w:fldChar w:fldCharType="begin"/>
      </w:r>
      <w:r w:rsidRPr="00323979">
        <w:rPr>
          <w:rFonts w:eastAsia="DFKai-SB"/>
        </w:rPr>
        <w:instrText xml:space="preserve"> HYPERLINK "https://curriculum.code.org/csd-1718/unit6/10/#level-expando-10-9-sfmd" </w:instrText>
      </w:r>
      <w:r w:rsidRPr="00323979">
        <w:rPr>
          <w:rFonts w:eastAsia="DFKai-SB"/>
        </w:rPr>
        <w:fldChar w:fldCharType="separate"/>
      </w:r>
    </w:p>
    <w:p w14:paraId="1595AAA7" w14:textId="77777777" w:rsidR="003166B8" w:rsidRPr="00323979" w:rsidRDefault="003166B8" w:rsidP="003166B8">
      <w:pPr>
        <w:rPr>
          <w:rFonts w:eastAsia="DFKai-SB"/>
          <w:u w:val="single"/>
        </w:rPr>
      </w:pPr>
      <w:r w:rsidRPr="00323979">
        <w:rPr>
          <w:rFonts w:eastAsia="DFKai-SB"/>
        </w:rPr>
        <w:fldChar w:fldCharType="end"/>
      </w:r>
      <w:hyperlink r:id="rId333">
        <w:r w:rsidRPr="00323979">
          <w:rPr>
            <w:rFonts w:eastAsia="DFKai-SB"/>
          </w:rPr>
          <w:t>View on Code Studio</w:t>
        </w:r>
      </w:hyperlink>
      <w:r w:rsidRPr="00323979">
        <w:rPr>
          <w:rFonts w:eastAsia="DFKai-SB"/>
        </w:rPr>
        <w:fldChar w:fldCharType="begin"/>
      </w:r>
      <w:r w:rsidRPr="00323979">
        <w:rPr>
          <w:rFonts w:eastAsia="DFKai-SB"/>
        </w:rPr>
        <w:instrText xml:space="preserve"> HYPERLINK "https://studio.code.org/s/csd6/stage/10/puzzle/9" </w:instrText>
      </w:r>
      <w:r w:rsidRPr="00323979">
        <w:rPr>
          <w:rFonts w:eastAsia="DFKai-SB"/>
        </w:rPr>
        <w:fldChar w:fldCharType="separate"/>
      </w:r>
    </w:p>
    <w:p w14:paraId="29C08211" w14:textId="77777777" w:rsidR="003166B8" w:rsidRPr="00323979" w:rsidRDefault="003166B8" w:rsidP="003166B8">
      <w:pPr>
        <w:numPr>
          <w:ilvl w:val="0"/>
          <w:numId w:val="198"/>
        </w:numPr>
        <w:spacing w:before="240"/>
        <w:rPr>
          <w:rFonts w:eastAsia="DFKai-SB"/>
        </w:rPr>
      </w:pPr>
      <w:r w:rsidRPr="00323979">
        <w:rPr>
          <w:rFonts w:eastAsia="DFKai-SB"/>
        </w:rPr>
        <w:fldChar w:fldCharType="end"/>
      </w:r>
      <w:r w:rsidRPr="00323979">
        <w:rPr>
          <w:rFonts w:eastAsia="DFKai-SB"/>
        </w:rPr>
        <w:t xml:space="preserve">Color LEDs  </w:t>
      </w:r>
      <w:r w:rsidRPr="00323979">
        <w:rPr>
          <w:rFonts w:eastAsia="DFKai-SB"/>
        </w:rPr>
        <w:t>彩色的</w:t>
      </w:r>
      <w:r w:rsidRPr="00323979">
        <w:rPr>
          <w:rFonts w:eastAsia="DFKai-SB"/>
        </w:rPr>
        <w:t>LED</w:t>
      </w:r>
    </w:p>
    <w:p w14:paraId="594A7EE5" w14:textId="77777777" w:rsidR="003166B8" w:rsidRPr="00323979" w:rsidRDefault="00AB68F6" w:rsidP="003166B8">
      <w:pPr>
        <w:numPr>
          <w:ilvl w:val="0"/>
          <w:numId w:val="198"/>
        </w:numPr>
        <w:rPr>
          <w:rFonts w:eastAsia="DFKai-SB"/>
        </w:rPr>
      </w:pPr>
      <w:hyperlink r:id="rId334" w:anchor="level-expando-10-10">
        <w:r w:rsidR="003166B8" w:rsidRPr="00323979">
          <w:rPr>
            <w:rFonts w:eastAsia="DFKai-SB"/>
            <w:u w:val="single"/>
          </w:rPr>
          <w:t>10</w:t>
        </w:r>
      </w:hyperlink>
      <w:r w:rsidR="003166B8" w:rsidRPr="00323979">
        <w:rPr>
          <w:rFonts w:eastAsia="DFKai-SB"/>
        </w:rPr>
        <w:fldChar w:fldCharType="begin"/>
      </w:r>
      <w:r w:rsidR="003166B8" w:rsidRPr="00323979">
        <w:rPr>
          <w:rFonts w:eastAsia="DFKai-SB"/>
        </w:rPr>
        <w:instrText xml:space="preserve"> HYPERLINK "https://curriculum.code.org/csd-1718/unit6/10/#level-expando-10-10" </w:instrText>
      </w:r>
      <w:r w:rsidR="003166B8" w:rsidRPr="00323979">
        <w:rPr>
          <w:rFonts w:eastAsia="DFKai-SB"/>
        </w:rPr>
        <w:fldChar w:fldCharType="separate"/>
      </w:r>
    </w:p>
    <w:p w14:paraId="19F3044A" w14:textId="77777777" w:rsidR="003166B8" w:rsidRPr="00323979" w:rsidRDefault="003166B8" w:rsidP="003166B8">
      <w:pPr>
        <w:numPr>
          <w:ilvl w:val="0"/>
          <w:numId w:val="198"/>
        </w:numPr>
        <w:rPr>
          <w:rFonts w:eastAsia="DFKai-SB"/>
        </w:rPr>
      </w:pPr>
      <w:r w:rsidRPr="00323979">
        <w:rPr>
          <w:rFonts w:eastAsia="DFKai-SB"/>
        </w:rPr>
        <w:fldChar w:fldCharType="end"/>
      </w:r>
      <w:hyperlink r:id="rId335" w:anchor="level-expando-10-11">
        <w:r w:rsidRPr="00323979">
          <w:rPr>
            <w:rFonts w:eastAsia="DFKai-SB"/>
            <w:u w:val="single"/>
          </w:rPr>
          <w:t>11</w:t>
        </w:r>
      </w:hyperlink>
      <w:r w:rsidRPr="00323979">
        <w:rPr>
          <w:rFonts w:eastAsia="DFKai-SB"/>
        </w:rPr>
        <w:fldChar w:fldCharType="begin"/>
      </w:r>
      <w:r w:rsidRPr="00323979">
        <w:rPr>
          <w:rFonts w:eastAsia="DFKai-SB"/>
        </w:rPr>
        <w:instrText xml:space="preserve"> HYPERLINK "https://curriculum.code.org/csd-1718/unit6/10/#level-expando-10-11" </w:instrText>
      </w:r>
      <w:r w:rsidRPr="00323979">
        <w:rPr>
          <w:rFonts w:eastAsia="DFKai-SB"/>
        </w:rPr>
        <w:fldChar w:fldCharType="separate"/>
      </w:r>
    </w:p>
    <w:p w14:paraId="1AF85058" w14:textId="77777777" w:rsidR="003166B8" w:rsidRPr="00323979" w:rsidRDefault="003166B8" w:rsidP="003166B8">
      <w:pPr>
        <w:numPr>
          <w:ilvl w:val="0"/>
          <w:numId w:val="19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"https://curriculum.code.org/csd-1718/unit6/10/#level-expando-10-12" </w:instrText>
      </w:r>
      <w:r w:rsidRPr="00323979">
        <w:rPr>
          <w:rFonts w:eastAsia="DFKai-SB"/>
        </w:rPr>
        <w:fldChar w:fldCharType="separate"/>
      </w:r>
      <w:r w:rsidRPr="00323979">
        <w:rPr>
          <w:rFonts w:eastAsia="DFKai-SB"/>
          <w:u w:val="single"/>
        </w:rPr>
        <w:t>12</w:t>
      </w:r>
    </w:p>
    <w:p w14:paraId="432F020E" w14:textId="77777777" w:rsidR="003166B8" w:rsidRPr="00323979" w:rsidRDefault="003166B8" w:rsidP="003166B8">
      <w:pPr>
        <w:numPr>
          <w:ilvl w:val="0"/>
          <w:numId w:val="19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"https://curriculum.code.org/csd-1718/unit6/10/#level-expando-10-13" </w:instrText>
      </w:r>
      <w:r w:rsidRPr="00323979">
        <w:rPr>
          <w:rFonts w:eastAsia="DFKai-SB"/>
        </w:rPr>
        <w:fldChar w:fldCharType="separate"/>
      </w:r>
      <w:r w:rsidRPr="00323979">
        <w:rPr>
          <w:rFonts w:eastAsia="DFKai-SB"/>
          <w:u w:val="single"/>
        </w:rPr>
        <w:t>13</w:t>
      </w:r>
    </w:p>
    <w:p w14:paraId="7D6EB4DD" w14:textId="77777777" w:rsidR="003166B8" w:rsidRPr="00323979" w:rsidRDefault="003166B8" w:rsidP="003166B8">
      <w:pPr>
        <w:numPr>
          <w:ilvl w:val="0"/>
          <w:numId w:val="198"/>
        </w:numPr>
        <w:rPr>
          <w:rFonts w:eastAsia="DFKai-SB"/>
        </w:rPr>
      </w:pPr>
      <w:r w:rsidRPr="00323979">
        <w:rPr>
          <w:rFonts w:eastAsia="DFKai-SB"/>
        </w:rPr>
        <w:fldChar w:fldCharType="end"/>
      </w:r>
      <w:hyperlink r:id="rId336" w:anchor="level-expando-10-14">
        <w:r w:rsidRPr="00323979">
          <w:rPr>
            <w:rFonts w:eastAsia="DFKai-SB"/>
            <w:u w:val="single"/>
          </w:rPr>
          <w:t>14</w:t>
        </w:r>
      </w:hyperlink>
      <w:r w:rsidRPr="00323979">
        <w:rPr>
          <w:rFonts w:eastAsia="DFKai-SB"/>
        </w:rPr>
        <w:fldChar w:fldCharType="begin"/>
      </w:r>
      <w:r w:rsidRPr="00323979">
        <w:rPr>
          <w:rFonts w:eastAsia="DFKai-SB"/>
        </w:rPr>
        <w:instrText xml:space="preserve"> HYPERLINK "https://curriculum.code.org/csd-1718/unit6/10/#level-expando-10-14" </w:instrText>
      </w:r>
      <w:r w:rsidRPr="00323979">
        <w:rPr>
          <w:rFonts w:eastAsia="DFKai-SB"/>
        </w:rPr>
        <w:fldChar w:fldCharType="separate"/>
      </w:r>
    </w:p>
    <w:p w14:paraId="1B1D8410" w14:textId="77777777" w:rsidR="003166B8" w:rsidRPr="00323979" w:rsidRDefault="003166B8" w:rsidP="003166B8">
      <w:pPr>
        <w:numPr>
          <w:ilvl w:val="0"/>
          <w:numId w:val="198"/>
        </w:numPr>
        <w:rPr>
          <w:rFonts w:eastAsia="DFKai-SB"/>
        </w:rPr>
      </w:pPr>
      <w:r w:rsidRPr="00323979">
        <w:rPr>
          <w:rFonts w:eastAsia="DFKai-SB"/>
        </w:rPr>
        <w:fldChar w:fldCharType="end"/>
      </w:r>
      <w:r w:rsidRPr="00323979">
        <w:rPr>
          <w:rFonts w:eastAsia="DFKai-SB"/>
        </w:rPr>
        <w:t>(click tabs to see student view)</w:t>
      </w:r>
    </w:p>
    <w:p w14:paraId="5660245D" w14:textId="77777777" w:rsidR="003166B8" w:rsidRPr="00323979" w:rsidRDefault="003166B8" w:rsidP="003166B8">
      <w:pPr>
        <w:numPr>
          <w:ilvl w:val="0"/>
          <w:numId w:val="198"/>
        </w:numPr>
        <w:spacing w:after="240"/>
        <w:rPr>
          <w:rFonts w:eastAsia="DFKai-SB"/>
        </w:rPr>
      </w:pPr>
      <w:r w:rsidRPr="00323979">
        <w:rPr>
          <w:rFonts w:eastAsia="DFKai-SB"/>
        </w:rPr>
        <w:t xml:space="preserve"> </w:t>
      </w:r>
      <w:r w:rsidRPr="00323979">
        <w:rPr>
          <w:rFonts w:eastAsia="DFKai-SB"/>
        </w:rPr>
        <w:fldChar w:fldCharType="begin"/>
      </w:r>
      <w:r w:rsidRPr="00323979">
        <w:rPr>
          <w:rFonts w:eastAsia="DFKai-SB"/>
        </w:rPr>
        <w:instrText xml:space="preserve"> HYPERLINK "https://studio.code.org/s/csd6/stage/10/puzzle/10" </w:instrText>
      </w:r>
      <w:r w:rsidRPr="00323979">
        <w:rPr>
          <w:rFonts w:eastAsia="DFKai-SB"/>
        </w:rPr>
        <w:fldChar w:fldCharType="separate"/>
      </w:r>
      <w:r w:rsidRPr="00323979">
        <w:rPr>
          <w:rFonts w:eastAsia="DFKai-SB"/>
          <w:u w:val="single"/>
        </w:rPr>
        <w:t>View on Code Studio</w:t>
      </w:r>
    </w:p>
    <w:p w14:paraId="415FF9B9" w14:textId="77777777" w:rsidR="003166B8" w:rsidRPr="00323979" w:rsidRDefault="003166B8" w:rsidP="003166B8">
      <w:pPr>
        <w:spacing w:before="280" w:after="80"/>
        <w:rPr>
          <w:rFonts w:eastAsia="DFKai-SB"/>
          <w:b/>
          <w:sz w:val="27"/>
          <w:szCs w:val="27"/>
        </w:rPr>
      </w:pPr>
      <w:r w:rsidRPr="00323979">
        <w:rPr>
          <w:rFonts w:eastAsia="DFKai-SB"/>
        </w:rPr>
        <w:fldChar w:fldCharType="end"/>
      </w:r>
      <w:r w:rsidRPr="00323979">
        <w:rPr>
          <w:rFonts w:eastAsia="DFKai-SB"/>
        </w:rPr>
        <w:t>Student Instructions</w:t>
      </w:r>
      <w:r w:rsidRPr="00323979">
        <w:rPr>
          <w:rFonts w:eastAsia="DFKai-SB"/>
          <w:b/>
          <w:sz w:val="26"/>
          <w:szCs w:val="26"/>
        </w:rPr>
        <w:t xml:space="preserve"> </w:t>
      </w:r>
      <w:r w:rsidRPr="00323979">
        <w:rPr>
          <w:rFonts w:eastAsia="DFKai-SB"/>
          <w:b/>
          <w:sz w:val="27"/>
          <w:szCs w:val="27"/>
        </w:rPr>
        <w:t>學生操作指示</w:t>
      </w:r>
    </w:p>
    <w:p w14:paraId="19FC044D" w14:textId="77777777" w:rsidR="003166B8" w:rsidRPr="00323979" w:rsidRDefault="003166B8" w:rsidP="003166B8">
      <w:pPr>
        <w:spacing w:before="280" w:after="80"/>
        <w:rPr>
          <w:rFonts w:eastAsia="DFKai-SB"/>
        </w:rPr>
      </w:pPr>
      <w:r w:rsidRPr="00323979">
        <w:rPr>
          <w:rFonts w:eastAsia="DFKai-SB"/>
          <w:b/>
          <w:noProof/>
          <w:sz w:val="27"/>
          <w:szCs w:val="27"/>
        </w:rPr>
        <w:drawing>
          <wp:inline distT="114300" distB="114300" distL="114300" distR="114300" wp14:anchorId="171B1DE8" wp14:editId="06570063">
            <wp:extent cx="1771650" cy="18192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7"/>
                    <a:srcRect/>
                    <a:stretch>
                      <a:fillRect/>
                    </a:stretch>
                  </pic:blipFill>
                  <pic:spPr>
                    <a:xfrm>
                      <a:off x="0" y="0"/>
                      <a:ext cx="1771650" cy="1819275"/>
                    </a:xfrm>
                    <a:prstGeom prst="rect">
                      <a:avLst/>
                    </a:prstGeom>
                    <a:ln/>
                  </pic:spPr>
                </pic:pic>
              </a:graphicData>
            </a:graphic>
          </wp:inline>
        </w:drawing>
      </w:r>
    </w:p>
    <w:p w14:paraId="743DCC7F" w14:textId="77777777" w:rsidR="003166B8" w:rsidRPr="00323979" w:rsidRDefault="003166B8" w:rsidP="003166B8">
      <w:pPr>
        <w:spacing w:before="480" w:after="120"/>
        <w:rPr>
          <w:rFonts w:eastAsia="DFKai-SB"/>
          <w:b/>
          <w:sz w:val="46"/>
          <w:szCs w:val="46"/>
        </w:rPr>
      </w:pPr>
      <w:r w:rsidRPr="00323979">
        <w:rPr>
          <w:rFonts w:eastAsia="DFKai-SB"/>
          <w:b/>
          <w:sz w:val="46"/>
          <w:szCs w:val="46"/>
        </w:rPr>
        <w:lastRenderedPageBreak/>
        <w:t>colorLEDs</w:t>
      </w:r>
      <w:r w:rsidRPr="00323979">
        <w:rPr>
          <w:rFonts w:eastAsia="DFKai-SB"/>
        </w:rPr>
        <w:t xml:space="preserve">  </w:t>
      </w:r>
      <w:r w:rsidRPr="00323979">
        <w:rPr>
          <w:rFonts w:eastAsia="DFKai-SB"/>
          <w:b/>
          <w:sz w:val="46"/>
          <w:szCs w:val="46"/>
        </w:rPr>
        <w:t>彩色</w:t>
      </w:r>
      <w:r w:rsidRPr="00323979">
        <w:rPr>
          <w:rFonts w:eastAsia="DFKai-SB"/>
          <w:b/>
          <w:sz w:val="46"/>
          <w:szCs w:val="46"/>
        </w:rPr>
        <w:t>LED</w:t>
      </w:r>
    </w:p>
    <w:p w14:paraId="01DB0BC4" w14:textId="77777777" w:rsidR="003166B8" w:rsidRPr="00323979" w:rsidRDefault="003166B8" w:rsidP="003166B8">
      <w:pPr>
        <w:spacing w:before="480" w:after="120"/>
        <w:rPr>
          <w:rFonts w:eastAsia="DFKai-SB"/>
        </w:rPr>
      </w:pPr>
      <w:r w:rsidRPr="00323979">
        <w:rPr>
          <w:rFonts w:eastAsia="DFKai-SB"/>
        </w:rPr>
        <w:t>This program uses the colorLEDs array, which lets you control the color LEDs in your Circuit Playground.</w:t>
      </w:r>
    </w:p>
    <w:p w14:paraId="4B5F19C5" w14:textId="77777777" w:rsidR="003166B8" w:rsidRPr="00323979" w:rsidRDefault="003166B8" w:rsidP="003166B8">
      <w:pPr>
        <w:rPr>
          <w:rFonts w:eastAsia="DFKai-SB"/>
        </w:rPr>
      </w:pPr>
      <w:r w:rsidRPr="00323979">
        <w:rPr>
          <w:rFonts w:eastAsia="DFKai-SB"/>
        </w:rPr>
        <w:t>What do you think this code will do? Write your prediction in the box below, then run the code to see what happens.</w:t>
      </w:r>
    </w:p>
    <w:p w14:paraId="1A6C83EC" w14:textId="77777777" w:rsidR="003166B8" w:rsidRPr="00323979" w:rsidRDefault="003166B8" w:rsidP="003166B8">
      <w:pPr>
        <w:rPr>
          <w:rFonts w:eastAsia="DFKai-SB"/>
        </w:rPr>
      </w:pPr>
      <w:r w:rsidRPr="00323979">
        <w:rPr>
          <w:rFonts w:eastAsia="DFKai-SB"/>
        </w:rPr>
        <w:t xml:space="preserve"> </w:t>
      </w:r>
    </w:p>
    <w:p w14:paraId="500DA7AF" w14:textId="77777777" w:rsidR="003166B8" w:rsidRPr="00323979" w:rsidRDefault="003166B8" w:rsidP="003166B8">
      <w:pPr>
        <w:rPr>
          <w:rFonts w:eastAsia="DFKai-SB"/>
        </w:rPr>
      </w:pPr>
      <w:r w:rsidRPr="00323979">
        <w:rPr>
          <w:rFonts w:eastAsia="DFKai-SB"/>
        </w:rPr>
        <w:t>這個程式是使用彩色</w:t>
      </w:r>
      <w:r w:rsidRPr="00323979">
        <w:rPr>
          <w:rFonts w:eastAsia="DFKai-SB"/>
        </w:rPr>
        <w:t>LED</w:t>
      </w:r>
      <w:r w:rsidRPr="00323979">
        <w:rPr>
          <w:rFonts w:eastAsia="DFKai-SB"/>
        </w:rPr>
        <w:t>陣列來進行編寫，而彩色</w:t>
      </w:r>
      <w:r w:rsidRPr="00323979">
        <w:rPr>
          <w:rFonts w:eastAsia="DFKai-SB"/>
        </w:rPr>
        <w:t>LED</w:t>
      </w:r>
      <w:r w:rsidRPr="00323979">
        <w:rPr>
          <w:rFonts w:eastAsia="DFKai-SB"/>
        </w:rPr>
        <w:t>能夠讓你在</w:t>
      </w:r>
      <w:r w:rsidRPr="00323979">
        <w:rPr>
          <w:rFonts w:eastAsia="DFKai-SB"/>
          <w:b/>
        </w:rPr>
        <w:t>Circuit Playground</w:t>
      </w:r>
      <w:r w:rsidRPr="00323979">
        <w:rPr>
          <w:rFonts w:eastAsia="DFKai-SB"/>
        </w:rPr>
        <w:t>中控制</w:t>
      </w:r>
      <w:r w:rsidRPr="00323979">
        <w:rPr>
          <w:rFonts w:eastAsia="DFKai-SB"/>
        </w:rPr>
        <w:t>LED</w:t>
      </w:r>
      <w:r w:rsidRPr="00323979">
        <w:rPr>
          <w:rFonts w:eastAsia="DFKai-SB"/>
        </w:rPr>
        <w:t>的顏色。</w:t>
      </w:r>
    </w:p>
    <w:p w14:paraId="36E6D232" w14:textId="77777777" w:rsidR="003166B8" w:rsidRPr="00323979" w:rsidRDefault="003166B8" w:rsidP="003166B8">
      <w:pPr>
        <w:rPr>
          <w:rFonts w:eastAsia="DFKai-SB"/>
        </w:rPr>
      </w:pPr>
      <w:r w:rsidRPr="00323979">
        <w:rPr>
          <w:rFonts w:eastAsia="DFKai-SB"/>
        </w:rPr>
        <w:t>你覺得這段程式碼會怎樣執行呢</w:t>
      </w:r>
      <w:r w:rsidRPr="00323979">
        <w:rPr>
          <w:rFonts w:eastAsia="DFKai-SB"/>
        </w:rPr>
        <w:t xml:space="preserve">? </w:t>
      </w:r>
      <w:r w:rsidRPr="00323979">
        <w:rPr>
          <w:rFonts w:eastAsia="DFKai-SB"/>
        </w:rPr>
        <w:t>在下面的框中寫下你的預測，然後執行程式碼，看看會發生什麼。</w:t>
      </w:r>
    </w:p>
    <w:p w14:paraId="501A9809"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"https://studio.code.org/s/csd6/stage/10/puzzle/11" </w:instrText>
      </w:r>
      <w:r w:rsidRPr="00323979">
        <w:rPr>
          <w:rFonts w:eastAsia="DFKai-SB"/>
        </w:rPr>
        <w:fldChar w:fldCharType="separate"/>
      </w:r>
      <w:r w:rsidRPr="00323979">
        <w:rPr>
          <w:rFonts w:eastAsia="DFKai-SB"/>
          <w:u w:val="single"/>
        </w:rPr>
        <w:t>View on Code Studio</w:t>
      </w:r>
    </w:p>
    <w:p w14:paraId="2747833D" w14:textId="77777777" w:rsidR="003166B8" w:rsidRPr="00323979" w:rsidRDefault="003166B8" w:rsidP="003166B8">
      <w:pPr>
        <w:spacing w:before="280" w:after="80"/>
        <w:rPr>
          <w:rFonts w:eastAsia="DFKai-SB"/>
          <w:b/>
          <w:sz w:val="27"/>
          <w:szCs w:val="27"/>
        </w:rPr>
      </w:pPr>
      <w:r w:rsidRPr="00323979">
        <w:rPr>
          <w:rFonts w:eastAsia="DFKai-SB"/>
        </w:rPr>
        <w:fldChar w:fldCharType="end"/>
      </w:r>
      <w:r w:rsidRPr="00323979">
        <w:rPr>
          <w:rFonts w:eastAsia="DFKai-SB"/>
          <w:b/>
          <w:sz w:val="26"/>
          <w:szCs w:val="26"/>
        </w:rPr>
        <w:t xml:space="preserve">Student Instructions </w:t>
      </w:r>
      <w:r w:rsidRPr="00323979">
        <w:rPr>
          <w:rFonts w:eastAsia="DFKai-SB"/>
          <w:b/>
          <w:sz w:val="27"/>
          <w:szCs w:val="27"/>
        </w:rPr>
        <w:t>學生操作指示</w:t>
      </w:r>
    </w:p>
    <w:p w14:paraId="7D827933"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colorLeds </w:t>
      </w:r>
      <w:r w:rsidRPr="00323979">
        <w:rPr>
          <w:rFonts w:eastAsia="DFKai-SB"/>
          <w:b/>
          <w:sz w:val="46"/>
          <w:szCs w:val="46"/>
        </w:rPr>
        <w:t>彩色的</w:t>
      </w:r>
      <w:r w:rsidRPr="00323979">
        <w:rPr>
          <w:rFonts w:eastAsia="DFKai-SB"/>
          <w:b/>
          <w:sz w:val="46"/>
          <w:szCs w:val="46"/>
        </w:rPr>
        <w:t>LED</w:t>
      </w:r>
    </w:p>
    <w:p w14:paraId="117082A8" w14:textId="77777777" w:rsidR="003166B8" w:rsidRPr="00323979" w:rsidRDefault="003166B8" w:rsidP="003166B8">
      <w:pPr>
        <w:rPr>
          <w:rFonts w:eastAsia="DFKai-SB"/>
        </w:rPr>
      </w:pPr>
      <w:r w:rsidRPr="00323979">
        <w:rPr>
          <w:rFonts w:eastAsia="DFKai-SB"/>
        </w:rPr>
        <w:t>The color LEDs can use the same basic commands that you used with the red LED, such as</w:t>
      </w:r>
      <w:hyperlink r:id="rId338">
        <w:r w:rsidRPr="00323979">
          <w:rPr>
            <w:rFonts w:eastAsia="DFKai-SB"/>
            <w:u w:val="single"/>
          </w:rPr>
          <w:t xml:space="preserve"> </w:t>
        </w:r>
      </w:hyperlink>
      <w:hyperlink r:id="rId339">
        <w:r w:rsidRPr="00323979">
          <w:rPr>
            <w:rFonts w:eastAsia="DFKai-SB"/>
            <w:u w:val="single"/>
            <w:shd w:val="clear" w:color="auto" w:fill="FFFDFC"/>
          </w:rPr>
          <w:t>on()</w:t>
        </w:r>
      </w:hyperlink>
      <w:r w:rsidRPr="00323979">
        <w:rPr>
          <w:rFonts w:eastAsia="DFKai-SB"/>
          <w:shd w:val="clear" w:color="auto" w:fill="FFFDFC"/>
        </w:rPr>
        <w:t xml:space="preserve"> and</w:t>
      </w:r>
      <w:hyperlink r:id="rId340">
        <w:r w:rsidRPr="00323979">
          <w:rPr>
            <w:rFonts w:eastAsia="DFKai-SB"/>
            <w:u w:val="single"/>
            <w:shd w:val="clear" w:color="auto" w:fill="FFFDFC"/>
          </w:rPr>
          <w:t xml:space="preserve"> </w:t>
        </w:r>
      </w:hyperlink>
      <w:hyperlink r:id="rId341">
        <w:r w:rsidRPr="00323979">
          <w:rPr>
            <w:rFonts w:eastAsia="DFKai-SB"/>
            <w:u w:val="single"/>
            <w:shd w:val="clear" w:color="auto" w:fill="FFFDFC"/>
          </w:rPr>
          <w:t>off()</w:t>
        </w:r>
      </w:hyperlink>
      <w:r w:rsidRPr="00323979">
        <w:rPr>
          <w:rFonts w:eastAsia="DFKai-SB"/>
          <w:shd w:val="clear" w:color="auto" w:fill="FFFDFC"/>
        </w:rPr>
        <w:t xml:space="preserve">. </w:t>
      </w:r>
      <w:r w:rsidRPr="00323979">
        <w:rPr>
          <w:rFonts w:eastAsia="DFKai-SB"/>
        </w:rPr>
        <w:t>This program should turn on and off the bottom LEDs as shown in the picture, but only one LED is working.</w:t>
      </w:r>
    </w:p>
    <w:p w14:paraId="24511484" w14:textId="77777777" w:rsidR="003166B8" w:rsidRPr="00323979" w:rsidRDefault="003166B8" w:rsidP="003166B8">
      <w:pPr>
        <w:rPr>
          <w:rFonts w:eastAsia="DFKai-SB"/>
        </w:rPr>
      </w:pPr>
      <w:r w:rsidRPr="00323979">
        <w:rPr>
          <w:rFonts w:eastAsia="DFKai-SB"/>
        </w:rPr>
        <w:t xml:space="preserve"> </w:t>
      </w:r>
    </w:p>
    <w:p w14:paraId="558CC93E" w14:textId="77777777" w:rsidR="003166B8" w:rsidRPr="00323979" w:rsidRDefault="003166B8" w:rsidP="003166B8">
      <w:pPr>
        <w:rPr>
          <w:rFonts w:eastAsia="DFKai-SB"/>
        </w:rPr>
      </w:pPr>
      <w:r w:rsidRPr="00323979">
        <w:rPr>
          <w:rFonts w:eastAsia="DFKai-SB"/>
        </w:rPr>
        <w:t>彩色</w:t>
      </w:r>
      <w:r w:rsidRPr="00323979">
        <w:rPr>
          <w:rFonts w:eastAsia="DFKai-SB"/>
        </w:rPr>
        <w:t>LED</w:t>
      </w:r>
      <w:r w:rsidRPr="00323979">
        <w:rPr>
          <w:rFonts w:eastAsia="DFKai-SB"/>
        </w:rPr>
        <w:t>可以與紅色</w:t>
      </w:r>
      <w:r w:rsidRPr="00323979">
        <w:rPr>
          <w:rFonts w:eastAsia="DFKai-SB"/>
        </w:rPr>
        <w:t>LED</w:t>
      </w:r>
      <w:r w:rsidRPr="00323979">
        <w:rPr>
          <w:rFonts w:eastAsia="DFKai-SB"/>
        </w:rPr>
        <w:t>使用相同的基本指令，例如</w:t>
      </w:r>
      <w:r w:rsidRPr="00323979">
        <w:rPr>
          <w:rFonts w:eastAsia="DFKai-SB"/>
        </w:rPr>
        <w:t>on</w:t>
      </w:r>
      <w:r w:rsidRPr="00323979">
        <w:rPr>
          <w:rFonts w:eastAsia="DFKai-SB"/>
        </w:rPr>
        <w:t>（）和</w:t>
      </w:r>
      <w:r w:rsidRPr="00323979">
        <w:rPr>
          <w:rFonts w:eastAsia="DFKai-SB"/>
        </w:rPr>
        <w:t>off</w:t>
      </w:r>
      <w:r w:rsidRPr="00323979">
        <w:rPr>
          <w:rFonts w:eastAsia="DFKai-SB"/>
        </w:rPr>
        <w:t>（）。</w:t>
      </w:r>
      <w:r w:rsidRPr="00323979">
        <w:rPr>
          <w:rFonts w:eastAsia="DFKai-SB"/>
        </w:rPr>
        <w:t xml:space="preserve"> </w:t>
      </w:r>
      <w:r w:rsidRPr="00323979">
        <w:rPr>
          <w:rFonts w:eastAsia="DFKai-SB"/>
        </w:rPr>
        <w:t>該程式應該要打開和關閉圖片中最下方的</w:t>
      </w:r>
      <w:r w:rsidRPr="00323979">
        <w:rPr>
          <w:rFonts w:eastAsia="DFKai-SB"/>
        </w:rPr>
        <w:t>LED</w:t>
      </w:r>
      <w:r w:rsidRPr="00323979">
        <w:rPr>
          <w:rFonts w:eastAsia="DFKai-SB"/>
        </w:rPr>
        <w:t>，但只有一個</w:t>
      </w:r>
      <w:r w:rsidRPr="00323979">
        <w:rPr>
          <w:rFonts w:eastAsia="DFKai-SB"/>
        </w:rPr>
        <w:t>LED</w:t>
      </w:r>
      <w:r w:rsidRPr="00323979">
        <w:rPr>
          <w:rFonts w:eastAsia="DFKai-SB"/>
        </w:rPr>
        <w:t>能被執行。</w:t>
      </w:r>
    </w:p>
    <w:p w14:paraId="15113FB2" w14:textId="77777777" w:rsidR="003166B8" w:rsidRPr="00323979" w:rsidRDefault="003166B8" w:rsidP="003166B8">
      <w:pPr>
        <w:spacing w:before="480" w:after="120"/>
        <w:rPr>
          <w:rFonts w:eastAsia="DFKai-SB"/>
          <w:b/>
          <w:sz w:val="46"/>
          <w:szCs w:val="46"/>
        </w:rPr>
      </w:pPr>
    </w:p>
    <w:p w14:paraId="51C53FEB" w14:textId="77777777" w:rsidR="003166B8" w:rsidRPr="00323979" w:rsidRDefault="003166B8" w:rsidP="003166B8">
      <w:pPr>
        <w:spacing w:before="480" w:after="120"/>
        <w:rPr>
          <w:rFonts w:eastAsia="DFKai-SB"/>
          <w:b/>
          <w:sz w:val="48"/>
          <w:szCs w:val="48"/>
        </w:rPr>
      </w:pPr>
      <w:r w:rsidRPr="00323979">
        <w:rPr>
          <w:rFonts w:eastAsia="DFKai-SB"/>
          <w:b/>
          <w:sz w:val="46"/>
          <w:szCs w:val="46"/>
        </w:rPr>
        <w:t xml:space="preserve">Do This </w:t>
      </w:r>
      <w:r w:rsidRPr="00323979">
        <w:rPr>
          <w:rFonts w:eastAsia="DFKai-SB"/>
          <w:b/>
          <w:sz w:val="48"/>
          <w:szCs w:val="48"/>
        </w:rPr>
        <w:t>動手做</w:t>
      </w:r>
    </w:p>
    <w:p w14:paraId="1731F350" w14:textId="77777777" w:rsidR="003166B8" w:rsidRPr="00323979" w:rsidRDefault="003166B8" w:rsidP="003166B8">
      <w:pPr>
        <w:numPr>
          <w:ilvl w:val="0"/>
          <w:numId w:val="185"/>
        </w:numPr>
        <w:spacing w:before="240" w:after="240"/>
        <w:rPr>
          <w:rFonts w:eastAsia="DFKai-SB"/>
        </w:rPr>
      </w:pPr>
      <w:r w:rsidRPr="00323979">
        <w:rPr>
          <w:rFonts w:eastAsia="DFKai-SB"/>
        </w:rPr>
        <w:t>Read and run the code to see how the program turns the bottom left LED on and off.</w:t>
      </w:r>
    </w:p>
    <w:p w14:paraId="72500ED7" w14:textId="77777777" w:rsidR="003166B8" w:rsidRPr="00323979" w:rsidRDefault="003166B8" w:rsidP="003166B8">
      <w:pPr>
        <w:spacing w:before="240" w:after="240"/>
        <w:ind w:left="720"/>
        <w:rPr>
          <w:rFonts w:eastAsia="DFKai-SB"/>
        </w:rPr>
      </w:pPr>
      <w:r w:rsidRPr="00323979">
        <w:rPr>
          <w:rFonts w:eastAsia="DFKai-SB"/>
        </w:rPr>
        <w:t>讀取並執行程式碼，以查看程式如何打開和關閉左下方的</w:t>
      </w:r>
      <w:r w:rsidRPr="00323979">
        <w:rPr>
          <w:rFonts w:eastAsia="DFKai-SB"/>
        </w:rPr>
        <w:t>LED</w:t>
      </w:r>
      <w:r w:rsidRPr="00323979">
        <w:rPr>
          <w:rFonts w:eastAsia="DFKai-SB"/>
        </w:rPr>
        <w:t>。</w:t>
      </w:r>
    </w:p>
    <w:p w14:paraId="04563297" w14:textId="77777777" w:rsidR="003166B8" w:rsidRPr="00323979" w:rsidRDefault="003166B8" w:rsidP="003166B8">
      <w:pPr>
        <w:numPr>
          <w:ilvl w:val="0"/>
          <w:numId w:val="185"/>
        </w:numPr>
        <w:spacing w:after="480"/>
        <w:rPr>
          <w:rFonts w:eastAsia="DFKai-SB"/>
        </w:rPr>
      </w:pPr>
      <w:r w:rsidRPr="00323979">
        <w:rPr>
          <w:rFonts w:eastAsia="DFKai-SB"/>
        </w:rPr>
        <w:t>Add more code to make both bottom LEDs turn on and off.</w:t>
      </w:r>
    </w:p>
    <w:p w14:paraId="79DF6E4B" w14:textId="77777777" w:rsidR="003166B8" w:rsidRPr="00323979" w:rsidRDefault="003166B8" w:rsidP="003166B8">
      <w:pPr>
        <w:spacing w:after="480"/>
        <w:ind w:left="720"/>
        <w:rPr>
          <w:rFonts w:eastAsia="DFKai-SB"/>
        </w:rPr>
      </w:pPr>
      <w:r w:rsidRPr="00323979">
        <w:rPr>
          <w:rFonts w:eastAsia="DFKai-SB"/>
        </w:rPr>
        <w:lastRenderedPageBreak/>
        <w:t>添加更多程式碼以打開和關閉底部的</w:t>
      </w:r>
      <w:r w:rsidRPr="00323979">
        <w:rPr>
          <w:rFonts w:eastAsia="DFKai-SB"/>
        </w:rPr>
        <w:t>LED</w:t>
      </w:r>
      <w:r w:rsidRPr="00323979">
        <w:rPr>
          <w:rFonts w:eastAsia="DFKai-SB"/>
        </w:rPr>
        <w:t>。</w:t>
      </w:r>
    </w:p>
    <w:p w14:paraId="0B97303B"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"https://studio.code.org/s/csd6/stage/10/puzzle/12" </w:instrText>
      </w:r>
      <w:r w:rsidRPr="00323979">
        <w:rPr>
          <w:rFonts w:eastAsia="DFKai-SB"/>
        </w:rPr>
        <w:fldChar w:fldCharType="separate"/>
      </w:r>
      <w:r w:rsidRPr="00323979">
        <w:rPr>
          <w:rFonts w:eastAsia="DFKai-SB"/>
          <w:u w:val="single"/>
        </w:rPr>
        <w:t>View on Code Studio</w:t>
      </w:r>
    </w:p>
    <w:p w14:paraId="4221FA03" w14:textId="77777777" w:rsidR="003166B8" w:rsidRPr="00323979" w:rsidRDefault="003166B8" w:rsidP="003166B8">
      <w:pPr>
        <w:spacing w:before="280" w:after="80"/>
        <w:rPr>
          <w:rFonts w:eastAsia="DFKai-SB"/>
          <w:b/>
          <w:sz w:val="27"/>
          <w:szCs w:val="27"/>
        </w:rPr>
      </w:pPr>
      <w:r w:rsidRPr="00323979">
        <w:rPr>
          <w:rFonts w:eastAsia="DFKai-SB"/>
        </w:rPr>
        <w:fldChar w:fldCharType="end"/>
      </w:r>
      <w:r w:rsidRPr="00323979">
        <w:rPr>
          <w:rFonts w:eastAsia="DFKai-SB"/>
          <w:b/>
          <w:sz w:val="26"/>
          <w:szCs w:val="26"/>
        </w:rPr>
        <w:t xml:space="preserve">Student Instructions </w:t>
      </w:r>
      <w:r w:rsidRPr="00323979">
        <w:rPr>
          <w:rFonts w:eastAsia="DFKai-SB"/>
          <w:b/>
          <w:sz w:val="27"/>
          <w:szCs w:val="27"/>
        </w:rPr>
        <w:t>學生操作指示</w:t>
      </w:r>
    </w:p>
    <w:p w14:paraId="2C810FDF"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Adding Some Color </w:t>
      </w:r>
      <w:r w:rsidRPr="00323979">
        <w:rPr>
          <w:rFonts w:eastAsia="DFKai-SB"/>
          <w:b/>
          <w:sz w:val="46"/>
          <w:szCs w:val="46"/>
        </w:rPr>
        <w:t>添加一些顏色</w:t>
      </w:r>
    </w:p>
    <w:p w14:paraId="6E4A9C20" w14:textId="77777777" w:rsidR="003166B8" w:rsidRPr="00323979" w:rsidRDefault="003166B8" w:rsidP="003166B8">
      <w:pPr>
        <w:rPr>
          <w:rFonts w:eastAsia="DFKai-SB"/>
        </w:rPr>
      </w:pPr>
      <w:r w:rsidRPr="00323979">
        <w:rPr>
          <w:rFonts w:eastAsia="DFKai-SB"/>
        </w:rPr>
        <w:t>You probably noticed when you used colorLeds[0].on() in the last level, the LEDs turned on as white. If you don't specify a color,</w:t>
      </w:r>
      <w:hyperlink r:id="rId342">
        <w:r w:rsidRPr="00323979">
          <w:rPr>
            <w:rFonts w:eastAsia="DFKai-SB"/>
            <w:u w:val="single"/>
          </w:rPr>
          <w:t xml:space="preserve"> </w:t>
        </w:r>
      </w:hyperlink>
      <w:hyperlink r:id="rId343">
        <w:r w:rsidRPr="00323979">
          <w:rPr>
            <w:rFonts w:eastAsia="DFKai-SB"/>
            <w:u w:val="single"/>
            <w:shd w:val="clear" w:color="auto" w:fill="F78183"/>
          </w:rPr>
          <w:t>on()</w:t>
        </w:r>
      </w:hyperlink>
      <w:r w:rsidRPr="00323979">
        <w:rPr>
          <w:rFonts w:eastAsia="DFKai-SB"/>
        </w:rPr>
        <w:t xml:space="preserve"> will turn on all three parts of the LED (red, green, and blue) to produce white. You'll see a new command in the toolbox called colorLeds[0].color() which lets you specify a color, either as a string like "blue" or an RGB value using color</w:t>
      </w:r>
      <w:hyperlink r:id="rId344">
        <w:r w:rsidRPr="00323979">
          <w:rPr>
            <w:rFonts w:eastAsia="DFKai-SB"/>
            <w:u w:val="single"/>
          </w:rPr>
          <w:t xml:space="preserve"> </w:t>
        </w:r>
      </w:hyperlink>
      <w:hyperlink r:id="rId345">
        <w:r w:rsidRPr="00323979">
          <w:rPr>
            <w:rFonts w:eastAsia="DFKai-SB"/>
            <w:u w:val="single"/>
            <w:shd w:val="clear" w:color="auto" w:fill="F78183"/>
          </w:rPr>
          <w:t>color()</w:t>
        </w:r>
      </w:hyperlink>
      <w:r w:rsidRPr="00323979">
        <w:rPr>
          <w:rFonts w:eastAsia="DFKai-SB"/>
        </w:rPr>
        <w:t xml:space="preserve"> command.</w:t>
      </w:r>
    </w:p>
    <w:p w14:paraId="3F5467B8" w14:textId="77777777" w:rsidR="003166B8" w:rsidRPr="00323979" w:rsidRDefault="003166B8" w:rsidP="003166B8">
      <w:pPr>
        <w:rPr>
          <w:rFonts w:eastAsia="DFKai-SB"/>
        </w:rPr>
      </w:pPr>
      <w:r w:rsidRPr="00323979">
        <w:rPr>
          <w:rFonts w:eastAsia="DFKai-SB"/>
        </w:rPr>
        <w:t>您可能已經注意到，當您在最後一關使用彩</w:t>
      </w:r>
      <w:r w:rsidRPr="00323979">
        <w:rPr>
          <w:rFonts w:eastAsia="DFKai-SB"/>
        </w:rPr>
        <w:t>colorLeds[0] .on</w:t>
      </w:r>
      <w:r w:rsidRPr="00323979">
        <w:rPr>
          <w:rFonts w:eastAsia="DFKai-SB"/>
        </w:rPr>
        <w:t>（）時，</w:t>
      </w:r>
      <w:r w:rsidRPr="00323979">
        <w:rPr>
          <w:rFonts w:eastAsia="DFKai-SB"/>
        </w:rPr>
        <w:t>LED</w:t>
      </w:r>
      <w:r w:rsidRPr="00323979">
        <w:rPr>
          <w:rFonts w:eastAsia="DFKai-SB"/>
        </w:rPr>
        <w:t>會亮起為白色。</w:t>
      </w:r>
      <w:r w:rsidRPr="00323979">
        <w:rPr>
          <w:rFonts w:eastAsia="DFKai-SB"/>
        </w:rPr>
        <w:t xml:space="preserve"> </w:t>
      </w:r>
      <w:r w:rsidRPr="00323979">
        <w:rPr>
          <w:rFonts w:eastAsia="DFKai-SB"/>
        </w:rPr>
        <w:t>如果未指定顏色，</w:t>
      </w:r>
      <w:r w:rsidRPr="00323979">
        <w:rPr>
          <w:rFonts w:eastAsia="DFKai-SB"/>
        </w:rPr>
        <w:t xml:space="preserve">on() </w:t>
      </w:r>
      <w:r w:rsidRPr="00323979">
        <w:rPr>
          <w:rFonts w:eastAsia="DFKai-SB"/>
        </w:rPr>
        <w:t>將會打開</w:t>
      </w:r>
      <w:r w:rsidRPr="00323979">
        <w:rPr>
          <w:rFonts w:eastAsia="DFKai-SB"/>
        </w:rPr>
        <w:t>LED</w:t>
      </w:r>
      <w:r w:rsidRPr="00323979">
        <w:rPr>
          <w:rFonts w:eastAsia="DFKai-SB"/>
        </w:rPr>
        <w:t>的所有三個顏色（紅色，綠色和藍色）來產生白色。</w:t>
      </w:r>
      <w:r w:rsidRPr="00323979">
        <w:rPr>
          <w:rFonts w:eastAsia="DFKai-SB"/>
        </w:rPr>
        <w:t xml:space="preserve"> </w:t>
      </w:r>
      <w:r w:rsidRPr="00323979">
        <w:rPr>
          <w:rFonts w:eastAsia="DFKai-SB"/>
        </w:rPr>
        <w:t>您將在工具箱中看到一個名為</w:t>
      </w:r>
      <w:r w:rsidRPr="00323979">
        <w:rPr>
          <w:rFonts w:eastAsia="DFKai-SB"/>
        </w:rPr>
        <w:t>colorLeds [0].color</w:t>
      </w:r>
      <w:r w:rsidRPr="00323979">
        <w:rPr>
          <w:rFonts w:eastAsia="DFKai-SB"/>
        </w:rPr>
        <w:t>（）的新指令，這個新指令允許您指定一個顏色，這個新指令可以為</w:t>
      </w:r>
      <w:r w:rsidRPr="00323979">
        <w:rPr>
          <w:rFonts w:eastAsia="DFKai-SB"/>
        </w:rPr>
        <w:t>“blue”</w:t>
      </w:r>
      <w:r w:rsidRPr="00323979">
        <w:rPr>
          <w:rFonts w:eastAsia="DFKai-SB"/>
        </w:rPr>
        <w:t>字串或使用顏色</w:t>
      </w:r>
      <w:hyperlink r:id="rId346">
        <w:r w:rsidRPr="00323979">
          <w:rPr>
            <w:rFonts w:eastAsia="DFKai-SB"/>
            <w:u w:val="single"/>
          </w:rPr>
          <w:t xml:space="preserve"> </w:t>
        </w:r>
      </w:hyperlink>
      <w:hyperlink r:id="rId347">
        <w:r w:rsidRPr="00323979">
          <w:rPr>
            <w:rFonts w:eastAsia="DFKai-SB"/>
            <w:u w:val="single"/>
            <w:shd w:val="clear" w:color="auto" w:fill="F78183"/>
          </w:rPr>
          <w:t>color()</w:t>
        </w:r>
      </w:hyperlink>
      <w:r w:rsidRPr="00323979">
        <w:rPr>
          <w:rFonts w:eastAsia="DFKai-SB"/>
        </w:rPr>
        <w:t xml:space="preserve"> </w:t>
      </w:r>
      <w:r w:rsidRPr="00323979">
        <w:rPr>
          <w:rFonts w:eastAsia="DFKai-SB"/>
        </w:rPr>
        <w:t>指令的</w:t>
      </w:r>
      <w:r w:rsidRPr="00323979">
        <w:rPr>
          <w:rFonts w:eastAsia="DFKai-SB"/>
        </w:rPr>
        <w:t>RGB</w:t>
      </w:r>
      <w:r w:rsidRPr="00323979">
        <w:rPr>
          <w:rFonts w:eastAsia="DFKai-SB"/>
        </w:rPr>
        <w:t>值。</w:t>
      </w:r>
    </w:p>
    <w:p w14:paraId="241BCD7F" w14:textId="77777777" w:rsidR="003166B8" w:rsidRPr="00323979" w:rsidRDefault="003166B8" w:rsidP="003166B8">
      <w:pPr>
        <w:spacing w:before="480" w:after="120"/>
        <w:rPr>
          <w:rFonts w:eastAsia="DFKai-SB"/>
          <w:b/>
          <w:sz w:val="46"/>
          <w:szCs w:val="46"/>
        </w:rPr>
      </w:pPr>
      <w:r w:rsidRPr="00323979">
        <w:rPr>
          <w:rFonts w:eastAsia="DFKai-SB"/>
          <w:b/>
          <w:sz w:val="46"/>
          <w:szCs w:val="46"/>
        </w:rPr>
        <w:t>Do This</w:t>
      </w:r>
      <w:r w:rsidRPr="00323979">
        <w:rPr>
          <w:rFonts w:eastAsia="DFKai-SB"/>
          <w:b/>
          <w:sz w:val="46"/>
          <w:szCs w:val="46"/>
        </w:rPr>
        <w:t>動手做</w:t>
      </w:r>
    </w:p>
    <w:p w14:paraId="59A737D5" w14:textId="77777777" w:rsidR="003166B8" w:rsidRPr="00323979" w:rsidRDefault="003166B8" w:rsidP="003166B8">
      <w:pPr>
        <w:rPr>
          <w:rFonts w:eastAsia="DFKai-SB"/>
        </w:rPr>
      </w:pPr>
      <w:r w:rsidRPr="00323979">
        <w:rPr>
          <w:rFonts w:eastAsia="DFKai-SB"/>
        </w:rPr>
        <w:t>Use the .color() command to set each of the color LEDs to a different color.</w:t>
      </w:r>
    </w:p>
    <w:p w14:paraId="7F15D724" w14:textId="77777777" w:rsidR="003166B8" w:rsidRPr="00323979" w:rsidRDefault="003166B8" w:rsidP="003166B8">
      <w:pPr>
        <w:rPr>
          <w:rFonts w:eastAsia="DFKai-SB"/>
        </w:rPr>
      </w:pPr>
      <w:r w:rsidRPr="00323979">
        <w:rPr>
          <w:rFonts w:eastAsia="DFKai-SB"/>
        </w:rPr>
        <w:t>使用</w:t>
      </w:r>
      <w:r w:rsidRPr="00323979">
        <w:rPr>
          <w:rFonts w:eastAsia="DFKai-SB"/>
        </w:rPr>
        <w:t>.color</w:t>
      </w:r>
      <w:r w:rsidRPr="00323979">
        <w:rPr>
          <w:rFonts w:eastAsia="DFKai-SB"/>
        </w:rPr>
        <w:t>（）指令將每個彩色</w:t>
      </w:r>
      <w:r w:rsidRPr="00323979">
        <w:rPr>
          <w:rFonts w:eastAsia="DFKai-SB"/>
        </w:rPr>
        <w:t>LED</w:t>
      </w:r>
      <w:r w:rsidRPr="00323979">
        <w:rPr>
          <w:rFonts w:eastAsia="DFKai-SB"/>
        </w:rPr>
        <w:t>設置為不同的顏色。</w:t>
      </w:r>
    </w:p>
    <w:p w14:paraId="03EB8E72"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"https://studio.code.org/s/csd6/stage/10/puzzle/13" </w:instrText>
      </w:r>
      <w:r w:rsidRPr="00323979">
        <w:rPr>
          <w:rFonts w:eastAsia="DFKai-SB"/>
        </w:rPr>
        <w:fldChar w:fldCharType="separate"/>
      </w:r>
      <w:r w:rsidRPr="00323979">
        <w:rPr>
          <w:rFonts w:eastAsia="DFKai-SB"/>
          <w:u w:val="single"/>
        </w:rPr>
        <w:t>View on Code Studio</w:t>
      </w:r>
    </w:p>
    <w:p w14:paraId="7EC46362" w14:textId="77777777" w:rsidR="003166B8" w:rsidRPr="00323979" w:rsidRDefault="003166B8" w:rsidP="003166B8">
      <w:pPr>
        <w:spacing w:before="280" w:after="80"/>
        <w:rPr>
          <w:rFonts w:eastAsia="DFKai-SB"/>
          <w:b/>
          <w:sz w:val="26"/>
          <w:szCs w:val="26"/>
        </w:rPr>
      </w:pPr>
      <w:r w:rsidRPr="00323979">
        <w:rPr>
          <w:rFonts w:eastAsia="DFKai-SB"/>
        </w:rPr>
        <w:fldChar w:fldCharType="end"/>
      </w:r>
      <w:r w:rsidRPr="00323979">
        <w:rPr>
          <w:rFonts w:eastAsia="DFKai-SB"/>
          <w:b/>
          <w:sz w:val="26"/>
          <w:szCs w:val="26"/>
        </w:rPr>
        <w:t xml:space="preserve">Student Instructions </w:t>
      </w:r>
      <w:r w:rsidRPr="00323979">
        <w:rPr>
          <w:rFonts w:eastAsia="DFKai-SB"/>
          <w:b/>
          <w:sz w:val="26"/>
          <w:szCs w:val="26"/>
        </w:rPr>
        <w:t>學生操作指示</w:t>
      </w:r>
    </w:p>
    <w:p w14:paraId="4F259ABD" w14:textId="77777777" w:rsidR="003166B8" w:rsidRPr="00323979" w:rsidRDefault="003166B8" w:rsidP="003166B8">
      <w:pPr>
        <w:spacing w:before="280" w:after="80"/>
        <w:rPr>
          <w:rFonts w:eastAsia="DFKai-SB"/>
          <w:b/>
          <w:sz w:val="26"/>
          <w:szCs w:val="26"/>
        </w:rPr>
      </w:pPr>
      <w:r w:rsidRPr="00323979">
        <w:rPr>
          <w:rFonts w:eastAsia="DFKai-SB"/>
          <w:b/>
          <w:sz w:val="26"/>
          <w:szCs w:val="26"/>
        </w:rPr>
        <w:lastRenderedPageBreak/>
        <w:t xml:space="preserve"> </w:t>
      </w:r>
      <w:r w:rsidRPr="00323979">
        <w:rPr>
          <w:rFonts w:eastAsia="DFKai-SB"/>
          <w:b/>
          <w:noProof/>
          <w:sz w:val="26"/>
          <w:szCs w:val="26"/>
        </w:rPr>
        <w:drawing>
          <wp:inline distT="114300" distB="114300" distL="114300" distR="114300" wp14:anchorId="52B684CB" wp14:editId="3F114DBE">
            <wp:extent cx="4591050" cy="44005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8"/>
                    <a:srcRect/>
                    <a:stretch>
                      <a:fillRect/>
                    </a:stretch>
                  </pic:blipFill>
                  <pic:spPr>
                    <a:xfrm>
                      <a:off x="0" y="0"/>
                      <a:ext cx="4591050" cy="4400550"/>
                    </a:xfrm>
                    <a:prstGeom prst="rect">
                      <a:avLst/>
                    </a:prstGeom>
                    <a:ln/>
                  </pic:spPr>
                </pic:pic>
              </a:graphicData>
            </a:graphic>
          </wp:inline>
        </w:drawing>
      </w:r>
    </w:p>
    <w:p w14:paraId="70AE337A"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Debug: colorLeds </w:t>
      </w:r>
      <w:r w:rsidRPr="00323979">
        <w:rPr>
          <w:rFonts w:eastAsia="DFKai-SB"/>
          <w:b/>
          <w:sz w:val="46"/>
          <w:szCs w:val="46"/>
        </w:rPr>
        <w:t>除錯</w:t>
      </w:r>
      <w:r w:rsidRPr="00323979">
        <w:rPr>
          <w:rFonts w:eastAsia="DFKai-SB"/>
          <w:b/>
          <w:sz w:val="46"/>
          <w:szCs w:val="46"/>
        </w:rPr>
        <w:t>:</w:t>
      </w:r>
      <w:r w:rsidRPr="00323979">
        <w:rPr>
          <w:rFonts w:eastAsia="DFKai-SB"/>
          <w:b/>
          <w:sz w:val="46"/>
          <w:szCs w:val="46"/>
        </w:rPr>
        <w:t>彩色</w:t>
      </w:r>
      <w:r w:rsidRPr="00323979">
        <w:rPr>
          <w:rFonts w:eastAsia="DFKai-SB"/>
          <w:b/>
          <w:sz w:val="46"/>
          <w:szCs w:val="46"/>
        </w:rPr>
        <w:t>LED</w:t>
      </w:r>
    </w:p>
    <w:p w14:paraId="65F9C1F5" w14:textId="77777777" w:rsidR="003166B8" w:rsidRPr="00323979" w:rsidRDefault="003166B8" w:rsidP="003166B8">
      <w:pPr>
        <w:rPr>
          <w:rFonts w:eastAsia="DFKai-SB"/>
        </w:rPr>
      </w:pPr>
      <w:r w:rsidRPr="00323979">
        <w:rPr>
          <w:rFonts w:eastAsia="DFKai-SB"/>
        </w:rPr>
        <w:t>Can you debug the index values so that the rainbow shows up on the board like in the picture?</w:t>
      </w:r>
    </w:p>
    <w:p w14:paraId="3992D0E9" w14:textId="77777777" w:rsidR="003166B8" w:rsidRPr="00323979" w:rsidRDefault="003166B8" w:rsidP="003166B8">
      <w:pPr>
        <w:rPr>
          <w:rFonts w:eastAsia="DFKai-SB"/>
        </w:rPr>
      </w:pPr>
      <w:r w:rsidRPr="00323979">
        <w:rPr>
          <w:rFonts w:eastAsia="DFKai-SB"/>
        </w:rPr>
        <w:t>你可以嘗試調整索引值，如下圖中一樣，讓彩虹顯示在電路板上嗎</w:t>
      </w:r>
      <w:r w:rsidRPr="00323979">
        <w:rPr>
          <w:rFonts w:eastAsia="DFKai-SB"/>
        </w:rPr>
        <w:t>?</w:t>
      </w:r>
    </w:p>
    <w:p w14:paraId="50654C9E" w14:textId="77777777" w:rsidR="003166B8" w:rsidRPr="00323979" w:rsidRDefault="003166B8" w:rsidP="003166B8">
      <w:pPr>
        <w:rPr>
          <w:rFonts w:eastAsia="DFKai-SB"/>
        </w:rPr>
      </w:pPr>
    </w:p>
    <w:p w14:paraId="5939184C"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"https://studio.code.org/s/csd6/stage/10/puzzle/14" </w:instrText>
      </w:r>
      <w:r w:rsidRPr="00323979">
        <w:rPr>
          <w:rFonts w:eastAsia="DFKai-SB"/>
        </w:rPr>
        <w:fldChar w:fldCharType="separate"/>
      </w:r>
      <w:r w:rsidRPr="00323979">
        <w:rPr>
          <w:rFonts w:eastAsia="DFKai-SB"/>
          <w:u w:val="single"/>
        </w:rPr>
        <w:t>View on Code Studio</w:t>
      </w:r>
    </w:p>
    <w:p w14:paraId="7E65FFB6" w14:textId="77777777" w:rsidR="003166B8" w:rsidRPr="00323979" w:rsidRDefault="003166B8" w:rsidP="003166B8">
      <w:pPr>
        <w:spacing w:before="280" w:after="80"/>
        <w:rPr>
          <w:rFonts w:eastAsia="DFKai-SB"/>
          <w:b/>
          <w:sz w:val="26"/>
          <w:szCs w:val="26"/>
        </w:rPr>
      </w:pPr>
      <w:r w:rsidRPr="00323979">
        <w:rPr>
          <w:rFonts w:eastAsia="DFKai-SB"/>
        </w:rPr>
        <w:fldChar w:fldCharType="end"/>
      </w:r>
      <w:r w:rsidRPr="00323979">
        <w:rPr>
          <w:rFonts w:eastAsia="DFKai-SB"/>
          <w:b/>
          <w:sz w:val="26"/>
          <w:szCs w:val="26"/>
        </w:rPr>
        <w:t xml:space="preserve">Student Instructions </w:t>
      </w:r>
      <w:r w:rsidRPr="00323979">
        <w:rPr>
          <w:rFonts w:eastAsia="DFKai-SB"/>
          <w:b/>
          <w:sz w:val="26"/>
          <w:szCs w:val="26"/>
        </w:rPr>
        <w:t>學生操作指示</w:t>
      </w:r>
    </w:p>
    <w:p w14:paraId="2A0FDCBC"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Changing Brightness </w:t>
      </w:r>
      <w:r w:rsidRPr="00323979">
        <w:rPr>
          <w:rFonts w:eastAsia="DFKai-SB"/>
          <w:b/>
          <w:sz w:val="46"/>
          <w:szCs w:val="46"/>
        </w:rPr>
        <w:t>改變明亮度</w:t>
      </w:r>
    </w:p>
    <w:p w14:paraId="3D93D643" w14:textId="77777777" w:rsidR="003166B8" w:rsidRPr="00323979" w:rsidRDefault="003166B8" w:rsidP="003166B8">
      <w:pPr>
        <w:rPr>
          <w:rFonts w:eastAsia="DFKai-SB"/>
        </w:rPr>
      </w:pPr>
      <w:r w:rsidRPr="00323979">
        <w:rPr>
          <w:rFonts w:eastAsia="DFKai-SB"/>
        </w:rPr>
        <w:t>The</w:t>
      </w:r>
      <w:hyperlink r:id="rId349">
        <w:r w:rsidRPr="00323979">
          <w:rPr>
            <w:rFonts w:eastAsia="DFKai-SB"/>
            <w:u w:val="single"/>
          </w:rPr>
          <w:t xml:space="preserve"> </w:t>
        </w:r>
      </w:hyperlink>
      <w:hyperlink r:id="rId350">
        <w:r w:rsidRPr="00323979">
          <w:rPr>
            <w:rFonts w:eastAsia="DFKai-SB"/>
            <w:u w:val="single"/>
            <w:shd w:val="clear" w:color="auto" w:fill="F78183"/>
          </w:rPr>
          <w:t>intensity()</w:t>
        </w:r>
      </w:hyperlink>
      <w:r w:rsidRPr="00323979">
        <w:rPr>
          <w:rFonts w:eastAsia="DFKai-SB"/>
        </w:rPr>
        <w:t xml:space="preserve"> command lets you set an LED's brightness (or </w:t>
      </w:r>
      <w:r w:rsidRPr="00323979">
        <w:rPr>
          <w:rFonts w:eastAsia="DFKai-SB"/>
          <w:i/>
        </w:rPr>
        <w:t>intensity</w:t>
      </w:r>
      <w:r w:rsidRPr="00323979">
        <w:rPr>
          <w:rFonts w:eastAsia="DFKai-SB"/>
        </w:rPr>
        <w:t>) from 0 - 100. This program lets you choose three levels of brightness for your rainbow lights, but the medium level doesn't work yet.</w:t>
      </w:r>
    </w:p>
    <w:p w14:paraId="6B8FAA7E" w14:textId="77777777" w:rsidR="003166B8" w:rsidRPr="00323979" w:rsidRDefault="003166B8" w:rsidP="003166B8">
      <w:pPr>
        <w:rPr>
          <w:rFonts w:eastAsia="DFKai-SB"/>
        </w:rPr>
      </w:pPr>
      <w:r w:rsidRPr="00323979">
        <w:rPr>
          <w:rFonts w:eastAsia="DFKai-SB"/>
        </w:rPr>
        <w:lastRenderedPageBreak/>
        <w:t>使用</w:t>
      </w:r>
      <w:r w:rsidRPr="00323979">
        <w:rPr>
          <w:rFonts w:eastAsia="DFKai-SB"/>
        </w:rPr>
        <w:t xml:space="preserve">intensity() </w:t>
      </w:r>
      <w:r w:rsidRPr="00323979">
        <w:rPr>
          <w:rFonts w:eastAsia="DFKai-SB"/>
        </w:rPr>
        <w:t>指令可以將</w:t>
      </w:r>
      <w:r w:rsidRPr="00323979">
        <w:rPr>
          <w:rFonts w:eastAsia="DFKai-SB"/>
        </w:rPr>
        <w:t>LED</w:t>
      </w:r>
      <w:r w:rsidRPr="00323979">
        <w:rPr>
          <w:rFonts w:eastAsia="DFKai-SB"/>
        </w:rPr>
        <w:t>的亮度（或強度）設置為</w:t>
      </w:r>
      <w:r w:rsidRPr="00323979">
        <w:rPr>
          <w:rFonts w:eastAsia="DFKai-SB"/>
        </w:rPr>
        <w:t>0</w:t>
      </w:r>
      <w:r w:rsidRPr="00323979">
        <w:rPr>
          <w:rFonts w:eastAsia="DFKai-SB"/>
        </w:rPr>
        <w:t>到</w:t>
      </w:r>
      <w:r w:rsidRPr="00323979">
        <w:rPr>
          <w:rFonts w:eastAsia="DFKai-SB"/>
        </w:rPr>
        <w:t>100</w:t>
      </w:r>
      <w:r w:rsidRPr="00323979">
        <w:rPr>
          <w:rFonts w:eastAsia="DFKai-SB"/>
        </w:rPr>
        <w:t>之間</w:t>
      </w:r>
      <w:r w:rsidRPr="00323979">
        <w:rPr>
          <w:rFonts w:eastAsia="DFKai-SB"/>
        </w:rPr>
        <w:t>.</w:t>
      </w:r>
      <w:r w:rsidRPr="00323979">
        <w:rPr>
          <w:rFonts w:eastAsia="DFKai-SB"/>
        </w:rPr>
        <w:t>此程式可讓您選擇為彩虹燈選擇三個亮度級別，但中等級別還沒辦法執行。</w:t>
      </w:r>
    </w:p>
    <w:p w14:paraId="018CA208"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Do This </w:t>
      </w:r>
      <w:r w:rsidRPr="00323979">
        <w:rPr>
          <w:rFonts w:eastAsia="DFKai-SB"/>
          <w:b/>
          <w:sz w:val="46"/>
          <w:szCs w:val="46"/>
        </w:rPr>
        <w:t>動手做</w:t>
      </w:r>
    </w:p>
    <w:p w14:paraId="0B30C2EF" w14:textId="77777777" w:rsidR="003166B8" w:rsidRPr="00323979" w:rsidRDefault="003166B8" w:rsidP="003166B8">
      <w:pPr>
        <w:numPr>
          <w:ilvl w:val="0"/>
          <w:numId w:val="190"/>
        </w:numPr>
        <w:spacing w:before="240" w:after="240"/>
        <w:rPr>
          <w:rFonts w:eastAsia="DFKai-SB"/>
        </w:rPr>
      </w:pPr>
      <w:r w:rsidRPr="00323979">
        <w:rPr>
          <w:rFonts w:eastAsia="DFKai-SB"/>
        </w:rPr>
        <w:t>Read the program and see how the "Bright" and "Dim" buttons work.</w:t>
      </w:r>
    </w:p>
    <w:p w14:paraId="68B2FCE0" w14:textId="77777777" w:rsidR="003166B8" w:rsidRPr="00323979" w:rsidRDefault="003166B8" w:rsidP="003166B8">
      <w:pPr>
        <w:spacing w:before="240" w:after="240"/>
        <w:ind w:left="720"/>
        <w:rPr>
          <w:rFonts w:eastAsia="DFKai-SB"/>
        </w:rPr>
      </w:pPr>
      <w:r w:rsidRPr="00323979">
        <w:rPr>
          <w:rFonts w:eastAsia="DFKai-SB"/>
        </w:rPr>
        <w:t>閱讀程式並查看</w:t>
      </w:r>
      <w:r w:rsidRPr="00323979">
        <w:rPr>
          <w:rFonts w:eastAsia="DFKai-SB"/>
        </w:rPr>
        <w:t>“</w:t>
      </w:r>
      <w:r w:rsidRPr="00323979">
        <w:rPr>
          <w:rFonts w:eastAsia="DFKai-SB"/>
        </w:rPr>
        <w:t>亮</w:t>
      </w:r>
      <w:r w:rsidRPr="00323979">
        <w:rPr>
          <w:rFonts w:eastAsia="DFKai-SB"/>
        </w:rPr>
        <w:t>”</w:t>
      </w:r>
      <w:r w:rsidRPr="00323979">
        <w:rPr>
          <w:rFonts w:eastAsia="DFKai-SB"/>
        </w:rPr>
        <w:t>和</w:t>
      </w:r>
      <w:r w:rsidRPr="00323979">
        <w:rPr>
          <w:rFonts w:eastAsia="DFKai-SB"/>
        </w:rPr>
        <w:t>“</w:t>
      </w:r>
      <w:r w:rsidRPr="00323979">
        <w:rPr>
          <w:rFonts w:eastAsia="DFKai-SB"/>
        </w:rPr>
        <w:t>暗</w:t>
      </w:r>
      <w:r w:rsidRPr="00323979">
        <w:rPr>
          <w:rFonts w:eastAsia="DFKai-SB"/>
        </w:rPr>
        <w:t>”</w:t>
      </w:r>
      <w:r w:rsidRPr="00323979">
        <w:rPr>
          <w:rFonts w:eastAsia="DFKai-SB"/>
        </w:rPr>
        <w:t>按鈕如何運作。</w:t>
      </w:r>
    </w:p>
    <w:p w14:paraId="359C0F9B" w14:textId="77777777" w:rsidR="003166B8" w:rsidRPr="00323979" w:rsidRDefault="003166B8" w:rsidP="003166B8">
      <w:pPr>
        <w:numPr>
          <w:ilvl w:val="0"/>
          <w:numId w:val="190"/>
        </w:numPr>
        <w:spacing w:after="240"/>
        <w:rPr>
          <w:rFonts w:eastAsia="DFKai-SB"/>
        </w:rPr>
      </w:pPr>
      <w:r w:rsidRPr="00323979">
        <w:rPr>
          <w:rFonts w:eastAsia="DFKai-SB"/>
        </w:rPr>
        <w:t>Add code to make the "Medium" button make the rainbow a medium level of brightness (between "Bright" and "Dim"). (</w:t>
      </w:r>
      <w:hyperlink r:id="rId351" w:anchor="triggercallout=code_triggered">
        <w:r w:rsidRPr="00323979">
          <w:rPr>
            <w:rFonts w:eastAsia="DFKai-SB"/>
            <w:u w:val="single"/>
          </w:rPr>
          <w:t>Show me where</w:t>
        </w:r>
      </w:hyperlink>
      <w:r w:rsidRPr="00323979">
        <w:rPr>
          <w:rFonts w:eastAsia="DFKai-SB"/>
        </w:rPr>
        <w:t>)</w:t>
      </w:r>
    </w:p>
    <w:p w14:paraId="3F0F7098" w14:textId="77777777" w:rsidR="003166B8" w:rsidRPr="00323979" w:rsidRDefault="003166B8" w:rsidP="003166B8">
      <w:pPr>
        <w:spacing w:after="240"/>
        <w:ind w:left="720"/>
        <w:rPr>
          <w:rFonts w:eastAsia="DFKai-SB"/>
        </w:rPr>
      </w:pPr>
      <w:r w:rsidRPr="00323979">
        <w:rPr>
          <w:rFonts w:eastAsia="DFKai-SB"/>
        </w:rPr>
        <w:t>添加程式碼以使</w:t>
      </w:r>
      <w:r w:rsidRPr="00323979">
        <w:rPr>
          <w:rFonts w:eastAsia="DFKai-SB"/>
        </w:rPr>
        <w:t>“</w:t>
      </w:r>
      <w:r w:rsidRPr="00323979">
        <w:rPr>
          <w:rFonts w:eastAsia="DFKai-SB"/>
        </w:rPr>
        <w:t>中</w:t>
      </w:r>
      <w:r w:rsidRPr="00323979">
        <w:rPr>
          <w:rFonts w:eastAsia="DFKai-SB"/>
        </w:rPr>
        <w:t>”</w:t>
      </w:r>
      <w:r w:rsidRPr="00323979">
        <w:rPr>
          <w:rFonts w:eastAsia="DFKai-SB"/>
        </w:rPr>
        <w:t>按鈕讓彩虹成為中等亮度（在</w:t>
      </w:r>
      <w:r w:rsidRPr="00323979">
        <w:rPr>
          <w:rFonts w:eastAsia="DFKai-SB"/>
        </w:rPr>
        <w:t>“</w:t>
      </w:r>
      <w:r w:rsidRPr="00323979">
        <w:rPr>
          <w:rFonts w:eastAsia="DFKai-SB"/>
        </w:rPr>
        <w:t>亮</w:t>
      </w:r>
      <w:r w:rsidRPr="00323979">
        <w:rPr>
          <w:rFonts w:eastAsia="DFKai-SB"/>
        </w:rPr>
        <w:t>”</w:t>
      </w:r>
      <w:r w:rsidRPr="00323979">
        <w:rPr>
          <w:rFonts w:eastAsia="DFKai-SB"/>
        </w:rPr>
        <w:t>和</w:t>
      </w:r>
      <w:r w:rsidRPr="00323979">
        <w:rPr>
          <w:rFonts w:eastAsia="DFKai-SB"/>
        </w:rPr>
        <w:t>“</w:t>
      </w:r>
      <w:r w:rsidRPr="00323979">
        <w:rPr>
          <w:rFonts w:eastAsia="DFKai-SB"/>
        </w:rPr>
        <w:t>暗</w:t>
      </w:r>
      <w:r w:rsidRPr="00323979">
        <w:rPr>
          <w:rFonts w:eastAsia="DFKai-SB"/>
        </w:rPr>
        <w:t>”</w:t>
      </w:r>
      <w:r w:rsidRPr="00323979">
        <w:rPr>
          <w:rFonts w:eastAsia="DFKai-SB"/>
        </w:rPr>
        <w:t>之間）。</w:t>
      </w:r>
      <w:r w:rsidRPr="00323979">
        <w:rPr>
          <w:rFonts w:eastAsia="DFKai-SB"/>
        </w:rPr>
        <w:t xml:space="preserve"> </w:t>
      </w:r>
      <w:r w:rsidRPr="00323979">
        <w:rPr>
          <w:rFonts w:eastAsia="DFKai-SB"/>
        </w:rPr>
        <w:t>（告訴我在哪裡）</w:t>
      </w:r>
    </w:p>
    <w:p w14:paraId="4E5F5567" w14:textId="77777777" w:rsidR="003166B8" w:rsidRPr="00323979" w:rsidRDefault="003166B8" w:rsidP="003166B8">
      <w:pPr>
        <w:numPr>
          <w:ilvl w:val="0"/>
          <w:numId w:val="204"/>
        </w:numPr>
        <w:rPr>
          <w:rFonts w:eastAsia="DFKai-SB"/>
        </w:rPr>
      </w:pPr>
      <w:r w:rsidRPr="00323979">
        <w:rPr>
          <w:rFonts w:eastAsia="DFKai-SB"/>
        </w:rPr>
        <w:t xml:space="preserve">Light Show </w:t>
      </w:r>
      <w:r w:rsidRPr="00323979">
        <w:rPr>
          <w:rFonts w:eastAsia="DFKai-SB"/>
        </w:rPr>
        <w:t>燈光秀</w:t>
      </w:r>
    </w:p>
    <w:p w14:paraId="3A5C369F" w14:textId="77777777" w:rsidR="003166B8" w:rsidRPr="00323979" w:rsidRDefault="003166B8" w:rsidP="003166B8">
      <w:pPr>
        <w:numPr>
          <w:ilvl w:val="0"/>
          <w:numId w:val="204"/>
        </w:numPr>
        <w:rPr>
          <w:rFonts w:eastAsia="DFKai-SB"/>
        </w:rPr>
      </w:pPr>
      <w:r w:rsidRPr="00323979">
        <w:rPr>
          <w:rFonts w:eastAsia="DFKai-SB"/>
        </w:rPr>
        <w:fldChar w:fldCharType="begin"/>
      </w:r>
      <w:r w:rsidRPr="00323979">
        <w:rPr>
          <w:rFonts w:eastAsia="DFKai-SB"/>
        </w:rPr>
        <w:instrText xml:space="preserve"> HYPERLINK "https://curriculum.code.org/csd-1718/unit6/10/#level-expando-10-15" </w:instrText>
      </w:r>
      <w:r w:rsidRPr="00323979">
        <w:rPr>
          <w:rFonts w:eastAsia="DFKai-SB"/>
        </w:rPr>
        <w:fldChar w:fldCharType="separate"/>
      </w:r>
      <w:r w:rsidRPr="00323979">
        <w:rPr>
          <w:rFonts w:eastAsia="DFKai-SB"/>
          <w:u w:val="single"/>
        </w:rPr>
        <w:t>15</w:t>
      </w:r>
    </w:p>
    <w:p w14:paraId="7EA8424E" w14:textId="77777777" w:rsidR="003166B8" w:rsidRPr="00323979" w:rsidRDefault="003166B8" w:rsidP="003166B8">
      <w:pPr>
        <w:numPr>
          <w:ilvl w:val="0"/>
          <w:numId w:val="204"/>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"https://curriculum.code.org/csd-1718/unit6/10/#level-expando-10-16" </w:instrText>
      </w:r>
      <w:r w:rsidRPr="00323979">
        <w:rPr>
          <w:rFonts w:eastAsia="DFKai-SB"/>
        </w:rPr>
        <w:fldChar w:fldCharType="separate"/>
      </w:r>
      <w:r w:rsidRPr="00323979">
        <w:rPr>
          <w:rFonts w:eastAsia="DFKai-SB"/>
          <w:u w:val="single"/>
        </w:rPr>
        <w:t>16</w:t>
      </w:r>
    </w:p>
    <w:p w14:paraId="1804B4A8" w14:textId="77777777" w:rsidR="003166B8" w:rsidRPr="00323979" w:rsidRDefault="003166B8" w:rsidP="003166B8">
      <w:pPr>
        <w:numPr>
          <w:ilvl w:val="0"/>
          <w:numId w:val="204"/>
        </w:numPr>
        <w:spacing w:after="480"/>
        <w:rPr>
          <w:rFonts w:eastAsia="DFKai-SB"/>
        </w:rPr>
      </w:pPr>
      <w:r w:rsidRPr="00323979">
        <w:rPr>
          <w:rFonts w:eastAsia="DFKai-SB"/>
        </w:rPr>
        <w:fldChar w:fldCharType="end"/>
      </w:r>
      <w:r w:rsidRPr="00323979">
        <w:rPr>
          <w:rFonts w:eastAsia="DFKai-SB"/>
        </w:rPr>
        <w:t>(click tabs to see student view)</w:t>
      </w:r>
    </w:p>
    <w:p w14:paraId="07935080"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"https://studio.code.org/s/csd6/stage/10/puzzle/15" </w:instrText>
      </w:r>
      <w:r w:rsidRPr="00323979">
        <w:rPr>
          <w:rFonts w:eastAsia="DFKai-SB"/>
        </w:rPr>
        <w:fldChar w:fldCharType="separate"/>
      </w:r>
      <w:r w:rsidRPr="00323979">
        <w:rPr>
          <w:rFonts w:eastAsia="DFKai-SB"/>
          <w:u w:val="single"/>
        </w:rPr>
        <w:t>View on Code Studio</w:t>
      </w:r>
    </w:p>
    <w:p w14:paraId="3983EC35" w14:textId="77777777" w:rsidR="003166B8" w:rsidRPr="00323979" w:rsidRDefault="003166B8" w:rsidP="003166B8">
      <w:pPr>
        <w:spacing w:before="280" w:after="80"/>
        <w:rPr>
          <w:rFonts w:eastAsia="DFKai-SB"/>
          <w:b/>
          <w:sz w:val="26"/>
          <w:szCs w:val="26"/>
        </w:rPr>
      </w:pPr>
      <w:r w:rsidRPr="00323979">
        <w:rPr>
          <w:rFonts w:eastAsia="DFKai-SB"/>
        </w:rPr>
        <w:fldChar w:fldCharType="end"/>
      </w:r>
      <w:r w:rsidRPr="00323979">
        <w:rPr>
          <w:rFonts w:eastAsia="DFKai-SB"/>
          <w:b/>
          <w:sz w:val="26"/>
          <w:szCs w:val="26"/>
        </w:rPr>
        <w:t xml:space="preserve">Student Instructions </w:t>
      </w:r>
      <w:r w:rsidRPr="00323979">
        <w:rPr>
          <w:rFonts w:eastAsia="DFKai-SB"/>
          <w:b/>
          <w:sz w:val="26"/>
          <w:szCs w:val="26"/>
        </w:rPr>
        <w:t>學生操作指示</w:t>
      </w:r>
    </w:p>
    <w:p w14:paraId="15097F74"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Light Patterns </w:t>
      </w:r>
      <w:r w:rsidRPr="00323979">
        <w:rPr>
          <w:rFonts w:eastAsia="DFKai-SB"/>
          <w:b/>
          <w:sz w:val="46"/>
          <w:szCs w:val="46"/>
        </w:rPr>
        <w:t>燈光模式</w:t>
      </w:r>
    </w:p>
    <w:p w14:paraId="286B4295" w14:textId="77777777" w:rsidR="003166B8" w:rsidRPr="00323979" w:rsidRDefault="003166B8" w:rsidP="003166B8">
      <w:pPr>
        <w:rPr>
          <w:rFonts w:eastAsia="DFKai-SB"/>
        </w:rPr>
      </w:pPr>
      <w:r w:rsidRPr="00323979">
        <w:rPr>
          <w:rFonts w:eastAsia="DFKai-SB"/>
        </w:rPr>
        <w:t>This app already has one light pattern program, which can be activated by clicking a button. Notice that we put this pattern into a function to make the code cleaner and clearer.</w:t>
      </w:r>
    </w:p>
    <w:p w14:paraId="35E625DF" w14:textId="77777777" w:rsidR="003166B8" w:rsidRPr="00323979" w:rsidRDefault="003166B8" w:rsidP="003166B8">
      <w:pPr>
        <w:rPr>
          <w:rFonts w:eastAsia="DFKai-SB"/>
        </w:rPr>
      </w:pPr>
      <w:r w:rsidRPr="00323979">
        <w:rPr>
          <w:rFonts w:eastAsia="DFKai-SB"/>
        </w:rPr>
        <w:t>這個應用程式已經有一個可以透過單擊按鈕來執行的燈光模式程式。</w:t>
      </w:r>
    </w:p>
    <w:p w14:paraId="5947AA63" w14:textId="77777777" w:rsidR="003166B8" w:rsidRPr="00323979" w:rsidRDefault="003166B8" w:rsidP="003166B8">
      <w:pPr>
        <w:rPr>
          <w:rFonts w:eastAsia="DFKai-SB"/>
        </w:rPr>
      </w:pPr>
      <w:r w:rsidRPr="00323979">
        <w:rPr>
          <w:rFonts w:eastAsia="DFKai-SB"/>
        </w:rPr>
        <w:t xml:space="preserve"> </w:t>
      </w:r>
      <w:r w:rsidRPr="00323979">
        <w:rPr>
          <w:rFonts w:eastAsia="DFKai-SB"/>
        </w:rPr>
        <w:t>請注意，我們將此模式放入函數中以使程式碼越來越清晰。</w:t>
      </w:r>
    </w:p>
    <w:p w14:paraId="2D6071A8"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Do This </w:t>
      </w:r>
      <w:r w:rsidRPr="00323979">
        <w:rPr>
          <w:rFonts w:eastAsia="DFKai-SB"/>
          <w:b/>
          <w:sz w:val="46"/>
          <w:szCs w:val="46"/>
        </w:rPr>
        <w:t>動手做</w:t>
      </w:r>
    </w:p>
    <w:p w14:paraId="67F4FDC4" w14:textId="77777777" w:rsidR="003166B8" w:rsidRPr="00323979" w:rsidRDefault="003166B8" w:rsidP="003166B8">
      <w:pPr>
        <w:rPr>
          <w:rFonts w:eastAsia="DFKai-SB"/>
        </w:rPr>
      </w:pPr>
      <w:r w:rsidRPr="00323979">
        <w:rPr>
          <w:rFonts w:eastAsia="DFKai-SB"/>
        </w:rPr>
        <w:t>Create a light pattern function of your own - maybe the colors of your favorite holiday, college, sports team, or try to create an image with the lights.</w:t>
      </w:r>
    </w:p>
    <w:p w14:paraId="3CB829D6" w14:textId="77777777" w:rsidR="003166B8" w:rsidRPr="00323979" w:rsidRDefault="003166B8" w:rsidP="003166B8">
      <w:pPr>
        <w:rPr>
          <w:rFonts w:eastAsia="DFKai-SB"/>
        </w:rPr>
      </w:pPr>
      <w:r w:rsidRPr="00323979">
        <w:rPr>
          <w:rFonts w:eastAsia="DFKai-SB"/>
        </w:rPr>
        <w:lastRenderedPageBreak/>
        <w:t>After you've created your new function, add a button and event handler so that you can switch between the two light patterns.</w:t>
      </w:r>
    </w:p>
    <w:p w14:paraId="0029C439" w14:textId="77777777" w:rsidR="003166B8" w:rsidRPr="00323979" w:rsidRDefault="003166B8" w:rsidP="003166B8">
      <w:pPr>
        <w:rPr>
          <w:rFonts w:eastAsia="DFKai-SB"/>
        </w:rPr>
      </w:pPr>
      <w:r w:rsidRPr="00323979">
        <w:rPr>
          <w:rFonts w:eastAsia="DFKai-SB"/>
        </w:rPr>
        <w:t>創建你自己的燈光模式功能</w:t>
      </w:r>
      <w:r w:rsidRPr="00323979">
        <w:rPr>
          <w:rFonts w:eastAsia="DFKai-SB"/>
        </w:rPr>
        <w:t xml:space="preserve"> - </w:t>
      </w:r>
      <w:r w:rsidRPr="00323979">
        <w:rPr>
          <w:rFonts w:eastAsia="DFKai-SB"/>
        </w:rPr>
        <w:t>也許是您最喜歡的假期，大學，運動隊的顏色，或嘗試創立一個有燈光的圖像。</w:t>
      </w:r>
    </w:p>
    <w:p w14:paraId="5D596B23" w14:textId="77777777" w:rsidR="003166B8" w:rsidRPr="00323979" w:rsidRDefault="003166B8" w:rsidP="003166B8">
      <w:pPr>
        <w:rPr>
          <w:rFonts w:eastAsia="DFKai-SB"/>
        </w:rPr>
      </w:pPr>
      <w:r w:rsidRPr="00323979">
        <w:rPr>
          <w:rFonts w:eastAsia="DFKai-SB"/>
        </w:rPr>
        <w:t>創立你自己的新功能後，添加一個按鈕和事件處理程序，以便可以在兩種指示燈模式之間切換。</w:t>
      </w:r>
    </w:p>
    <w:p w14:paraId="4A7012E7"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"https://studio.code.org/s/csd6/stage/10/puzzle/16" </w:instrText>
      </w:r>
      <w:r w:rsidRPr="00323979">
        <w:rPr>
          <w:rFonts w:eastAsia="DFKai-SB"/>
        </w:rPr>
        <w:fldChar w:fldCharType="separate"/>
      </w:r>
      <w:r w:rsidRPr="00323979">
        <w:rPr>
          <w:rFonts w:eastAsia="DFKai-SB"/>
          <w:u w:val="single"/>
        </w:rPr>
        <w:t>View on Code Studio</w:t>
      </w:r>
    </w:p>
    <w:p w14:paraId="48921371" w14:textId="77777777" w:rsidR="003166B8" w:rsidRPr="00323979" w:rsidRDefault="003166B8" w:rsidP="003166B8">
      <w:pPr>
        <w:spacing w:before="280" w:after="80"/>
        <w:rPr>
          <w:rFonts w:eastAsia="DFKai-SB"/>
          <w:b/>
          <w:sz w:val="26"/>
          <w:szCs w:val="26"/>
        </w:rPr>
      </w:pPr>
      <w:r w:rsidRPr="00323979">
        <w:rPr>
          <w:rFonts w:eastAsia="DFKai-SB"/>
        </w:rPr>
        <w:fldChar w:fldCharType="end"/>
      </w:r>
      <w:r w:rsidRPr="00323979">
        <w:rPr>
          <w:rFonts w:eastAsia="DFKai-SB"/>
          <w:b/>
          <w:sz w:val="26"/>
          <w:szCs w:val="26"/>
        </w:rPr>
        <w:t xml:space="preserve">Student Instructions </w:t>
      </w:r>
      <w:r w:rsidRPr="00323979">
        <w:rPr>
          <w:rFonts w:eastAsia="DFKai-SB"/>
          <w:b/>
          <w:sz w:val="26"/>
          <w:szCs w:val="26"/>
        </w:rPr>
        <w:t>學生操作指示</w:t>
      </w:r>
    </w:p>
    <w:p w14:paraId="2700A2A1"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Turning It Off </w:t>
      </w:r>
      <w:r w:rsidRPr="00323979">
        <w:rPr>
          <w:rFonts w:eastAsia="DFKai-SB"/>
          <w:b/>
          <w:sz w:val="46"/>
          <w:szCs w:val="46"/>
        </w:rPr>
        <w:t>關掉它</w:t>
      </w:r>
    </w:p>
    <w:p w14:paraId="5E6BC664" w14:textId="77777777" w:rsidR="003166B8" w:rsidRPr="00323979" w:rsidRDefault="003166B8" w:rsidP="003166B8">
      <w:pPr>
        <w:rPr>
          <w:rFonts w:eastAsia="DFKai-SB"/>
        </w:rPr>
      </w:pPr>
      <w:r w:rsidRPr="00323979">
        <w:rPr>
          <w:rFonts w:eastAsia="DFKai-SB"/>
        </w:rPr>
        <w:t>When you start this app your lights are off, but as soon as choose a pattern, there's no way to turn the lights back off!</w:t>
      </w:r>
    </w:p>
    <w:p w14:paraId="67A6C43D" w14:textId="77777777" w:rsidR="003166B8" w:rsidRPr="00323979" w:rsidRDefault="003166B8" w:rsidP="003166B8">
      <w:pPr>
        <w:rPr>
          <w:rFonts w:eastAsia="DFKai-SB"/>
        </w:rPr>
      </w:pPr>
      <w:r w:rsidRPr="00323979">
        <w:rPr>
          <w:rFonts w:eastAsia="DFKai-SB"/>
        </w:rPr>
        <w:t>當你啟動這個應用程式時，你的指示燈熄滅，但是一旦選擇了一個模式，就無法關閉燈光！</w:t>
      </w:r>
    </w:p>
    <w:p w14:paraId="03C3572B" w14:textId="77777777" w:rsidR="003166B8" w:rsidRPr="00323979" w:rsidRDefault="003166B8" w:rsidP="003166B8">
      <w:pPr>
        <w:spacing w:before="480" w:after="120"/>
        <w:rPr>
          <w:rFonts w:eastAsia="DFKai-SB"/>
          <w:b/>
          <w:sz w:val="46"/>
          <w:szCs w:val="46"/>
        </w:rPr>
      </w:pPr>
      <w:r w:rsidRPr="00323979">
        <w:rPr>
          <w:rFonts w:eastAsia="DFKai-SB"/>
          <w:b/>
          <w:sz w:val="46"/>
          <w:szCs w:val="46"/>
        </w:rPr>
        <w:t xml:space="preserve">Do This </w:t>
      </w:r>
      <w:r w:rsidRPr="00323979">
        <w:rPr>
          <w:rFonts w:eastAsia="DFKai-SB"/>
          <w:b/>
          <w:sz w:val="46"/>
          <w:szCs w:val="46"/>
        </w:rPr>
        <w:t>動手做</w:t>
      </w:r>
    </w:p>
    <w:p w14:paraId="77F3BB86" w14:textId="77777777" w:rsidR="003166B8" w:rsidRPr="00323979" w:rsidRDefault="003166B8" w:rsidP="003166B8">
      <w:pPr>
        <w:rPr>
          <w:rFonts w:eastAsia="DFKai-SB"/>
        </w:rPr>
      </w:pPr>
      <w:r w:rsidRPr="00323979">
        <w:rPr>
          <w:rFonts w:eastAsia="DFKai-SB"/>
        </w:rPr>
        <w:t>Create a function that turns all of the LEDs off, and then add a "Off" button to your app and make it turn off all of the color LEDs.</w:t>
      </w:r>
    </w:p>
    <w:p w14:paraId="5C6DF8A4" w14:textId="77777777" w:rsidR="003166B8" w:rsidRPr="00323979" w:rsidRDefault="003166B8" w:rsidP="003166B8">
      <w:pPr>
        <w:rPr>
          <w:rFonts w:eastAsia="DFKai-SB"/>
        </w:rPr>
      </w:pPr>
      <w:r w:rsidRPr="00323979">
        <w:rPr>
          <w:rFonts w:eastAsia="DFKai-SB"/>
        </w:rPr>
        <w:t>創立一個能關閉所有</w:t>
      </w:r>
      <w:r w:rsidRPr="00323979">
        <w:rPr>
          <w:rFonts w:eastAsia="DFKai-SB"/>
        </w:rPr>
        <w:t>LED</w:t>
      </w:r>
      <w:r w:rsidRPr="00323979">
        <w:rPr>
          <w:rFonts w:eastAsia="DFKai-SB"/>
        </w:rPr>
        <w:t>的功能，然後為您的應用程式添加</w:t>
      </w:r>
      <w:r w:rsidRPr="00323979">
        <w:rPr>
          <w:rFonts w:eastAsia="DFKai-SB"/>
        </w:rPr>
        <w:t>“</w:t>
      </w:r>
      <w:r w:rsidRPr="00323979">
        <w:rPr>
          <w:rFonts w:eastAsia="DFKai-SB"/>
        </w:rPr>
        <w:t>關閉</w:t>
      </w:r>
      <w:r w:rsidRPr="00323979">
        <w:rPr>
          <w:rFonts w:eastAsia="DFKai-SB"/>
        </w:rPr>
        <w:t>”</w:t>
      </w:r>
      <w:r w:rsidRPr="00323979">
        <w:rPr>
          <w:rFonts w:eastAsia="DFKai-SB"/>
        </w:rPr>
        <w:t>按鈕，並關閉所有彩色</w:t>
      </w:r>
      <w:r w:rsidRPr="00323979">
        <w:rPr>
          <w:rFonts w:eastAsia="DFKai-SB"/>
        </w:rPr>
        <w:t>LED</w:t>
      </w:r>
      <w:r w:rsidRPr="00323979">
        <w:rPr>
          <w:rFonts w:eastAsia="DFKai-SB"/>
        </w:rPr>
        <w:t>。</w:t>
      </w:r>
    </w:p>
    <w:p w14:paraId="01E89A40" w14:textId="77777777" w:rsidR="003166B8" w:rsidRPr="00323979" w:rsidRDefault="003166B8" w:rsidP="003166B8">
      <w:pPr>
        <w:spacing w:before="360" w:after="80"/>
        <w:rPr>
          <w:rFonts w:eastAsia="DFKai-SB"/>
          <w:b/>
          <w:sz w:val="34"/>
          <w:szCs w:val="34"/>
        </w:rPr>
      </w:pPr>
      <w:r w:rsidRPr="00323979">
        <w:rPr>
          <w:rFonts w:eastAsia="DFKai-SB"/>
          <w:b/>
          <w:sz w:val="34"/>
          <w:szCs w:val="34"/>
        </w:rPr>
        <w:t xml:space="preserve">Wrap Up (5 min) </w:t>
      </w:r>
      <w:r w:rsidRPr="00323979">
        <w:rPr>
          <w:rFonts w:eastAsia="DFKai-SB"/>
          <w:b/>
          <w:sz w:val="34"/>
          <w:szCs w:val="34"/>
        </w:rPr>
        <w:t>總結</w:t>
      </w:r>
    </w:p>
    <w:p w14:paraId="53724797" w14:textId="77777777" w:rsidR="003166B8" w:rsidRPr="00323979" w:rsidRDefault="003166B8" w:rsidP="003166B8">
      <w:pPr>
        <w:spacing w:before="280" w:after="80"/>
        <w:rPr>
          <w:rFonts w:eastAsia="DFKai-SB"/>
          <w:b/>
          <w:sz w:val="26"/>
          <w:szCs w:val="26"/>
        </w:rPr>
      </w:pPr>
      <w:r w:rsidRPr="00323979">
        <w:rPr>
          <w:rFonts w:eastAsia="DFKai-SB"/>
          <w:b/>
          <w:sz w:val="26"/>
          <w:szCs w:val="26"/>
        </w:rPr>
        <w:t xml:space="preserve">Discussion: Objects Vs Arrays      </w:t>
      </w:r>
      <w:r w:rsidRPr="00323979">
        <w:rPr>
          <w:rFonts w:eastAsia="DFKai-SB"/>
          <w:b/>
          <w:sz w:val="26"/>
          <w:szCs w:val="26"/>
        </w:rPr>
        <w:t>討論</w:t>
      </w:r>
      <w:r w:rsidRPr="00323979">
        <w:rPr>
          <w:rFonts w:eastAsia="DFKai-SB"/>
          <w:b/>
          <w:sz w:val="26"/>
          <w:szCs w:val="26"/>
        </w:rPr>
        <w:t xml:space="preserve">: </w:t>
      </w:r>
      <w:r w:rsidRPr="00323979">
        <w:rPr>
          <w:rFonts w:eastAsia="DFKai-SB"/>
          <w:b/>
          <w:sz w:val="26"/>
          <w:szCs w:val="26"/>
        </w:rPr>
        <w:t>物件</w:t>
      </w:r>
      <w:r w:rsidRPr="00323979">
        <w:rPr>
          <w:rFonts w:eastAsia="DFKai-SB"/>
          <w:b/>
          <w:sz w:val="26"/>
          <w:szCs w:val="26"/>
        </w:rPr>
        <w:t xml:space="preserve">vs </w:t>
      </w:r>
      <w:r w:rsidRPr="00323979">
        <w:rPr>
          <w:rFonts w:eastAsia="DFKai-SB"/>
          <w:b/>
          <w:sz w:val="26"/>
          <w:szCs w:val="26"/>
        </w:rPr>
        <w:t>陣列</w:t>
      </w:r>
    </w:p>
    <w:p w14:paraId="62314A7E" w14:textId="77777777" w:rsidR="003166B8" w:rsidRPr="00323979" w:rsidRDefault="003166B8" w:rsidP="003166B8">
      <w:pPr>
        <w:rPr>
          <w:rFonts w:eastAsia="DFKai-SB"/>
        </w:rPr>
      </w:pPr>
      <w:r w:rsidRPr="00323979">
        <w:rPr>
          <w:rFonts w:eastAsia="DFKai-SB"/>
        </w:rPr>
        <w:t xml:space="preserve">Content Corner </w:t>
      </w:r>
      <w:r w:rsidRPr="00323979">
        <w:rPr>
          <w:rFonts w:eastAsia="DFKai-SB"/>
        </w:rPr>
        <w:t>補充說明</w:t>
      </w:r>
    </w:p>
    <w:p w14:paraId="18039E11" w14:textId="77777777" w:rsidR="003166B8" w:rsidRPr="00323979" w:rsidRDefault="003166B8" w:rsidP="003166B8">
      <w:pPr>
        <w:rPr>
          <w:rFonts w:eastAsia="DFKai-SB"/>
        </w:rPr>
      </w:pPr>
      <w:r w:rsidRPr="00323979">
        <w:rPr>
          <w:rFonts w:eastAsia="DFKai-SB"/>
        </w:rPr>
        <w:t>Arrays are frequently used to collect items of the same type (a bunch of numbers, a bunch of strings, a bunch of button names, etc), but in JavaScript all list items need not be of the same type. You can create lists the include numbers, strings, objects, and even other lists.</w:t>
      </w:r>
    </w:p>
    <w:p w14:paraId="5DD3A0EE" w14:textId="77777777" w:rsidR="003166B8" w:rsidRPr="00323979" w:rsidRDefault="003166B8" w:rsidP="003166B8">
      <w:pPr>
        <w:rPr>
          <w:rFonts w:eastAsia="DFKai-SB"/>
        </w:rPr>
      </w:pPr>
      <w:r w:rsidRPr="00323979">
        <w:rPr>
          <w:rFonts w:eastAsia="DFKai-SB"/>
        </w:rPr>
        <w:t>陣列經常用於收集相同類型的項目（一堆數字，一串字串，一堆按鈕名稱等），但在</w:t>
      </w:r>
      <w:r w:rsidRPr="00323979">
        <w:rPr>
          <w:rFonts w:eastAsia="DFKai-SB"/>
        </w:rPr>
        <w:t>JavaScript</w:t>
      </w:r>
      <w:r w:rsidRPr="00323979">
        <w:rPr>
          <w:rFonts w:eastAsia="DFKai-SB"/>
        </w:rPr>
        <w:t>中，所有列表項不必是相同類型。</w:t>
      </w:r>
      <w:r w:rsidRPr="00323979">
        <w:rPr>
          <w:rFonts w:eastAsia="DFKai-SB"/>
        </w:rPr>
        <w:t xml:space="preserve"> </w:t>
      </w:r>
      <w:r w:rsidRPr="00323979">
        <w:rPr>
          <w:rFonts w:eastAsia="DFKai-SB"/>
        </w:rPr>
        <w:t>您可以創建一個同時包含數字，字符串，物件甚至其他項目的列表。</w:t>
      </w:r>
    </w:p>
    <w:p w14:paraId="1AD1B17D" w14:textId="77777777" w:rsidR="003166B8" w:rsidRPr="00323979" w:rsidRDefault="003166B8" w:rsidP="003166B8">
      <w:pPr>
        <w:rPr>
          <w:rFonts w:eastAsia="DFKai-SB"/>
        </w:rPr>
      </w:pPr>
      <w:r w:rsidRPr="00323979">
        <w:rPr>
          <w:rFonts w:eastAsia="DFKai-SB"/>
        </w:rPr>
        <w:t xml:space="preserve"> </w:t>
      </w:r>
    </w:p>
    <w:p w14:paraId="7992D8E1" w14:textId="77777777" w:rsidR="003166B8" w:rsidRPr="00323979" w:rsidRDefault="003166B8" w:rsidP="003166B8">
      <w:pPr>
        <w:rPr>
          <w:rFonts w:eastAsia="DFKai-SB"/>
        </w:rPr>
      </w:pPr>
      <w:r w:rsidRPr="00323979">
        <w:rPr>
          <w:rFonts w:eastAsia="DFKai-SB"/>
        </w:rPr>
        <w:lastRenderedPageBreak/>
        <w:t>An Object is a data structure that combines many values (such as numbers, strings, and even functions) that represent the attributes of that object (height, width, rotation, name) which are easier to keep track of if done in one place. The attributes can be of many different types but they all describe one object.</w:t>
      </w:r>
    </w:p>
    <w:p w14:paraId="11973317" w14:textId="77777777" w:rsidR="003166B8" w:rsidRPr="00323979" w:rsidRDefault="003166B8" w:rsidP="003166B8">
      <w:pPr>
        <w:rPr>
          <w:rFonts w:eastAsia="DFKai-SB"/>
        </w:rPr>
      </w:pPr>
      <w:r w:rsidRPr="00323979">
        <w:rPr>
          <w:rFonts w:eastAsia="DFKai-SB"/>
        </w:rPr>
        <w:t>物件則是一種數據結構，它結合了許多值（例如數字，字串甚至函數），這些值代表了該物件的屬性（高度，寬度，旋轉，名稱），有了這些屬性，我們能更容易來追蹤這些物件。</w:t>
      </w:r>
      <w:r w:rsidRPr="00323979">
        <w:rPr>
          <w:rFonts w:eastAsia="DFKai-SB"/>
        </w:rPr>
        <w:t xml:space="preserve"> </w:t>
      </w:r>
      <w:r w:rsidRPr="00323979">
        <w:rPr>
          <w:rFonts w:eastAsia="DFKai-SB"/>
        </w:rPr>
        <w:t>屬性可以有許多不同的類型，但它們都是用來描述物件。</w:t>
      </w:r>
    </w:p>
    <w:p w14:paraId="708FBCDD" w14:textId="77777777" w:rsidR="003166B8" w:rsidRPr="00323979" w:rsidRDefault="003166B8" w:rsidP="003166B8">
      <w:pPr>
        <w:rPr>
          <w:rFonts w:eastAsia="DFKai-SB"/>
          <w:b/>
        </w:rPr>
      </w:pPr>
    </w:p>
    <w:p w14:paraId="554D5D60"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You have now seen both objects, such as the Sprite object, and arrays. How is an array different from the attributes of an object? When would you use an array? When would you use an object?</w:t>
      </w:r>
    </w:p>
    <w:p w14:paraId="140405B8" w14:textId="77777777" w:rsidR="003166B8" w:rsidRPr="00323979" w:rsidRDefault="003166B8" w:rsidP="003166B8">
      <w:pPr>
        <w:rPr>
          <w:rFonts w:eastAsia="DFKai-SB"/>
        </w:rPr>
      </w:pPr>
      <w:r w:rsidRPr="00323979">
        <w:rPr>
          <w:rFonts w:eastAsia="DFKai-SB"/>
        </w:rPr>
        <w:t>提示：您現在已經看到了兩種物件，例如</w:t>
      </w:r>
      <w:r w:rsidRPr="00323979">
        <w:rPr>
          <w:rFonts w:eastAsia="DFKai-SB"/>
        </w:rPr>
        <w:t>Sprite</w:t>
      </w:r>
      <w:r w:rsidRPr="00323979">
        <w:rPr>
          <w:rFonts w:eastAsia="DFKai-SB"/>
        </w:rPr>
        <w:t>物件和陣列。</w:t>
      </w:r>
      <w:r w:rsidRPr="00323979">
        <w:rPr>
          <w:rFonts w:eastAsia="DFKai-SB"/>
        </w:rPr>
        <w:t xml:space="preserve"> </w:t>
      </w:r>
      <w:r w:rsidRPr="00323979">
        <w:rPr>
          <w:rFonts w:eastAsia="DFKai-SB"/>
        </w:rPr>
        <w:t>陣列與物件的屬性有何不同？</w:t>
      </w:r>
      <w:r w:rsidRPr="00323979">
        <w:rPr>
          <w:rFonts w:eastAsia="DFKai-SB"/>
        </w:rPr>
        <w:t xml:space="preserve"> </w:t>
      </w:r>
      <w:r w:rsidRPr="00323979">
        <w:rPr>
          <w:rFonts w:eastAsia="DFKai-SB"/>
        </w:rPr>
        <w:t>你什麼時候使用陣列？</w:t>
      </w:r>
      <w:r w:rsidRPr="00323979">
        <w:rPr>
          <w:rFonts w:eastAsia="DFKai-SB"/>
        </w:rPr>
        <w:t xml:space="preserve"> </w:t>
      </w:r>
      <w:r w:rsidRPr="00323979">
        <w:rPr>
          <w:rFonts w:eastAsia="DFKai-SB"/>
        </w:rPr>
        <w:t>你什麼時候使用物件？</w:t>
      </w:r>
    </w:p>
    <w:p w14:paraId="795C0F26" w14:textId="77777777" w:rsidR="003166B8" w:rsidRPr="00323979" w:rsidRDefault="003166B8" w:rsidP="003166B8">
      <w:pPr>
        <w:rPr>
          <w:rFonts w:eastAsia="DFKai-SB"/>
        </w:rPr>
      </w:pPr>
      <w:r w:rsidRPr="00323979">
        <w:rPr>
          <w:rFonts w:eastAsia="DFKai-SB"/>
        </w:rPr>
        <w:t xml:space="preserve"> </w:t>
      </w:r>
    </w:p>
    <w:p w14:paraId="5BBE248E" w14:textId="77777777" w:rsidR="003166B8" w:rsidRPr="00323979" w:rsidRDefault="003166B8" w:rsidP="003166B8">
      <w:pPr>
        <w:rPr>
          <w:rFonts w:eastAsia="DFKai-SB"/>
        </w:rPr>
      </w:pPr>
      <w:r w:rsidRPr="00323979">
        <w:rPr>
          <w:rFonts w:eastAsia="DFKai-SB"/>
        </w:rPr>
        <w:t>You can either use this as an exit ticket or have a class discussion if you have time.</w:t>
      </w:r>
    </w:p>
    <w:p w14:paraId="288D5040" w14:textId="77777777" w:rsidR="003166B8" w:rsidRPr="00323979" w:rsidRDefault="003166B8" w:rsidP="003166B8">
      <w:pPr>
        <w:rPr>
          <w:rFonts w:eastAsia="DFKai-SB"/>
        </w:rPr>
      </w:pPr>
      <w:r w:rsidRPr="00323979">
        <w:rPr>
          <w:rFonts w:eastAsia="DFKai-SB"/>
        </w:rPr>
        <w:t>如果您有時間，可以將其作為驗收門檻或在課堂進行討論。</w:t>
      </w:r>
    </w:p>
    <w:p w14:paraId="504C79F8" w14:textId="77777777" w:rsidR="003166B8" w:rsidRPr="00323979" w:rsidRDefault="003166B8" w:rsidP="003166B8">
      <w:pPr>
        <w:spacing w:before="360" w:after="80"/>
        <w:rPr>
          <w:rFonts w:eastAsia="DFKai-SB"/>
          <w:b/>
          <w:sz w:val="34"/>
          <w:szCs w:val="34"/>
        </w:rPr>
      </w:pPr>
      <w:r w:rsidRPr="00323979">
        <w:rPr>
          <w:rFonts w:eastAsia="DFKai-SB"/>
          <w:b/>
          <w:sz w:val="34"/>
          <w:szCs w:val="34"/>
        </w:rPr>
        <w:t xml:space="preserve">Standards Alignment </w:t>
      </w:r>
      <w:r w:rsidRPr="00323979">
        <w:rPr>
          <w:rFonts w:eastAsia="DFKai-SB"/>
          <w:b/>
          <w:sz w:val="34"/>
          <w:szCs w:val="34"/>
        </w:rPr>
        <w:t>標準化</w:t>
      </w:r>
    </w:p>
    <w:p w14:paraId="20F00D51" w14:textId="77777777" w:rsidR="003166B8" w:rsidRPr="00323979" w:rsidRDefault="003166B8" w:rsidP="003166B8">
      <w:pPr>
        <w:spacing w:before="240" w:after="40"/>
        <w:rPr>
          <w:rFonts w:eastAsia="DFKai-SB"/>
          <w:b/>
          <w:u w:val="single"/>
        </w:rPr>
      </w:pPr>
      <w:r w:rsidRPr="00323979">
        <w:rPr>
          <w:rFonts w:eastAsia="DFKai-SB"/>
        </w:rPr>
        <w:fldChar w:fldCharType="begin"/>
      </w:r>
      <w:r w:rsidRPr="00323979">
        <w:rPr>
          <w:rFonts w:eastAsia="DFKai-SB"/>
        </w:rPr>
        <w:instrText xml:space="preserve"> HYPERLINK "https://curriculum.code.org/csd-1718/standards/" </w:instrText>
      </w:r>
      <w:r w:rsidRPr="00323979">
        <w:rPr>
          <w:rFonts w:eastAsia="DFKai-SB"/>
        </w:rPr>
        <w:fldChar w:fldCharType="separate"/>
      </w:r>
      <w:r w:rsidRPr="00323979">
        <w:rPr>
          <w:rFonts w:eastAsia="DFKai-SB"/>
          <w:b/>
          <w:u w:val="single"/>
        </w:rPr>
        <w:t>View full course alignment</w:t>
      </w:r>
    </w:p>
    <w:p w14:paraId="343B9752" w14:textId="77777777" w:rsidR="003166B8" w:rsidRPr="00323979" w:rsidRDefault="003166B8" w:rsidP="003166B8">
      <w:pPr>
        <w:spacing w:before="240" w:after="40"/>
        <w:rPr>
          <w:rFonts w:eastAsia="DFKai-SB"/>
          <w:b/>
        </w:rPr>
      </w:pPr>
      <w:r w:rsidRPr="00323979">
        <w:rPr>
          <w:rFonts w:eastAsia="DFKai-SB"/>
        </w:rPr>
        <w:fldChar w:fldCharType="end"/>
      </w:r>
      <w:r w:rsidRPr="00323979">
        <w:rPr>
          <w:rFonts w:eastAsia="DFKai-SB"/>
          <w:b/>
        </w:rPr>
        <w:t xml:space="preserve">CSTA K-12 Computer Science Standards </w:t>
      </w:r>
      <w:r w:rsidRPr="00323979">
        <w:rPr>
          <w:rFonts w:eastAsia="DFKai-SB"/>
          <w:b/>
        </w:rPr>
        <w:t>運算科學的標準</w:t>
      </w:r>
    </w:p>
    <w:p w14:paraId="6D28F5C9" w14:textId="77777777" w:rsidR="003166B8" w:rsidRPr="00323979" w:rsidRDefault="003166B8" w:rsidP="003166B8">
      <w:pPr>
        <w:rPr>
          <w:rFonts w:eastAsia="DFKai-SB"/>
        </w:rPr>
      </w:pPr>
      <w:r w:rsidRPr="00323979">
        <w:rPr>
          <w:rFonts w:eastAsia="DFKai-SB"/>
          <w:b/>
        </w:rPr>
        <w:t>AP</w:t>
      </w:r>
      <w:r w:rsidRPr="00323979">
        <w:rPr>
          <w:rFonts w:eastAsia="DFKai-SB"/>
        </w:rPr>
        <w:t xml:space="preserve"> - Algorithms &amp; Programming </w:t>
      </w:r>
      <w:r w:rsidRPr="00323979">
        <w:rPr>
          <w:rFonts w:eastAsia="DFKai-SB"/>
        </w:rPr>
        <w:t>演算法與編成</w:t>
      </w:r>
    </w:p>
    <w:p w14:paraId="576A076B" w14:textId="77777777" w:rsidR="003166B8" w:rsidRPr="00323979" w:rsidRDefault="003166B8" w:rsidP="003166B8">
      <w:pPr>
        <w:numPr>
          <w:ilvl w:val="0"/>
          <w:numId w:val="199"/>
        </w:numPr>
        <w:spacing w:before="240" w:after="240"/>
        <w:rPr>
          <w:rFonts w:eastAsia="DFKai-SB"/>
        </w:rPr>
      </w:pPr>
      <w:r w:rsidRPr="00323979">
        <w:rPr>
          <w:rFonts w:eastAsia="DFKai-SB"/>
          <w:b/>
        </w:rPr>
        <w:t>2-AP-11</w:t>
      </w:r>
      <w:r w:rsidRPr="00323979">
        <w:rPr>
          <w:rFonts w:eastAsia="DFKai-SB"/>
        </w:rPr>
        <w:t xml:space="preserve"> - Create clearly named variables that represent different data types and perform operations on their values.</w:t>
      </w:r>
    </w:p>
    <w:p w14:paraId="19AB8730" w14:textId="77777777" w:rsidR="003166B8" w:rsidRPr="00323979" w:rsidRDefault="003166B8" w:rsidP="003166B8">
      <w:pPr>
        <w:spacing w:before="240" w:after="240"/>
        <w:ind w:left="720"/>
        <w:rPr>
          <w:rFonts w:eastAsia="DFKai-SB"/>
        </w:rPr>
      </w:pPr>
      <w:r w:rsidRPr="00323979">
        <w:rPr>
          <w:rFonts w:eastAsia="DFKai-SB"/>
        </w:rPr>
        <w:t xml:space="preserve">2-AP-11  - </w:t>
      </w:r>
      <w:r w:rsidRPr="00323979">
        <w:rPr>
          <w:rFonts w:eastAsia="DFKai-SB"/>
        </w:rPr>
        <w:t>創立能夠表示不同數據類型的明確命名變量，並對其值執行操作。</w:t>
      </w:r>
    </w:p>
    <w:p w14:paraId="646E04D1" w14:textId="77777777" w:rsidR="003166B8" w:rsidRPr="00323979" w:rsidRDefault="003166B8" w:rsidP="003166B8">
      <w:pPr>
        <w:numPr>
          <w:ilvl w:val="0"/>
          <w:numId w:val="199"/>
        </w:numPr>
        <w:spacing w:after="240"/>
        <w:rPr>
          <w:rFonts w:eastAsia="DFKai-SB"/>
        </w:rPr>
      </w:pPr>
      <w:r w:rsidRPr="00323979">
        <w:rPr>
          <w:rFonts w:eastAsia="DFKai-SB"/>
          <w:b/>
        </w:rPr>
        <w:t>2-AP-13</w:t>
      </w:r>
      <w:r w:rsidRPr="00323979">
        <w:rPr>
          <w:rFonts w:eastAsia="DFKai-SB"/>
        </w:rPr>
        <w:t xml:space="preserve"> - Decompose problems and subproblems into parts to facilitate the design, implementation, and review of programs.</w:t>
      </w:r>
    </w:p>
    <w:p w14:paraId="6BBBB198" w14:textId="77777777" w:rsidR="003166B8" w:rsidRPr="00323979" w:rsidRDefault="003166B8" w:rsidP="003166B8">
      <w:pPr>
        <w:spacing w:after="240"/>
        <w:ind w:left="720"/>
        <w:rPr>
          <w:rFonts w:eastAsia="DFKai-SB"/>
        </w:rPr>
      </w:pPr>
      <w:r w:rsidRPr="00323979">
        <w:rPr>
          <w:rFonts w:eastAsia="DFKai-SB"/>
        </w:rPr>
        <w:t xml:space="preserve">2-AP-13  - </w:t>
      </w:r>
      <w:r w:rsidRPr="00323979">
        <w:rPr>
          <w:rFonts w:eastAsia="DFKai-SB"/>
        </w:rPr>
        <w:t>將問題和子問題分解成多個部分，以便於程序的設計，執行和檢查</w:t>
      </w:r>
    </w:p>
    <w:p w14:paraId="1A991519" w14:textId="77777777" w:rsidR="003166B8" w:rsidRPr="00323979" w:rsidRDefault="003166B8" w:rsidP="003166B8">
      <w:pPr>
        <w:numPr>
          <w:ilvl w:val="0"/>
          <w:numId w:val="199"/>
        </w:numPr>
        <w:spacing w:after="240"/>
        <w:rPr>
          <w:rFonts w:eastAsia="DFKai-SB"/>
        </w:rPr>
      </w:pPr>
      <w:r w:rsidRPr="00323979">
        <w:rPr>
          <w:rFonts w:eastAsia="DFKai-SB"/>
          <w:b/>
        </w:rPr>
        <w:t>2-AP-16</w:t>
      </w:r>
      <w:r w:rsidRPr="00323979">
        <w:rPr>
          <w:rFonts w:eastAsia="DFKai-SB"/>
        </w:rPr>
        <w:t xml:space="preserve"> - Incorporate existing code, media, and libraries into original programs, and give attribution.</w:t>
      </w:r>
    </w:p>
    <w:p w14:paraId="7DCB23BD" w14:textId="77777777" w:rsidR="003166B8" w:rsidRPr="00323979" w:rsidRDefault="003166B8" w:rsidP="003166B8">
      <w:pPr>
        <w:spacing w:after="240"/>
        <w:ind w:left="720"/>
        <w:rPr>
          <w:rFonts w:eastAsia="DFKai-SB"/>
        </w:rPr>
      </w:pPr>
      <w:r w:rsidRPr="00323979">
        <w:rPr>
          <w:rFonts w:eastAsia="DFKai-SB"/>
        </w:rPr>
        <w:t xml:space="preserve">2-AP-16  - </w:t>
      </w:r>
      <w:r w:rsidRPr="00323979">
        <w:rPr>
          <w:rFonts w:eastAsia="DFKai-SB"/>
        </w:rPr>
        <w:t>將現有代碼，媒體和庫合併到原始程式中，並給予屬性。</w:t>
      </w:r>
    </w:p>
    <w:p w14:paraId="75270AAF" w14:textId="77777777" w:rsidR="003166B8" w:rsidRPr="00323979" w:rsidRDefault="003166B8" w:rsidP="003166B8">
      <w:pPr>
        <w:numPr>
          <w:ilvl w:val="0"/>
          <w:numId w:val="199"/>
        </w:numPr>
        <w:spacing w:after="480"/>
        <w:rPr>
          <w:rFonts w:eastAsia="DFKai-SB"/>
        </w:rPr>
      </w:pPr>
      <w:r w:rsidRPr="00323979">
        <w:rPr>
          <w:rFonts w:eastAsia="DFKai-SB"/>
          <w:b/>
        </w:rPr>
        <w:t>2-AP-19</w:t>
      </w:r>
      <w:r w:rsidRPr="00323979">
        <w:rPr>
          <w:rFonts w:eastAsia="DFKai-SB"/>
        </w:rPr>
        <w:t xml:space="preserve"> - Document programs in order to make them easier to follow, test, and debug.</w:t>
      </w:r>
    </w:p>
    <w:p w14:paraId="75D1D3AE" w14:textId="77777777" w:rsidR="003166B8" w:rsidRPr="00323979" w:rsidRDefault="003166B8" w:rsidP="003166B8">
      <w:pPr>
        <w:spacing w:after="480"/>
        <w:ind w:left="720"/>
        <w:rPr>
          <w:rFonts w:eastAsia="DFKai-SB"/>
        </w:rPr>
      </w:pPr>
      <w:r w:rsidRPr="00323979">
        <w:rPr>
          <w:rFonts w:eastAsia="DFKai-SB"/>
        </w:rPr>
        <w:lastRenderedPageBreak/>
        <w:t xml:space="preserve">2-AP-19  - </w:t>
      </w:r>
      <w:r w:rsidRPr="00323979">
        <w:rPr>
          <w:rFonts w:eastAsia="DFKai-SB"/>
        </w:rPr>
        <w:t>文檔程序，以便於追蹤，測試和除錯。</w:t>
      </w:r>
    </w:p>
    <w:p w14:paraId="0DB2C103" w14:textId="77777777" w:rsidR="003166B8" w:rsidRPr="00323979" w:rsidRDefault="003166B8" w:rsidP="003166B8">
      <w:pPr>
        <w:rPr>
          <w:rFonts w:eastAsia="DFKai-SB"/>
        </w:rPr>
      </w:pPr>
      <w:r w:rsidRPr="00323979">
        <w:rPr>
          <w:rFonts w:eastAsia="DFKai-SB"/>
          <w:b/>
        </w:rPr>
        <w:t>CS</w:t>
      </w:r>
      <w:r w:rsidRPr="00323979">
        <w:rPr>
          <w:rFonts w:eastAsia="DFKai-SB"/>
        </w:rPr>
        <w:t xml:space="preserve"> - Computing Systems</w:t>
      </w:r>
      <w:r w:rsidRPr="00323979">
        <w:rPr>
          <w:rFonts w:eastAsia="DFKai-SB"/>
        </w:rPr>
        <w:t>計算系統</w:t>
      </w:r>
    </w:p>
    <w:p w14:paraId="1DA33AE0" w14:textId="77777777" w:rsidR="003166B8" w:rsidRPr="00323979" w:rsidRDefault="003166B8" w:rsidP="003166B8">
      <w:pPr>
        <w:numPr>
          <w:ilvl w:val="0"/>
          <w:numId w:val="193"/>
        </w:numPr>
        <w:spacing w:before="240"/>
        <w:rPr>
          <w:rFonts w:eastAsia="DFKai-SB"/>
        </w:rPr>
      </w:pPr>
      <w:r w:rsidRPr="00323979">
        <w:rPr>
          <w:rFonts w:eastAsia="DFKai-SB"/>
          <w:b/>
        </w:rPr>
        <w:t>2-CS-02</w:t>
      </w:r>
      <w:r w:rsidRPr="00323979">
        <w:rPr>
          <w:rFonts w:eastAsia="DFKai-SB"/>
        </w:rPr>
        <w:t xml:space="preserve"> - Design projects that combine hardware and software components to collect and exchange data.</w:t>
      </w:r>
    </w:p>
    <w:p w14:paraId="1A16725A" w14:textId="77777777" w:rsidR="003166B8" w:rsidRPr="00323979" w:rsidRDefault="003166B8" w:rsidP="003166B8">
      <w:pPr>
        <w:numPr>
          <w:ilvl w:val="0"/>
          <w:numId w:val="193"/>
        </w:numPr>
        <w:spacing w:after="480"/>
        <w:rPr>
          <w:rFonts w:eastAsia="DFKai-SB"/>
        </w:rPr>
      </w:pPr>
      <w:r w:rsidRPr="00323979">
        <w:rPr>
          <w:rFonts w:eastAsia="DFKai-SB"/>
        </w:rPr>
        <w:t xml:space="preserve">2-CS-02  - </w:t>
      </w:r>
      <w:r w:rsidRPr="00323979">
        <w:rPr>
          <w:rFonts w:eastAsia="DFKai-SB"/>
        </w:rPr>
        <w:t>設計項目，結合硬件和軟件組件來收集和交換數據。</w:t>
      </w:r>
    </w:p>
    <w:p w14:paraId="6A2DAB67" w14:textId="77777777" w:rsidR="003166B8" w:rsidRPr="00323979" w:rsidRDefault="003166B8" w:rsidP="003166B8">
      <w:pPr>
        <w:spacing w:before="240" w:after="40"/>
        <w:rPr>
          <w:rFonts w:eastAsia="DFKai-SB"/>
          <w:b/>
        </w:rPr>
      </w:pPr>
      <w:r w:rsidRPr="00323979">
        <w:rPr>
          <w:rFonts w:eastAsia="DFKai-SB"/>
          <w:b/>
        </w:rPr>
        <w:t>Lesson Feedback</w:t>
      </w:r>
    </w:p>
    <w:p w14:paraId="75157DE9" w14:textId="77777777" w:rsidR="003166B8" w:rsidRPr="00323979" w:rsidRDefault="003166B8" w:rsidP="003166B8">
      <w:pPr>
        <w:rPr>
          <w:rFonts w:eastAsia="DFKai-SB"/>
        </w:rPr>
      </w:pPr>
      <w:r w:rsidRPr="00323979">
        <w:rPr>
          <w:rFonts w:eastAsia="DFKai-SB"/>
        </w:rPr>
        <w:t>&amp;lt;i class='fa fa-cog fa-spin' style="font-size: 100px; text-align: center"&amp;gt;&amp;lt;/i&amp;gt;</w:t>
      </w:r>
    </w:p>
    <w:p w14:paraId="548C3846" w14:textId="77777777" w:rsidR="003166B8" w:rsidRPr="00323979" w:rsidRDefault="003166B8" w:rsidP="003166B8">
      <w:pPr>
        <w:rPr>
          <w:rFonts w:eastAsia="DFKai-SB"/>
        </w:rPr>
      </w:pPr>
      <w:r w:rsidRPr="00323979">
        <w:rPr>
          <w:rFonts w:eastAsia="DFKai-SB"/>
        </w:rPr>
        <w:t>Close</w:t>
      </w:r>
    </w:p>
    <w:p w14:paraId="2257AD2C" w14:textId="77777777" w:rsidR="003166B8" w:rsidRPr="00323979" w:rsidRDefault="003166B8" w:rsidP="003166B8">
      <w:pPr>
        <w:rPr>
          <w:rFonts w:eastAsia="DFKai-SB"/>
          <w:u w:val="single"/>
        </w:rPr>
      </w:pPr>
      <w:r w:rsidRPr="00323979">
        <w:rPr>
          <w:rFonts w:eastAsia="DFKai-SB"/>
        </w:rPr>
        <w:t>If you are interested in licensing Code.org materials for commercial purposes,</w:t>
      </w:r>
      <w:hyperlink r:id="rId352">
        <w:r w:rsidRPr="00323979">
          <w:rPr>
            <w:rFonts w:eastAsia="DFKai-SB"/>
            <w:u w:val="single"/>
          </w:rPr>
          <w:t xml:space="preserve"> </w:t>
        </w:r>
      </w:hyperlink>
      <w:r w:rsidRPr="00323979">
        <w:rPr>
          <w:rFonts w:eastAsia="DFKai-SB"/>
        </w:rPr>
        <w:fldChar w:fldCharType="begin"/>
      </w:r>
      <w:r w:rsidRPr="00323979">
        <w:rPr>
          <w:rFonts w:eastAsia="DFKai-SB"/>
        </w:rPr>
        <w:instrText xml:space="preserve"> HYPERLINK "https://code.org/contact" </w:instrText>
      </w:r>
      <w:r w:rsidRPr="00323979">
        <w:rPr>
          <w:rFonts w:eastAsia="DFKai-SB"/>
        </w:rPr>
        <w:fldChar w:fldCharType="separate"/>
      </w:r>
      <w:r w:rsidRPr="00323979">
        <w:rPr>
          <w:rFonts w:eastAsia="DFKai-SB"/>
          <w:u w:val="single"/>
        </w:rPr>
        <w:t>contact us.</w:t>
      </w:r>
    </w:p>
    <w:p w14:paraId="189B3F5D" w14:textId="77777777" w:rsidR="003166B8" w:rsidRPr="00323979" w:rsidRDefault="003166B8" w:rsidP="003166B8">
      <w:pPr>
        <w:rPr>
          <w:rFonts w:eastAsia="DFKai-SB"/>
          <w:sz w:val="20"/>
          <w:szCs w:val="20"/>
        </w:rPr>
      </w:pPr>
      <w:r w:rsidRPr="00323979">
        <w:rPr>
          <w:rFonts w:eastAsia="DFKai-SB"/>
        </w:rPr>
        <w:fldChar w:fldCharType="end"/>
      </w:r>
      <w:bookmarkStart w:id="577" w:name="_2lz3bpy5m4qc" w:colFirst="0" w:colLast="0"/>
      <w:bookmarkEnd w:id="577"/>
      <w:r w:rsidRPr="00323979">
        <w:rPr>
          <w:rFonts w:eastAsia="DFKai-SB"/>
          <w:noProof/>
          <w:sz w:val="20"/>
          <w:szCs w:val="20"/>
        </w:rPr>
        <w:drawing>
          <wp:inline distT="114300" distB="114300" distL="114300" distR="114300" wp14:anchorId="15E03E61" wp14:editId="56C5C63C">
            <wp:extent cx="3467100" cy="54292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3"/>
                    <a:srcRect/>
                    <a:stretch>
                      <a:fillRect/>
                    </a:stretch>
                  </pic:blipFill>
                  <pic:spPr>
                    <a:xfrm>
                      <a:off x="0" y="0"/>
                      <a:ext cx="3467100" cy="542925"/>
                    </a:xfrm>
                    <a:prstGeom prst="rect">
                      <a:avLst/>
                    </a:prstGeom>
                    <a:ln/>
                  </pic:spPr>
                </pic:pic>
              </a:graphicData>
            </a:graphic>
          </wp:inline>
        </w:drawing>
      </w:r>
    </w:p>
    <w:p w14:paraId="16DA861D" w14:textId="77777777" w:rsidR="003166B8" w:rsidRPr="00323979" w:rsidRDefault="003166B8" w:rsidP="003166B8">
      <w:pPr>
        <w:pStyle w:val="Heading1"/>
        <w:keepNext w:val="0"/>
        <w:keepLines w:val="0"/>
        <w:spacing w:before="480"/>
        <w:rPr>
          <w:rFonts w:eastAsia="DFKai-SB"/>
          <w:sz w:val="20"/>
          <w:szCs w:val="20"/>
        </w:rPr>
      </w:pPr>
      <w:bookmarkStart w:id="578" w:name="_cri953pjsqny" w:colFirst="0" w:colLast="0"/>
      <w:bookmarkEnd w:id="578"/>
      <w:r w:rsidRPr="00323979">
        <w:rPr>
          <w:rFonts w:eastAsia="DFKai-SB"/>
          <w:sz w:val="20"/>
          <w:szCs w:val="20"/>
        </w:rPr>
        <w:t>If you are interested in licensing Code.org materials for commercial purposes,</w:t>
      </w:r>
      <w:hyperlink r:id="rId354">
        <w:r w:rsidRPr="00323979">
          <w:rPr>
            <w:rFonts w:eastAsia="DFKai-SB"/>
            <w:sz w:val="20"/>
            <w:szCs w:val="20"/>
          </w:rPr>
          <w:t xml:space="preserve"> </w:t>
        </w:r>
      </w:hyperlink>
      <w:hyperlink r:id="rId355">
        <w:r w:rsidRPr="00323979">
          <w:rPr>
            <w:rFonts w:eastAsia="DFKai-SB"/>
            <w:sz w:val="20"/>
            <w:szCs w:val="20"/>
            <w:u w:val="single"/>
          </w:rPr>
          <w:t>contact us.</w:t>
        </w:r>
      </w:hyperlink>
    </w:p>
    <w:p w14:paraId="5857CA45" w14:textId="77777777" w:rsidR="003166B8" w:rsidRPr="00323979" w:rsidRDefault="003166B8" w:rsidP="003166B8">
      <w:pPr>
        <w:rPr>
          <w:rFonts w:eastAsia="DFKai-SB"/>
        </w:rPr>
      </w:pPr>
      <w:r w:rsidRPr="00323979">
        <w:rPr>
          <w:rFonts w:eastAsia="DFKai-SB"/>
        </w:rPr>
        <w:br w:type="page"/>
      </w:r>
    </w:p>
    <w:p w14:paraId="3AF79AB3" w14:textId="77777777" w:rsidR="003166B8" w:rsidRPr="00323979" w:rsidRDefault="003166B8" w:rsidP="003166B8">
      <w:pPr>
        <w:pStyle w:val="Heading1"/>
        <w:keepNext w:val="0"/>
        <w:keepLines w:val="0"/>
        <w:spacing w:before="480"/>
        <w:rPr>
          <w:rFonts w:eastAsia="DFKai-SB"/>
          <w:b/>
          <w:sz w:val="46"/>
          <w:szCs w:val="46"/>
        </w:rPr>
      </w:pPr>
      <w:bookmarkStart w:id="579" w:name="_y4msefqtpm78" w:colFirst="0" w:colLast="0"/>
      <w:bookmarkEnd w:id="579"/>
      <w:r w:rsidRPr="00323979">
        <w:rPr>
          <w:rFonts w:eastAsia="DFKai-SB"/>
          <w:b/>
          <w:color w:val="FFC000"/>
          <w:sz w:val="46"/>
          <w:szCs w:val="46"/>
        </w:rPr>
        <w:lastRenderedPageBreak/>
        <w:t>Lesson 11: Making Music</w:t>
      </w:r>
      <w:r w:rsidRPr="00323979">
        <w:rPr>
          <w:rFonts w:eastAsia="DFKai-SB"/>
          <w:b/>
          <w:sz w:val="46"/>
          <w:szCs w:val="46"/>
        </w:rPr>
        <w:t xml:space="preserve"> </w:t>
      </w:r>
      <w:r w:rsidRPr="00323979">
        <w:rPr>
          <w:rFonts w:eastAsia="DFKai-SB"/>
          <w:b/>
          <w:sz w:val="26"/>
          <w:szCs w:val="26"/>
        </w:rPr>
        <w:t>製作音樂</w:t>
      </w:r>
    </w:p>
    <w:p w14:paraId="47F69281" w14:textId="77777777" w:rsidR="003166B8" w:rsidRPr="00323979" w:rsidRDefault="003166B8" w:rsidP="003166B8">
      <w:pPr>
        <w:pStyle w:val="Heading4"/>
        <w:keepNext w:val="0"/>
        <w:keepLines w:val="0"/>
        <w:spacing w:before="240" w:after="40"/>
        <w:rPr>
          <w:rFonts w:eastAsia="DFKai-SB"/>
          <w:b/>
          <w:color w:val="auto"/>
          <w:sz w:val="22"/>
          <w:szCs w:val="22"/>
        </w:rPr>
      </w:pPr>
      <w:bookmarkStart w:id="580" w:name="_241ba2cx76k1" w:colFirst="0" w:colLast="0"/>
      <w:bookmarkEnd w:id="580"/>
      <w:r w:rsidRPr="00323979">
        <w:rPr>
          <w:rFonts w:eastAsia="DFKai-SB"/>
          <w:b/>
          <w:color w:val="auto"/>
          <w:sz w:val="22"/>
          <w:szCs w:val="22"/>
        </w:rPr>
        <w:t>App Lab | Maker Toolkit</w:t>
      </w:r>
    </w:p>
    <w:p w14:paraId="595F31A8" w14:textId="77777777" w:rsidR="003166B8" w:rsidRPr="00323979" w:rsidRDefault="003166B8" w:rsidP="003166B8">
      <w:pPr>
        <w:pStyle w:val="Heading2"/>
        <w:keepNext w:val="0"/>
        <w:keepLines w:val="0"/>
        <w:spacing w:after="80"/>
        <w:rPr>
          <w:rFonts w:eastAsia="DFKai-SB"/>
          <w:b/>
          <w:sz w:val="34"/>
          <w:szCs w:val="34"/>
        </w:rPr>
      </w:pPr>
      <w:bookmarkStart w:id="581" w:name="_vdfx1okxesej" w:colFirst="0" w:colLast="0"/>
      <w:bookmarkEnd w:id="581"/>
      <w:r w:rsidRPr="00323979">
        <w:rPr>
          <w:rFonts w:eastAsia="DFKai-SB"/>
          <w:b/>
          <w:sz w:val="34"/>
          <w:szCs w:val="34"/>
        </w:rPr>
        <w:t xml:space="preserve">Overview </w:t>
      </w:r>
      <w:r w:rsidRPr="00323979">
        <w:rPr>
          <w:rFonts w:eastAsia="DFKai-SB"/>
          <w:sz w:val="22"/>
          <w:szCs w:val="22"/>
        </w:rPr>
        <w:t>課程概述</w:t>
      </w:r>
    </w:p>
    <w:p w14:paraId="3400EF38" w14:textId="77777777" w:rsidR="003166B8" w:rsidRPr="00323979" w:rsidRDefault="003166B8" w:rsidP="003166B8">
      <w:pPr>
        <w:rPr>
          <w:rFonts w:eastAsia="DFKai-SB"/>
        </w:rPr>
      </w:pPr>
      <w:r w:rsidRPr="00323979">
        <w:rPr>
          <w:rFonts w:eastAsia="DFKai-SB"/>
        </w:rPr>
        <w:t>In this lesson students will use the buzzer to its full extent by producing sounds, notes, and songs with the buzzer. Students start with a short review of the buzzer's frequency and duration parameters, then move on to the concept of notes. Notes allow students to constrain themselves to frequencies that are used in Western music and provide a layer of abstraction that helps them to understand which frequencies might sound good together. Onces students are able to play notes on the buzzer, they use arrays to hold and play sequences of notes, forming simple songs.</w:t>
      </w:r>
    </w:p>
    <w:p w14:paraId="22E6147B" w14:textId="77777777" w:rsidR="003166B8" w:rsidRPr="00323979" w:rsidRDefault="003166B8" w:rsidP="003166B8">
      <w:pPr>
        <w:rPr>
          <w:rFonts w:eastAsia="DFKai-SB"/>
        </w:rPr>
      </w:pPr>
      <w:r w:rsidRPr="00323979">
        <w:rPr>
          <w:rFonts w:eastAsia="DFKai-SB"/>
        </w:rPr>
        <w:t>在本課程中，學生將通過蜂鳴器產生聲音，音符和歌曲。</w:t>
      </w:r>
      <w:r w:rsidRPr="00323979">
        <w:rPr>
          <w:rFonts w:eastAsia="DFKai-SB"/>
        </w:rPr>
        <w:t xml:space="preserve"> </w:t>
      </w:r>
      <w:r w:rsidRPr="00323979">
        <w:rPr>
          <w:rFonts w:eastAsia="DFKai-SB"/>
        </w:rPr>
        <w:t>學生首先簡要回顧一下蜂鳴器的頻率和持續時間參數，然後繼續學習音符的概念。</w:t>
      </w:r>
      <w:r w:rsidRPr="00323979">
        <w:rPr>
          <w:rFonts w:eastAsia="DFKai-SB"/>
        </w:rPr>
        <w:t xml:space="preserve"> </w:t>
      </w:r>
      <w:r w:rsidRPr="00323979">
        <w:rPr>
          <w:rFonts w:eastAsia="DFKai-SB"/>
        </w:rPr>
        <w:t>允許學生將音符約束在西方音樂中使用的頻率，並提供一層抽象，幫助他們理解哪些頻率可能聽起來很好。</w:t>
      </w:r>
      <w:r w:rsidRPr="00323979">
        <w:rPr>
          <w:rFonts w:eastAsia="DFKai-SB"/>
        </w:rPr>
        <w:t xml:space="preserve"> </w:t>
      </w:r>
      <w:r w:rsidRPr="00323979">
        <w:rPr>
          <w:rFonts w:eastAsia="DFKai-SB"/>
        </w:rPr>
        <w:t>一旦學生能夠在蜂鳴器上彈奏音符，他們就會使用數組來保持和播放音符序列，形成簡單的歌曲。</w:t>
      </w:r>
    </w:p>
    <w:p w14:paraId="6FAC840E" w14:textId="77777777" w:rsidR="003166B8" w:rsidRPr="00323979" w:rsidRDefault="003166B8" w:rsidP="003166B8">
      <w:pPr>
        <w:pStyle w:val="Heading2"/>
        <w:keepNext w:val="0"/>
        <w:keepLines w:val="0"/>
        <w:spacing w:after="80"/>
        <w:rPr>
          <w:rFonts w:eastAsia="DFKai-SB"/>
          <w:b/>
          <w:sz w:val="34"/>
          <w:szCs w:val="34"/>
        </w:rPr>
      </w:pPr>
      <w:bookmarkStart w:id="582" w:name="_d4kwiw4a2mfc" w:colFirst="0" w:colLast="0"/>
      <w:bookmarkEnd w:id="582"/>
      <w:r w:rsidRPr="00323979">
        <w:rPr>
          <w:rFonts w:eastAsia="DFKai-SB"/>
          <w:b/>
          <w:sz w:val="34"/>
          <w:szCs w:val="34"/>
        </w:rPr>
        <w:t xml:space="preserve">Purpose </w:t>
      </w:r>
      <w:r w:rsidRPr="00323979">
        <w:rPr>
          <w:rFonts w:eastAsia="DFKai-SB"/>
          <w:sz w:val="22"/>
          <w:szCs w:val="22"/>
        </w:rPr>
        <w:t>課程目的</w:t>
      </w:r>
    </w:p>
    <w:p w14:paraId="4852F0F7" w14:textId="77777777" w:rsidR="003166B8" w:rsidRPr="00323979" w:rsidRDefault="003166B8" w:rsidP="003166B8">
      <w:pPr>
        <w:rPr>
          <w:rFonts w:eastAsia="DFKai-SB"/>
        </w:rPr>
      </w:pPr>
      <w:r w:rsidRPr="00323979">
        <w:rPr>
          <w:rFonts w:eastAsia="DFKai-SB"/>
        </w:rPr>
        <w:t>This lesson allows students to get more creative with the buzzer by introducing the concept of a "note" and by using arrays to hold sequential collections of notes. Using notes rather than frequencies provides a layer of abstraction that makes it easier for students to identify sounds that can be used to make music. Arrays provide a way to group together sounds in sequence, so that they can be played as music. Using the playNotes block to iterate over an array of notes provides a conceptual foundation for working with for loops in the next lesson.</w:t>
      </w:r>
    </w:p>
    <w:p w14:paraId="30F31284" w14:textId="77777777" w:rsidR="003166B8" w:rsidRPr="00323979" w:rsidRDefault="003166B8" w:rsidP="003166B8">
      <w:pPr>
        <w:rPr>
          <w:rFonts w:eastAsia="DFKai-SB"/>
        </w:rPr>
      </w:pPr>
      <w:r w:rsidRPr="00323979">
        <w:rPr>
          <w:rFonts w:eastAsia="DFKai-SB"/>
        </w:rPr>
        <w:t>本課程通過引入音符的概念和使用數組來保存連續的音符集，使學生能夠通過蜂鳴器獲得更多創意。</w:t>
      </w:r>
      <w:r w:rsidRPr="00323979">
        <w:rPr>
          <w:rFonts w:eastAsia="DFKai-SB"/>
        </w:rPr>
        <w:t xml:space="preserve"> </w:t>
      </w:r>
      <w:r w:rsidRPr="00323979">
        <w:rPr>
          <w:rFonts w:eastAsia="DFKai-SB"/>
        </w:rPr>
        <w:t>使用音符而不是頻率提供了一層抽象，使學生更容易識別可用於製作音樂的聲音。</w:t>
      </w:r>
      <w:r w:rsidRPr="00323979">
        <w:rPr>
          <w:rFonts w:eastAsia="DFKai-SB"/>
        </w:rPr>
        <w:t xml:space="preserve"> </w:t>
      </w:r>
      <w:r w:rsidRPr="00323979">
        <w:rPr>
          <w:rFonts w:eastAsia="DFKai-SB"/>
        </w:rPr>
        <w:t>數組提供了一種按順序將聲音組合在一起的方法，以便它們可以作為音樂播放。</w:t>
      </w:r>
      <w:r w:rsidRPr="00323979">
        <w:rPr>
          <w:rFonts w:eastAsia="DFKai-SB"/>
        </w:rPr>
        <w:t xml:space="preserve"> </w:t>
      </w:r>
      <w:r w:rsidRPr="00323979">
        <w:rPr>
          <w:rFonts w:eastAsia="DFKai-SB"/>
        </w:rPr>
        <w:t>使用</w:t>
      </w:r>
      <w:r w:rsidRPr="00323979">
        <w:rPr>
          <w:rFonts w:eastAsia="DFKai-SB"/>
        </w:rPr>
        <w:t>playNotes</w:t>
      </w:r>
      <w:r w:rsidRPr="00323979">
        <w:rPr>
          <w:rFonts w:eastAsia="DFKai-SB"/>
        </w:rPr>
        <w:t>塊迭代一系列註釋，為下一課中使用</w:t>
      </w:r>
      <w:r w:rsidRPr="00323979">
        <w:rPr>
          <w:rFonts w:eastAsia="DFKai-SB"/>
        </w:rPr>
        <w:t>for</w:t>
      </w:r>
      <w:r w:rsidRPr="00323979">
        <w:rPr>
          <w:rFonts w:eastAsia="DFKai-SB"/>
        </w:rPr>
        <w:t>循環提供了概念基礎。</w:t>
      </w:r>
    </w:p>
    <w:p w14:paraId="781A232C" w14:textId="77777777" w:rsidR="003166B8" w:rsidRPr="00323979" w:rsidRDefault="003166B8" w:rsidP="003166B8">
      <w:pPr>
        <w:pStyle w:val="Heading2"/>
        <w:keepNext w:val="0"/>
        <w:keepLines w:val="0"/>
        <w:spacing w:after="80"/>
        <w:rPr>
          <w:rFonts w:eastAsia="DFKai-SB"/>
          <w:b/>
          <w:sz w:val="34"/>
          <w:szCs w:val="34"/>
        </w:rPr>
      </w:pPr>
      <w:bookmarkStart w:id="583" w:name="_by08zd2nuh3" w:colFirst="0" w:colLast="0"/>
      <w:bookmarkEnd w:id="583"/>
      <w:r w:rsidRPr="00323979">
        <w:rPr>
          <w:rFonts w:eastAsia="DFKai-SB"/>
          <w:b/>
          <w:sz w:val="34"/>
          <w:szCs w:val="34"/>
        </w:rPr>
        <w:t xml:space="preserve">Agenda </w:t>
      </w:r>
      <w:r w:rsidRPr="00323979">
        <w:rPr>
          <w:rFonts w:eastAsia="DFKai-SB"/>
          <w:sz w:val="22"/>
          <w:szCs w:val="22"/>
        </w:rPr>
        <w:t>課程流程</w:t>
      </w:r>
    </w:p>
    <w:p w14:paraId="1DC44B4B" w14:textId="77777777" w:rsidR="003166B8" w:rsidRPr="00323979" w:rsidRDefault="00AB68F6" w:rsidP="003166B8">
      <w:pPr>
        <w:numPr>
          <w:ilvl w:val="0"/>
          <w:numId w:val="222"/>
        </w:numPr>
        <w:spacing w:before="240"/>
        <w:rPr>
          <w:rFonts w:eastAsia="DFKai-SB"/>
        </w:rPr>
      </w:pPr>
      <w:hyperlink r:id="rId356" w:anchor="making-music0">
        <w:r w:rsidR="003166B8" w:rsidRPr="00323979">
          <w:rPr>
            <w:rFonts w:eastAsia="DFKai-SB"/>
            <w:u w:val="single"/>
          </w:rPr>
          <w:t xml:space="preserve">Warm-Up (5 min)  </w:t>
        </w:r>
      </w:hyperlink>
      <w:r w:rsidR="003166B8" w:rsidRPr="00323979">
        <w:rPr>
          <w:rFonts w:eastAsia="DFKai-SB"/>
        </w:rPr>
        <w:t>暖身活動</w:t>
      </w:r>
      <w:r w:rsidR="003166B8" w:rsidRPr="00323979">
        <w:rPr>
          <w:rFonts w:eastAsia="DFKai-SB"/>
        </w:rPr>
        <w:t xml:space="preserve"> (5 min)</w:t>
      </w:r>
      <w:r w:rsidR="003166B8" w:rsidRPr="00323979">
        <w:rPr>
          <w:rFonts w:eastAsia="DFKai-SB"/>
        </w:rPr>
        <w:fldChar w:fldCharType="begin"/>
      </w:r>
      <w:r w:rsidR="003166B8" w:rsidRPr="00323979">
        <w:rPr>
          <w:rFonts w:eastAsia="DFKai-SB"/>
        </w:rPr>
        <w:instrText xml:space="preserve"> HYPERLINK "https://curriculum.code.org/csd-18/unit6/11/#making-music0" </w:instrText>
      </w:r>
      <w:r w:rsidR="003166B8" w:rsidRPr="00323979">
        <w:rPr>
          <w:rFonts w:eastAsia="DFKai-SB"/>
        </w:rPr>
        <w:fldChar w:fldCharType="separate"/>
      </w:r>
    </w:p>
    <w:p w14:paraId="0E893CEA" w14:textId="77777777" w:rsidR="003166B8" w:rsidRPr="00323979" w:rsidRDefault="003166B8" w:rsidP="003166B8">
      <w:pPr>
        <w:numPr>
          <w:ilvl w:val="0"/>
          <w:numId w:val="222"/>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"https://curriculum.code.org/csd-18/unit6/11/#making-music1" </w:instrText>
      </w:r>
      <w:r w:rsidRPr="00323979">
        <w:rPr>
          <w:rFonts w:eastAsia="DFKai-SB"/>
        </w:rPr>
        <w:fldChar w:fldCharType="separate"/>
      </w:r>
      <w:r w:rsidRPr="00323979">
        <w:rPr>
          <w:rFonts w:eastAsia="DFKai-SB"/>
          <w:u w:val="single"/>
        </w:rPr>
        <w:t xml:space="preserve">Color LEDs vs the Buzzer  </w:t>
      </w:r>
      <w:r w:rsidRPr="00323979">
        <w:rPr>
          <w:rFonts w:eastAsia="DFKai-SB"/>
          <w:u w:val="single"/>
        </w:rPr>
        <w:t>彩色</w:t>
      </w:r>
      <w:r w:rsidRPr="00323979">
        <w:rPr>
          <w:rFonts w:eastAsia="DFKai-SB"/>
          <w:u w:val="single"/>
        </w:rPr>
        <w:t>LED</w:t>
      </w:r>
      <w:r w:rsidRPr="00323979">
        <w:rPr>
          <w:rFonts w:eastAsia="DFKai-SB"/>
          <w:u w:val="single"/>
        </w:rPr>
        <w:t>與蜂鳴器</w:t>
      </w:r>
    </w:p>
    <w:p w14:paraId="41F2871E" w14:textId="77777777" w:rsidR="003166B8" w:rsidRPr="00323979" w:rsidRDefault="003166B8" w:rsidP="003166B8">
      <w:pPr>
        <w:numPr>
          <w:ilvl w:val="0"/>
          <w:numId w:val="222"/>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"https://curriculum.code.org/csd-18/unit6/11/#making-music2" </w:instrText>
      </w:r>
      <w:r w:rsidRPr="00323979">
        <w:rPr>
          <w:rFonts w:eastAsia="DFKai-SB"/>
        </w:rPr>
        <w:fldChar w:fldCharType="separate"/>
      </w:r>
      <w:r w:rsidRPr="00323979">
        <w:rPr>
          <w:rFonts w:eastAsia="DFKai-SB"/>
          <w:u w:val="single"/>
        </w:rPr>
        <w:t xml:space="preserve">Activity  </w:t>
      </w:r>
      <w:r w:rsidRPr="00323979">
        <w:rPr>
          <w:rFonts w:eastAsia="DFKai-SB"/>
          <w:u w:val="single"/>
        </w:rPr>
        <w:t>活動</w:t>
      </w:r>
    </w:p>
    <w:p w14:paraId="103666E3" w14:textId="77777777" w:rsidR="003166B8" w:rsidRPr="00323979" w:rsidRDefault="003166B8" w:rsidP="003166B8">
      <w:pPr>
        <w:numPr>
          <w:ilvl w:val="0"/>
          <w:numId w:val="222"/>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"https://curriculum.code.org/csd-18/unit6/11/#making-music3" </w:instrText>
      </w:r>
      <w:r w:rsidRPr="00323979">
        <w:rPr>
          <w:rFonts w:eastAsia="DFKai-SB"/>
        </w:rPr>
        <w:fldChar w:fldCharType="separate"/>
      </w:r>
      <w:r w:rsidRPr="00323979">
        <w:rPr>
          <w:rFonts w:eastAsia="DFKai-SB"/>
          <w:u w:val="single"/>
        </w:rPr>
        <w:t xml:space="preserve">Making Music  </w:t>
      </w:r>
      <w:r w:rsidRPr="00323979">
        <w:rPr>
          <w:rFonts w:eastAsia="DFKai-SB"/>
          <w:u w:val="single"/>
        </w:rPr>
        <w:t>製作音樂</w:t>
      </w:r>
    </w:p>
    <w:p w14:paraId="1215D5E7" w14:textId="77777777" w:rsidR="003166B8" w:rsidRPr="00323979" w:rsidRDefault="003166B8" w:rsidP="003166B8">
      <w:pPr>
        <w:numPr>
          <w:ilvl w:val="0"/>
          <w:numId w:val="222"/>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"https://curriculum.code.org/csd-18/unit6/11/#making-music4" </w:instrText>
      </w:r>
      <w:r w:rsidRPr="00323979">
        <w:rPr>
          <w:rFonts w:eastAsia="DFKai-SB"/>
        </w:rPr>
        <w:fldChar w:fldCharType="separate"/>
      </w:r>
      <w:r w:rsidRPr="00323979">
        <w:rPr>
          <w:rFonts w:eastAsia="DFKai-SB"/>
          <w:u w:val="single"/>
        </w:rPr>
        <w:t xml:space="preserve">Wrap-Up (5 min)  </w:t>
      </w:r>
      <w:r w:rsidRPr="00323979">
        <w:rPr>
          <w:rFonts w:eastAsia="DFKai-SB"/>
          <w:u w:val="single"/>
        </w:rPr>
        <w:t>總結（</w:t>
      </w:r>
      <w:r w:rsidRPr="00323979">
        <w:rPr>
          <w:rFonts w:eastAsia="DFKai-SB"/>
          <w:u w:val="single"/>
        </w:rPr>
        <w:t>5</w:t>
      </w:r>
      <w:r w:rsidRPr="00323979">
        <w:rPr>
          <w:rFonts w:eastAsia="DFKai-SB"/>
          <w:u w:val="single"/>
        </w:rPr>
        <w:t>分鐘）</w:t>
      </w:r>
    </w:p>
    <w:p w14:paraId="6ABBC4AD" w14:textId="77777777" w:rsidR="003166B8" w:rsidRPr="00323979" w:rsidRDefault="003166B8" w:rsidP="003166B8">
      <w:pPr>
        <w:numPr>
          <w:ilvl w:val="0"/>
          <w:numId w:val="222"/>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"https://curriculum.code.org/csd-18/unit6/11/#making-music5" </w:instrText>
      </w:r>
      <w:r w:rsidRPr="00323979">
        <w:rPr>
          <w:rFonts w:eastAsia="DFKai-SB"/>
        </w:rPr>
        <w:fldChar w:fldCharType="separate"/>
      </w:r>
      <w:r w:rsidRPr="00323979">
        <w:rPr>
          <w:rFonts w:eastAsia="DFKai-SB"/>
          <w:u w:val="single"/>
        </w:rPr>
        <w:t xml:space="preserve">Journal  </w:t>
      </w:r>
      <w:r w:rsidRPr="00323979">
        <w:rPr>
          <w:rFonts w:eastAsia="DFKai-SB"/>
          <w:u w:val="single"/>
        </w:rPr>
        <w:t>日誌</w:t>
      </w:r>
    </w:p>
    <w:bookmarkStart w:id="584" w:name="_kybrvx8t1sam" w:colFirst="0" w:colLast="0"/>
    <w:bookmarkEnd w:id="584"/>
    <w:p w14:paraId="4074FECF"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lastRenderedPageBreak/>
        <w:fldChar w:fldCharType="end"/>
      </w:r>
      <w:r w:rsidRPr="00323979">
        <w:rPr>
          <w:rFonts w:eastAsia="DFKai-SB"/>
          <w:color w:val="auto"/>
        </w:rPr>
        <w:fldChar w:fldCharType="begin"/>
      </w:r>
      <w:r w:rsidRPr="00323979">
        <w:rPr>
          <w:rFonts w:eastAsia="DFKai-SB"/>
          <w:color w:val="auto"/>
        </w:rPr>
        <w:instrText xml:space="preserve"> HYPERLINK "https://studio.code.org/s/csd6-2018/stage/11/puzzle/1/" </w:instrText>
      </w:r>
      <w:r w:rsidRPr="00323979">
        <w:rPr>
          <w:rFonts w:eastAsia="DFKai-SB"/>
          <w:color w:val="auto"/>
        </w:rPr>
        <w:fldChar w:fldCharType="separate"/>
      </w:r>
      <w:r w:rsidRPr="00323979">
        <w:rPr>
          <w:rFonts w:eastAsia="DFKai-SB"/>
          <w:b/>
          <w:color w:val="auto"/>
          <w:sz w:val="26"/>
          <w:szCs w:val="26"/>
          <w:u w:val="single"/>
        </w:rPr>
        <w:t xml:space="preserve">View on Code Studio  </w:t>
      </w:r>
      <w:r w:rsidRPr="00323979">
        <w:rPr>
          <w:rFonts w:eastAsia="DFKai-SB"/>
          <w:b/>
          <w:color w:val="auto"/>
          <w:sz w:val="26"/>
          <w:szCs w:val="26"/>
          <w:u w:val="single"/>
        </w:rPr>
        <w:t>在</w:t>
      </w:r>
      <w:r w:rsidRPr="00323979">
        <w:rPr>
          <w:rFonts w:eastAsia="DFKai-SB"/>
          <w:b/>
          <w:color w:val="auto"/>
          <w:sz w:val="26"/>
          <w:szCs w:val="26"/>
          <w:u w:val="single"/>
        </w:rPr>
        <w:t>Code Studio</w:t>
      </w:r>
      <w:r w:rsidRPr="00323979">
        <w:rPr>
          <w:rFonts w:eastAsia="DFKai-SB"/>
          <w:b/>
          <w:color w:val="auto"/>
          <w:sz w:val="26"/>
          <w:szCs w:val="26"/>
          <w:u w:val="single"/>
        </w:rPr>
        <w:t>上查看</w:t>
      </w:r>
    </w:p>
    <w:bookmarkStart w:id="585" w:name="_hmqptoarxral" w:colFirst="0" w:colLast="0"/>
    <w:bookmarkEnd w:id="585"/>
    <w:p w14:paraId="63601C7F"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 xml:space="preserve">Objectives </w:t>
      </w:r>
      <w:r w:rsidRPr="00323979">
        <w:rPr>
          <w:rFonts w:eastAsia="DFKai-SB"/>
          <w:b/>
          <w:sz w:val="34"/>
          <w:szCs w:val="34"/>
        </w:rPr>
        <w:t>目標</w:t>
      </w:r>
    </w:p>
    <w:p w14:paraId="7932110B" w14:textId="77777777" w:rsidR="003166B8" w:rsidRPr="00323979" w:rsidRDefault="003166B8" w:rsidP="003166B8">
      <w:pPr>
        <w:pStyle w:val="Heading3"/>
        <w:keepNext w:val="0"/>
        <w:keepLines w:val="0"/>
        <w:spacing w:before="280"/>
        <w:rPr>
          <w:rFonts w:eastAsia="DFKai-SB"/>
          <w:b/>
          <w:color w:val="auto"/>
          <w:sz w:val="26"/>
          <w:szCs w:val="26"/>
        </w:rPr>
      </w:pPr>
      <w:bookmarkStart w:id="586" w:name="_9x0gn74y9c5o" w:colFirst="0" w:colLast="0"/>
      <w:bookmarkEnd w:id="586"/>
      <w:r w:rsidRPr="00323979">
        <w:rPr>
          <w:rFonts w:eastAsia="DFKai-SB"/>
          <w:b/>
          <w:color w:val="auto"/>
          <w:sz w:val="26"/>
          <w:szCs w:val="26"/>
        </w:rPr>
        <w:t xml:space="preserve">Students will be able to: </w:t>
      </w:r>
      <w:r w:rsidRPr="00323979">
        <w:rPr>
          <w:rFonts w:eastAsia="DFKai-SB"/>
          <w:b/>
          <w:color w:val="auto"/>
          <w:sz w:val="26"/>
          <w:szCs w:val="26"/>
        </w:rPr>
        <w:t>學生將能夠</w:t>
      </w:r>
    </w:p>
    <w:p w14:paraId="10C4DC31" w14:textId="77777777" w:rsidR="003166B8" w:rsidRPr="00323979" w:rsidRDefault="003166B8" w:rsidP="003166B8">
      <w:pPr>
        <w:numPr>
          <w:ilvl w:val="0"/>
          <w:numId w:val="208"/>
        </w:numPr>
        <w:spacing w:before="240"/>
        <w:rPr>
          <w:rFonts w:eastAsia="DFKai-SB"/>
        </w:rPr>
      </w:pPr>
      <w:r w:rsidRPr="00323979">
        <w:rPr>
          <w:rFonts w:eastAsia="DFKai-SB"/>
        </w:rPr>
        <w:t xml:space="preserve">Create and modify an array </w:t>
      </w:r>
      <w:r w:rsidRPr="00323979">
        <w:rPr>
          <w:rFonts w:eastAsia="DFKai-SB"/>
        </w:rPr>
        <w:t>創建和修改數組</w:t>
      </w:r>
    </w:p>
    <w:p w14:paraId="6B400DC1" w14:textId="77777777" w:rsidR="003166B8" w:rsidRPr="00323979" w:rsidRDefault="003166B8" w:rsidP="003166B8">
      <w:pPr>
        <w:numPr>
          <w:ilvl w:val="0"/>
          <w:numId w:val="208"/>
        </w:numPr>
        <w:rPr>
          <w:rFonts w:eastAsia="DFKai-SB"/>
        </w:rPr>
      </w:pPr>
      <w:r w:rsidRPr="00323979">
        <w:rPr>
          <w:rFonts w:eastAsia="DFKai-SB"/>
        </w:rPr>
        <w:t xml:space="preserve">Use an array to produce sound on the buzzer </w:t>
      </w:r>
      <w:r w:rsidRPr="00323979">
        <w:rPr>
          <w:rFonts w:eastAsia="DFKai-SB"/>
        </w:rPr>
        <w:t>使用陣列在蜂鳴器上產生聲音</w:t>
      </w:r>
    </w:p>
    <w:p w14:paraId="135C89AC" w14:textId="77777777" w:rsidR="003166B8" w:rsidRPr="00323979" w:rsidRDefault="003166B8" w:rsidP="003166B8">
      <w:pPr>
        <w:numPr>
          <w:ilvl w:val="0"/>
          <w:numId w:val="208"/>
        </w:numPr>
        <w:spacing w:after="240"/>
        <w:rPr>
          <w:rFonts w:eastAsia="DFKai-SB"/>
        </w:rPr>
      </w:pPr>
      <w:r w:rsidRPr="00323979">
        <w:rPr>
          <w:rFonts w:eastAsia="DFKai-SB"/>
        </w:rPr>
        <w:t xml:space="preserve">Recognize an array as a list of elements that can be operated on sequentially. </w:t>
      </w:r>
      <w:r w:rsidRPr="00323979">
        <w:rPr>
          <w:rFonts w:eastAsia="DFKai-SB"/>
        </w:rPr>
        <w:t>將數組識別為可以按順序操作的元素列表。</w:t>
      </w:r>
    </w:p>
    <w:p w14:paraId="601A35F8" w14:textId="77777777" w:rsidR="003166B8" w:rsidRPr="00323979" w:rsidRDefault="003166B8" w:rsidP="003166B8">
      <w:pPr>
        <w:spacing w:before="240" w:after="240"/>
        <w:ind w:left="720"/>
        <w:rPr>
          <w:rFonts w:eastAsia="DFKai-SB"/>
        </w:rPr>
      </w:pPr>
    </w:p>
    <w:p w14:paraId="6895448E" w14:textId="77777777" w:rsidR="003166B8" w:rsidRPr="00323979" w:rsidRDefault="003166B8" w:rsidP="003166B8">
      <w:pPr>
        <w:pStyle w:val="Heading2"/>
        <w:keepNext w:val="0"/>
        <w:keepLines w:val="0"/>
        <w:spacing w:after="80"/>
        <w:rPr>
          <w:rFonts w:eastAsia="DFKai-SB"/>
          <w:b/>
          <w:sz w:val="34"/>
          <w:szCs w:val="34"/>
        </w:rPr>
      </w:pPr>
      <w:bookmarkStart w:id="587" w:name="_ynjqf9nvzono" w:colFirst="0" w:colLast="0"/>
      <w:bookmarkEnd w:id="587"/>
      <w:r w:rsidRPr="00323979">
        <w:rPr>
          <w:rFonts w:eastAsia="DFKai-SB"/>
          <w:b/>
          <w:sz w:val="34"/>
          <w:szCs w:val="34"/>
        </w:rPr>
        <w:t xml:space="preserve">Introduced Code </w:t>
      </w:r>
      <w:r w:rsidRPr="00323979">
        <w:rPr>
          <w:rFonts w:eastAsia="DFKai-SB"/>
          <w:b/>
          <w:sz w:val="34"/>
          <w:szCs w:val="34"/>
        </w:rPr>
        <w:t>介紹代碼</w:t>
      </w:r>
    </w:p>
    <w:p w14:paraId="4173F725" w14:textId="77777777" w:rsidR="003166B8" w:rsidRPr="00323979" w:rsidRDefault="003166B8" w:rsidP="003166B8">
      <w:pPr>
        <w:numPr>
          <w:ilvl w:val="0"/>
          <w:numId w:val="207"/>
        </w:numPr>
        <w:spacing w:before="240"/>
        <w:rPr>
          <w:rFonts w:eastAsia="DFKai-SB"/>
        </w:rPr>
      </w:pPr>
      <w:r w:rsidRPr="00323979">
        <w:rPr>
          <w:rFonts w:eastAsia="DFKai-SB"/>
        </w:rPr>
        <w:fldChar w:fldCharType="begin"/>
      </w:r>
      <w:r w:rsidRPr="00323979">
        <w:rPr>
          <w:rFonts w:eastAsia="DFKai-SB"/>
        </w:rPr>
        <w:instrText xml:space="preserve"> HYPERLINK "https://docs.code.org/applab/buzzer.note/" </w:instrText>
      </w:r>
      <w:r w:rsidRPr="00323979">
        <w:rPr>
          <w:rFonts w:eastAsia="DFKai-SB"/>
        </w:rPr>
        <w:fldChar w:fldCharType="separate"/>
      </w:r>
      <w:r w:rsidRPr="00323979">
        <w:rPr>
          <w:rFonts w:eastAsia="DFKai-SB"/>
          <w:u w:val="single"/>
          <w:shd w:val="clear" w:color="auto" w:fill="F78183"/>
        </w:rPr>
        <w:t>buzzer.note(note, duration)</w:t>
      </w:r>
    </w:p>
    <w:p w14:paraId="18DD0E13" w14:textId="77777777" w:rsidR="003166B8" w:rsidRPr="00323979" w:rsidRDefault="003166B8" w:rsidP="003166B8">
      <w:pPr>
        <w:numPr>
          <w:ilvl w:val="0"/>
          <w:numId w:val="20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"https://docs.code.org/applab/buzzerplaynotes/" </w:instrText>
      </w:r>
      <w:r w:rsidRPr="00323979">
        <w:rPr>
          <w:rFonts w:eastAsia="DFKai-SB"/>
        </w:rPr>
        <w:fldChar w:fldCharType="separate"/>
      </w:r>
      <w:r w:rsidRPr="00323979">
        <w:rPr>
          <w:rFonts w:eastAsia="DFKai-SB"/>
          <w:u w:val="single"/>
          <w:shd w:val="clear" w:color="auto" w:fill="F78183"/>
        </w:rPr>
        <w:t>buzzer.playNotes(array, tempo)</w:t>
      </w:r>
    </w:p>
    <w:p w14:paraId="7371BB40" w14:textId="77777777" w:rsidR="003166B8" w:rsidRPr="00323979" w:rsidRDefault="003166B8" w:rsidP="003166B8">
      <w:pPr>
        <w:numPr>
          <w:ilvl w:val="0"/>
          <w:numId w:val="20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"https://docs.code.org/applab/listLength/" </w:instrText>
      </w:r>
      <w:r w:rsidRPr="00323979">
        <w:rPr>
          <w:rFonts w:eastAsia="DFKai-SB"/>
        </w:rPr>
        <w:fldChar w:fldCharType="separate"/>
      </w:r>
      <w:r w:rsidRPr="00323979">
        <w:rPr>
          <w:rFonts w:eastAsia="DFKai-SB"/>
          <w:u w:val="single"/>
          <w:shd w:val="clear" w:color="auto" w:fill="BB77C7"/>
        </w:rPr>
        <w:t>list.length</w:t>
      </w:r>
    </w:p>
    <w:p w14:paraId="6D2989F9" w14:textId="77777777" w:rsidR="003166B8" w:rsidRPr="00323979" w:rsidRDefault="003166B8" w:rsidP="003166B8">
      <w:pPr>
        <w:numPr>
          <w:ilvl w:val="0"/>
          <w:numId w:val="207"/>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"https://docs.code.org/applab/declareAssign_list_abd/" </w:instrText>
      </w:r>
      <w:r w:rsidRPr="00323979">
        <w:rPr>
          <w:rFonts w:eastAsia="DFKai-SB"/>
        </w:rPr>
        <w:fldChar w:fldCharType="separate"/>
      </w:r>
      <w:r w:rsidRPr="00323979">
        <w:rPr>
          <w:rFonts w:eastAsia="DFKai-SB"/>
          <w:u w:val="single"/>
          <w:shd w:val="clear" w:color="auto" w:fill="BB77C7"/>
        </w:rPr>
        <w:t>var list = ["a","b","d"];</w:t>
      </w:r>
    </w:p>
    <w:bookmarkStart w:id="588" w:name="_7ucfbbw223b8" w:colFirst="0" w:colLast="0"/>
    <w:bookmarkEnd w:id="588"/>
    <w:p w14:paraId="6D9EFBE2"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 xml:space="preserve">Support </w:t>
      </w:r>
      <w:r w:rsidRPr="00323979">
        <w:rPr>
          <w:rFonts w:eastAsia="DFKai-SB"/>
          <w:b/>
          <w:sz w:val="34"/>
          <w:szCs w:val="34"/>
        </w:rPr>
        <w:t>支持</w:t>
      </w:r>
    </w:p>
    <w:bookmarkStart w:id="589" w:name="_ri4xolrnydit" w:colFirst="0" w:colLast="0"/>
    <w:bookmarkEnd w:id="589"/>
    <w:p w14:paraId="0731F2A2"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begin"/>
      </w:r>
      <w:r w:rsidRPr="00323979">
        <w:rPr>
          <w:rFonts w:eastAsia="DFKai-SB"/>
          <w:color w:val="auto"/>
        </w:rPr>
        <w:instrText xml:space="preserve"> HYPERLINK "https://forum.code.org/tags/c/csd/csd-unit-6-lesson-11" </w:instrText>
      </w:r>
      <w:r w:rsidRPr="00323979">
        <w:rPr>
          <w:rFonts w:eastAsia="DFKai-SB"/>
          <w:color w:val="auto"/>
        </w:rPr>
        <w:fldChar w:fldCharType="separate"/>
      </w:r>
      <w:r w:rsidRPr="00323979">
        <w:rPr>
          <w:rFonts w:eastAsia="DFKai-SB"/>
          <w:b/>
          <w:color w:val="auto"/>
          <w:sz w:val="26"/>
          <w:szCs w:val="26"/>
          <w:u w:val="single"/>
        </w:rPr>
        <w:t>Lesson Forum</w:t>
      </w:r>
    </w:p>
    <w:bookmarkStart w:id="590" w:name="_67o2c887hzde" w:colFirst="0" w:colLast="0"/>
    <w:bookmarkEnd w:id="590"/>
    <w:p w14:paraId="2235E920"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"https://support.code.org/hc/en-us/requests/new?description=Bug%20in%20CS%20Discoveries%202018%20unit%206%20lesson%2011%20curriculum.code.org/csd-18/unit6/11/" </w:instrText>
      </w:r>
      <w:r w:rsidRPr="00323979">
        <w:rPr>
          <w:rFonts w:eastAsia="DFKai-SB"/>
          <w:color w:val="auto"/>
        </w:rPr>
        <w:fldChar w:fldCharType="separate"/>
      </w:r>
      <w:r w:rsidRPr="00323979">
        <w:rPr>
          <w:rFonts w:eastAsia="DFKai-SB"/>
          <w:b/>
          <w:color w:val="auto"/>
          <w:sz w:val="26"/>
          <w:szCs w:val="26"/>
          <w:u w:val="single"/>
        </w:rPr>
        <w:t>Report a Bug</w:t>
      </w:r>
    </w:p>
    <w:bookmarkStart w:id="591" w:name="_vka84c2z2jlz" w:colFirst="0" w:colLast="0"/>
    <w:bookmarkEnd w:id="591"/>
    <w:p w14:paraId="093D33EA"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r w:rsidRPr="00323979">
        <w:rPr>
          <w:rFonts w:eastAsia="DFKai-SB"/>
          <w:b/>
          <w:sz w:val="46"/>
          <w:szCs w:val="46"/>
        </w:rPr>
        <w:t xml:space="preserve">Teaching Guide </w:t>
      </w:r>
      <w:r w:rsidRPr="00323979">
        <w:rPr>
          <w:rFonts w:eastAsia="DFKai-SB"/>
          <w:b/>
          <w:sz w:val="46"/>
          <w:szCs w:val="46"/>
        </w:rPr>
        <w:t>教學指南</w:t>
      </w:r>
    </w:p>
    <w:p w14:paraId="0BFD4FD5" w14:textId="77777777" w:rsidR="003166B8" w:rsidRPr="00323979" w:rsidRDefault="003166B8" w:rsidP="003166B8">
      <w:pPr>
        <w:pStyle w:val="Heading2"/>
        <w:keepNext w:val="0"/>
        <w:keepLines w:val="0"/>
        <w:spacing w:after="80"/>
        <w:rPr>
          <w:rFonts w:eastAsia="DFKai-SB"/>
          <w:b/>
          <w:sz w:val="34"/>
          <w:szCs w:val="34"/>
        </w:rPr>
      </w:pPr>
      <w:bookmarkStart w:id="592" w:name="_bzy53ohlpns1" w:colFirst="0" w:colLast="0"/>
      <w:bookmarkEnd w:id="592"/>
      <w:r w:rsidRPr="00323979">
        <w:rPr>
          <w:rFonts w:eastAsia="DFKai-SB"/>
          <w:b/>
          <w:sz w:val="34"/>
          <w:szCs w:val="34"/>
        </w:rPr>
        <w:t xml:space="preserve">Warm-Up (5 min) </w:t>
      </w:r>
      <w:r w:rsidRPr="00323979">
        <w:rPr>
          <w:rFonts w:eastAsia="DFKai-SB"/>
          <w:sz w:val="22"/>
          <w:szCs w:val="22"/>
        </w:rPr>
        <w:t>暖身活動</w:t>
      </w:r>
      <w:r w:rsidRPr="00323979">
        <w:rPr>
          <w:rFonts w:eastAsia="DFKai-SB"/>
          <w:sz w:val="22"/>
          <w:szCs w:val="22"/>
        </w:rPr>
        <w:t xml:space="preserve"> (5 min)</w:t>
      </w:r>
    </w:p>
    <w:p w14:paraId="0FEC5E39" w14:textId="77777777" w:rsidR="003166B8" w:rsidRPr="00323979" w:rsidRDefault="003166B8" w:rsidP="003166B8">
      <w:pPr>
        <w:pStyle w:val="Heading3"/>
        <w:keepNext w:val="0"/>
        <w:keepLines w:val="0"/>
        <w:spacing w:before="280"/>
        <w:rPr>
          <w:rFonts w:eastAsia="DFKai-SB"/>
          <w:b/>
          <w:color w:val="auto"/>
          <w:sz w:val="26"/>
          <w:szCs w:val="26"/>
        </w:rPr>
      </w:pPr>
      <w:bookmarkStart w:id="593" w:name="_habl3avwbe8w" w:colFirst="0" w:colLast="0"/>
      <w:bookmarkEnd w:id="593"/>
      <w:r w:rsidRPr="00323979">
        <w:rPr>
          <w:rFonts w:eastAsia="DFKai-SB"/>
          <w:b/>
          <w:color w:val="auto"/>
          <w:sz w:val="26"/>
          <w:szCs w:val="26"/>
        </w:rPr>
        <w:t xml:space="preserve">Color LEDs vs the Buzzer </w:t>
      </w:r>
      <w:r w:rsidRPr="00323979">
        <w:rPr>
          <w:rFonts w:eastAsia="DFKai-SB"/>
          <w:color w:val="auto"/>
          <w:sz w:val="22"/>
          <w:szCs w:val="22"/>
        </w:rPr>
        <w:t>彩色</w:t>
      </w:r>
      <w:r w:rsidRPr="00323979">
        <w:rPr>
          <w:rFonts w:eastAsia="DFKai-SB"/>
          <w:color w:val="auto"/>
          <w:sz w:val="22"/>
          <w:szCs w:val="22"/>
        </w:rPr>
        <w:t>LED</w:t>
      </w:r>
      <w:r w:rsidRPr="00323979">
        <w:rPr>
          <w:rFonts w:eastAsia="DFKai-SB"/>
          <w:color w:val="auto"/>
          <w:sz w:val="22"/>
          <w:szCs w:val="22"/>
        </w:rPr>
        <w:t>與蜂鳴器</w:t>
      </w:r>
    </w:p>
    <w:p w14:paraId="79E75AE3" w14:textId="77777777" w:rsidR="003166B8" w:rsidRPr="00323979" w:rsidRDefault="003166B8" w:rsidP="003166B8">
      <w:pPr>
        <w:rPr>
          <w:rFonts w:eastAsia="DFKai-SB"/>
        </w:rPr>
      </w:pPr>
      <w:r w:rsidRPr="00323979">
        <w:rPr>
          <w:rFonts w:eastAsia="DFKai-SB"/>
        </w:rPr>
        <w:t xml:space="preserve">Discussion Goal </w:t>
      </w:r>
      <w:r w:rsidRPr="00323979">
        <w:rPr>
          <w:rFonts w:eastAsia="DFKai-SB"/>
        </w:rPr>
        <w:t>討論目標</w:t>
      </w:r>
    </w:p>
    <w:p w14:paraId="3B96C0C8" w14:textId="77777777" w:rsidR="003166B8" w:rsidRPr="00323979" w:rsidRDefault="003166B8" w:rsidP="003166B8">
      <w:pPr>
        <w:rPr>
          <w:rFonts w:eastAsia="DFKai-SB"/>
        </w:rPr>
      </w:pPr>
      <w:r w:rsidRPr="00323979">
        <w:rPr>
          <w:rFonts w:eastAsia="DFKai-SB"/>
        </w:rPr>
        <w:t xml:space="preserve">Students may come up with many different ideas, but there are two aspects of this problem that should be highlighted before students move on to the activity. First, specifying frequencies is not the best way to indicate how high or low a buzz should be, since music </w:t>
      </w:r>
      <w:r w:rsidRPr="00323979">
        <w:rPr>
          <w:rFonts w:eastAsia="DFKai-SB"/>
        </w:rPr>
        <w:lastRenderedPageBreak/>
        <w:t>only uses a limited number of frequencies, and other frequencies are considered "out of tune". Music is usually written down as specific notes on a scale, which makes it much easier to see which sounds will go well together. (Students with a musical background will likely have a much better grasp of this issue.) Second, students will need a way to string sounds, or notes, together to make a song. This second point should be more universally understood.</w:t>
      </w:r>
    </w:p>
    <w:p w14:paraId="216E9E7C" w14:textId="77777777" w:rsidR="003166B8" w:rsidRPr="00323979" w:rsidRDefault="003166B8" w:rsidP="003166B8">
      <w:pPr>
        <w:rPr>
          <w:rFonts w:eastAsia="DFKai-SB"/>
        </w:rPr>
      </w:pPr>
      <w:r w:rsidRPr="00323979">
        <w:rPr>
          <w:rFonts w:eastAsia="DFKai-SB"/>
        </w:rPr>
        <w:t>學生可能會提出許多不同的想法，但在學生進入活動之前，應該強調這個問題的兩個層面。首先，指定頻率不是指示嗡嗡聲應該有多高或多低的最佳方式，因為音樂僅使用有限數量的頻率，而其他頻率被認為是</w:t>
      </w:r>
      <w:r w:rsidRPr="00323979">
        <w:rPr>
          <w:rFonts w:eastAsia="DFKai-SB"/>
        </w:rPr>
        <w:t>“</w:t>
      </w:r>
      <w:r w:rsidRPr="00323979">
        <w:rPr>
          <w:rFonts w:eastAsia="DFKai-SB"/>
        </w:rPr>
        <w:t>失調</w:t>
      </w:r>
      <w:r w:rsidRPr="00323979">
        <w:rPr>
          <w:rFonts w:eastAsia="DFKai-SB"/>
        </w:rPr>
        <w:t>”</w:t>
      </w:r>
      <w:r w:rsidRPr="00323979">
        <w:rPr>
          <w:rFonts w:eastAsia="DFKai-SB"/>
        </w:rPr>
        <w:t>。音樂通常被寫為音階上的特定音符，這使得更容易看到哪些聲音將很好地融合在一起。</w:t>
      </w:r>
      <w:r w:rsidRPr="00323979">
        <w:rPr>
          <w:rFonts w:eastAsia="DFKai-SB"/>
        </w:rPr>
        <w:t xml:space="preserve"> </w:t>
      </w:r>
      <w:r w:rsidRPr="00323979">
        <w:rPr>
          <w:rFonts w:eastAsia="DFKai-SB"/>
        </w:rPr>
        <w:t>（具有音樂背景的學生可能會更好地掌握這個問題。）其次，學生需要一種將聲音或音符串起來製作歌曲的方法。應該更普遍地理解第二點。</w:t>
      </w:r>
    </w:p>
    <w:p w14:paraId="2BC2CF1E" w14:textId="77777777" w:rsidR="003166B8" w:rsidRPr="00323979" w:rsidRDefault="003166B8" w:rsidP="003166B8">
      <w:pPr>
        <w:rPr>
          <w:rFonts w:eastAsia="DFKai-SB"/>
        </w:rPr>
      </w:pPr>
    </w:p>
    <w:p w14:paraId="6B908418"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We've been using the buzzer to make sounds, but those buzzes didn't always sound too great. What do you think you need to make real music on the buzzer?</w:t>
      </w:r>
    </w:p>
    <w:p w14:paraId="22287086" w14:textId="77777777" w:rsidR="003166B8" w:rsidRPr="00323979" w:rsidRDefault="003166B8" w:rsidP="003166B8">
      <w:pPr>
        <w:rPr>
          <w:rFonts w:eastAsia="DFKai-SB"/>
        </w:rPr>
      </w:pPr>
      <w:r w:rsidRPr="00323979">
        <w:rPr>
          <w:rFonts w:eastAsia="DFKai-SB"/>
        </w:rPr>
        <w:t>提示：我們一直在使用蜂鳴器發出聲音，但那些嗡嗡聲並不總是聽起來太棒了。您認為在蜂鳴器上製作真正的音樂需要什麼？</w:t>
      </w:r>
    </w:p>
    <w:p w14:paraId="04719C6D" w14:textId="77777777" w:rsidR="003166B8" w:rsidRPr="00323979" w:rsidRDefault="003166B8" w:rsidP="003166B8">
      <w:pPr>
        <w:pStyle w:val="Heading2"/>
        <w:keepNext w:val="0"/>
        <w:keepLines w:val="0"/>
        <w:spacing w:after="80"/>
        <w:rPr>
          <w:rFonts w:eastAsia="DFKai-SB"/>
          <w:b/>
          <w:sz w:val="34"/>
          <w:szCs w:val="34"/>
        </w:rPr>
      </w:pPr>
      <w:bookmarkStart w:id="594" w:name="_d84j4zxhsrqb" w:colFirst="0" w:colLast="0"/>
      <w:bookmarkEnd w:id="594"/>
      <w:r w:rsidRPr="00323979">
        <w:rPr>
          <w:rFonts w:eastAsia="DFKai-SB"/>
          <w:b/>
          <w:sz w:val="34"/>
          <w:szCs w:val="34"/>
        </w:rPr>
        <w:t xml:space="preserve">Activity </w:t>
      </w:r>
      <w:r w:rsidRPr="00323979">
        <w:rPr>
          <w:rFonts w:eastAsia="DFKai-SB"/>
          <w:b/>
          <w:sz w:val="34"/>
          <w:szCs w:val="34"/>
        </w:rPr>
        <w:t>活動</w:t>
      </w:r>
    </w:p>
    <w:p w14:paraId="158AA99D" w14:textId="77777777" w:rsidR="003166B8" w:rsidRPr="00323979" w:rsidRDefault="003166B8" w:rsidP="003166B8">
      <w:pPr>
        <w:pStyle w:val="Heading3"/>
        <w:keepNext w:val="0"/>
        <w:keepLines w:val="0"/>
        <w:spacing w:before="280"/>
        <w:rPr>
          <w:rFonts w:eastAsia="DFKai-SB"/>
          <w:b/>
          <w:color w:val="auto"/>
          <w:sz w:val="26"/>
          <w:szCs w:val="26"/>
        </w:rPr>
      </w:pPr>
      <w:bookmarkStart w:id="595" w:name="_1h1n28llgmwz" w:colFirst="0" w:colLast="0"/>
      <w:bookmarkEnd w:id="595"/>
      <w:r w:rsidRPr="00323979">
        <w:rPr>
          <w:rFonts w:eastAsia="DFKai-SB"/>
          <w:b/>
          <w:color w:val="auto"/>
          <w:sz w:val="26"/>
          <w:szCs w:val="26"/>
        </w:rPr>
        <w:t xml:space="preserve">Making Music </w:t>
      </w:r>
      <w:r w:rsidRPr="00323979">
        <w:rPr>
          <w:rFonts w:eastAsia="DFKai-SB"/>
          <w:b/>
          <w:color w:val="auto"/>
          <w:sz w:val="26"/>
          <w:szCs w:val="26"/>
        </w:rPr>
        <w:t>製作音樂</w:t>
      </w:r>
    </w:p>
    <w:p w14:paraId="03999F5D" w14:textId="77777777" w:rsidR="003166B8" w:rsidRPr="00323979" w:rsidRDefault="003166B8" w:rsidP="003166B8">
      <w:pPr>
        <w:rPr>
          <w:rFonts w:eastAsia="DFKai-SB"/>
        </w:rPr>
      </w:pPr>
      <w:r w:rsidRPr="00323979">
        <w:rPr>
          <w:rFonts w:eastAsia="DFKai-SB"/>
          <w:b/>
        </w:rPr>
        <w:t>Transition:</w:t>
      </w:r>
      <w:r w:rsidRPr="00323979">
        <w:rPr>
          <w:rFonts w:eastAsia="DFKai-SB"/>
        </w:rPr>
        <w:t xml:space="preserve"> Send students to Code Studio. </w:t>
      </w:r>
    </w:p>
    <w:p w14:paraId="37837685" w14:textId="77777777" w:rsidR="003166B8" w:rsidRPr="00323979" w:rsidRDefault="003166B8" w:rsidP="003166B8">
      <w:pPr>
        <w:rPr>
          <w:rFonts w:eastAsia="DFKai-SB"/>
        </w:rPr>
      </w:pPr>
      <w:r w:rsidRPr="00323979">
        <w:rPr>
          <w:rFonts w:eastAsia="DFKai-SB"/>
        </w:rPr>
        <w:t>轉換：將學生送到寫程式的工作室</w:t>
      </w:r>
    </w:p>
    <w:p w14:paraId="4966ADF3" w14:textId="77777777" w:rsidR="003166B8" w:rsidRPr="00323979" w:rsidRDefault="003166B8" w:rsidP="003166B8">
      <w:pPr>
        <w:pStyle w:val="Heading3"/>
        <w:keepNext w:val="0"/>
        <w:keepLines w:val="0"/>
        <w:spacing w:before="280"/>
        <w:rPr>
          <w:rFonts w:eastAsia="DFKai-SB"/>
          <w:color w:val="auto"/>
          <w:sz w:val="22"/>
          <w:szCs w:val="22"/>
        </w:rPr>
      </w:pPr>
      <w:bookmarkStart w:id="596" w:name="_wuzfzobuioko" w:colFirst="0" w:colLast="0"/>
      <w:bookmarkEnd w:id="596"/>
      <w:r w:rsidRPr="00323979">
        <w:rPr>
          <w:rFonts w:eastAsia="DFKai-SB"/>
          <w:b/>
          <w:color w:val="auto"/>
          <w:sz w:val="26"/>
          <w:szCs w:val="26"/>
        </w:rPr>
        <w:t>Code Studio levels</w:t>
      </w:r>
      <w:r w:rsidRPr="00323979">
        <w:rPr>
          <w:rFonts w:eastAsia="DFKai-SB"/>
          <w:b/>
          <w:color w:val="auto"/>
          <w:sz w:val="26"/>
          <w:szCs w:val="26"/>
        </w:rPr>
        <w:t xml:space="preserve">　</w:t>
      </w:r>
      <w:r w:rsidRPr="00323979">
        <w:rPr>
          <w:rFonts w:eastAsia="DFKai-SB"/>
          <w:color w:val="auto"/>
          <w:sz w:val="22"/>
          <w:szCs w:val="22"/>
        </w:rPr>
        <w:t>寫程式的工作室的層級</w:t>
      </w:r>
    </w:p>
    <w:p w14:paraId="032C10C2" w14:textId="77777777" w:rsidR="003166B8" w:rsidRPr="00323979" w:rsidRDefault="003166B8" w:rsidP="003166B8">
      <w:pPr>
        <w:rPr>
          <w:rFonts w:eastAsia="DFKai-SB"/>
        </w:rPr>
      </w:pPr>
    </w:p>
    <w:p w14:paraId="4C8B8EE9" w14:textId="77777777" w:rsidR="003166B8" w:rsidRPr="00323979" w:rsidRDefault="003166B8" w:rsidP="003166B8">
      <w:pPr>
        <w:rPr>
          <w:rFonts w:eastAsia="DFKai-SB"/>
        </w:rPr>
      </w:pPr>
    </w:p>
    <w:p w14:paraId="20F64F79" w14:textId="77777777" w:rsidR="003166B8" w:rsidRPr="00323979" w:rsidRDefault="003166B8" w:rsidP="003166B8">
      <w:pPr>
        <w:numPr>
          <w:ilvl w:val="0"/>
          <w:numId w:val="218"/>
        </w:numPr>
        <w:spacing w:before="240"/>
        <w:rPr>
          <w:rFonts w:eastAsia="DFKai-SB"/>
        </w:rPr>
      </w:pPr>
      <w:r w:rsidRPr="00323979">
        <w:rPr>
          <w:rFonts w:eastAsia="DFKai-SB"/>
        </w:rPr>
        <w:t>Lesson Overview</w:t>
      </w:r>
      <w:r w:rsidRPr="00323979">
        <w:rPr>
          <w:rFonts w:eastAsia="DFKai-SB"/>
        </w:rPr>
        <w:t xml:space="preserve">　課程概論</w:t>
      </w:r>
    </w:p>
    <w:p w14:paraId="2453A2BC" w14:textId="77777777" w:rsidR="003166B8" w:rsidRPr="00323979" w:rsidRDefault="00AB68F6" w:rsidP="003166B8">
      <w:pPr>
        <w:numPr>
          <w:ilvl w:val="0"/>
          <w:numId w:val="218"/>
        </w:numPr>
        <w:spacing w:after="240"/>
        <w:rPr>
          <w:rFonts w:eastAsia="DFKai-SB"/>
        </w:rPr>
      </w:pPr>
      <w:hyperlink r:id="rId357" w:anchor="level-expando-11-1-sfmd">
        <w:r w:rsidR="003166B8" w:rsidRPr="00323979">
          <w:rPr>
            <w:rFonts w:eastAsia="DFKai-SB"/>
            <w:u w:val="single"/>
          </w:rPr>
          <w:t>Student Overview</w:t>
        </w:r>
      </w:hyperlink>
    </w:p>
    <w:p w14:paraId="3796CE9B" w14:textId="77777777" w:rsidR="003166B8" w:rsidRPr="00323979" w:rsidRDefault="003166B8" w:rsidP="003166B8">
      <w:pPr>
        <w:pStyle w:val="Heading2"/>
        <w:keepNext w:val="0"/>
        <w:keepLines w:val="0"/>
        <w:shd w:val="clear" w:color="auto" w:fill="FFFFFF"/>
        <w:spacing w:before="340" w:after="340" w:line="288" w:lineRule="auto"/>
        <w:rPr>
          <w:rFonts w:eastAsia="DFKai-SB"/>
          <w:b/>
          <w:sz w:val="34"/>
          <w:szCs w:val="34"/>
        </w:rPr>
      </w:pPr>
      <w:bookmarkStart w:id="597" w:name="_x3judstg0qqn" w:colFirst="0" w:colLast="0"/>
      <w:bookmarkEnd w:id="597"/>
      <w:r w:rsidRPr="00323979">
        <w:rPr>
          <w:rFonts w:eastAsia="DFKai-SB"/>
          <w:b/>
          <w:sz w:val="34"/>
          <w:szCs w:val="34"/>
        </w:rPr>
        <w:t xml:space="preserve">Overview </w:t>
      </w:r>
      <w:r w:rsidRPr="00323979">
        <w:rPr>
          <w:rFonts w:eastAsia="DFKai-SB"/>
          <w:b/>
          <w:sz w:val="34"/>
          <w:szCs w:val="34"/>
        </w:rPr>
        <w:t>概觀</w:t>
      </w:r>
    </w:p>
    <w:p w14:paraId="2F80CEA6" w14:textId="77777777" w:rsidR="003166B8" w:rsidRPr="00323979" w:rsidRDefault="003166B8" w:rsidP="003166B8">
      <w:pPr>
        <w:spacing w:before="240" w:after="240"/>
        <w:rPr>
          <w:rFonts w:eastAsia="DFKai-SB"/>
          <w:sz w:val="24"/>
          <w:szCs w:val="24"/>
        </w:rPr>
      </w:pPr>
      <w:r w:rsidRPr="00323979">
        <w:rPr>
          <w:rFonts w:eastAsia="DFKai-SB"/>
          <w:sz w:val="24"/>
          <w:szCs w:val="24"/>
        </w:rPr>
        <w:t xml:space="preserve">In this lesson students will use the buzzer to its full extent by producing sounds, notes, and songs with the buzzer. Students start with a short review of the buzzer's frequency and duration parameters, then move on to the concept of notes. Notes allow students to constrain themselves to frequencies that are used in Western music and provide a layer of abstraction that helps them to understand which </w:t>
      </w:r>
      <w:r w:rsidRPr="00323979">
        <w:rPr>
          <w:rFonts w:eastAsia="DFKai-SB"/>
          <w:sz w:val="24"/>
          <w:szCs w:val="24"/>
        </w:rPr>
        <w:lastRenderedPageBreak/>
        <w:t>frequencies might sound good together. Once students are able to play notes on the buzzer, they use arrays to hold and play sequences of notes, forming simple songs.</w:t>
      </w:r>
    </w:p>
    <w:p w14:paraId="7B8494F0" w14:textId="77777777" w:rsidR="003166B8" w:rsidRPr="00323979" w:rsidRDefault="003166B8" w:rsidP="003166B8">
      <w:pPr>
        <w:spacing w:before="240" w:after="240"/>
        <w:rPr>
          <w:rFonts w:eastAsia="DFKai-SB"/>
          <w:sz w:val="24"/>
          <w:szCs w:val="24"/>
        </w:rPr>
      </w:pPr>
      <w:r w:rsidRPr="00323979">
        <w:rPr>
          <w:rFonts w:eastAsia="DFKai-SB"/>
          <w:sz w:val="24"/>
          <w:szCs w:val="24"/>
        </w:rPr>
        <w:t>在本課程中，學生將通過生產的聲音，筆記，和歌曲與蜂鳴器用蜂鳴器以充分發揮其程度。</w:t>
      </w:r>
      <w:r w:rsidRPr="00323979">
        <w:rPr>
          <w:rFonts w:eastAsia="DFKai-SB"/>
          <w:sz w:val="24"/>
          <w:szCs w:val="24"/>
        </w:rPr>
        <w:t xml:space="preserve"> </w:t>
      </w:r>
      <w:r w:rsidRPr="00323979">
        <w:rPr>
          <w:rFonts w:eastAsia="DFKai-SB"/>
          <w:sz w:val="24"/>
          <w:szCs w:val="24"/>
        </w:rPr>
        <w:t>學生首先簡要回顧一下蜂鳴器的頻率和持續時間參數，然後繼續學習音符的概念。</w:t>
      </w:r>
      <w:r w:rsidRPr="00323979">
        <w:rPr>
          <w:rFonts w:eastAsia="DFKai-SB"/>
          <w:sz w:val="24"/>
          <w:szCs w:val="24"/>
        </w:rPr>
        <w:t xml:space="preserve"> Notes</w:t>
      </w:r>
      <w:r w:rsidRPr="00323979">
        <w:rPr>
          <w:rFonts w:eastAsia="DFKai-SB"/>
          <w:sz w:val="24"/>
          <w:szCs w:val="24"/>
        </w:rPr>
        <w:t>允許學生將自己限制在西方音樂中使用的頻率，並提供一層抽象，幫助他們理解哪些頻率可能聽起來很好。</w:t>
      </w:r>
      <w:r w:rsidRPr="00323979">
        <w:rPr>
          <w:rFonts w:eastAsia="DFKai-SB"/>
          <w:sz w:val="24"/>
          <w:szCs w:val="24"/>
        </w:rPr>
        <w:t xml:space="preserve"> </w:t>
      </w:r>
      <w:r w:rsidRPr="00323979">
        <w:rPr>
          <w:rFonts w:eastAsia="DFKai-SB"/>
          <w:sz w:val="24"/>
          <w:szCs w:val="24"/>
        </w:rPr>
        <w:t>一旦學生能夠在蜂鳴器上彈奏音符，他們就會使用數組來保持和播放音符序列，形成簡單的歌曲。</w:t>
      </w:r>
    </w:p>
    <w:p w14:paraId="2852A4D7" w14:textId="77777777" w:rsidR="003166B8" w:rsidRPr="00323979" w:rsidRDefault="003166B8" w:rsidP="003166B8">
      <w:pPr>
        <w:pStyle w:val="Heading2"/>
        <w:keepNext w:val="0"/>
        <w:keepLines w:val="0"/>
        <w:shd w:val="clear" w:color="auto" w:fill="FFFFFF"/>
        <w:spacing w:before="340" w:after="340" w:line="288" w:lineRule="auto"/>
        <w:rPr>
          <w:rFonts w:eastAsia="DFKai-SB"/>
          <w:b/>
          <w:sz w:val="34"/>
          <w:szCs w:val="34"/>
        </w:rPr>
      </w:pPr>
      <w:bookmarkStart w:id="598" w:name="_al85ahh8gti1" w:colFirst="0" w:colLast="0"/>
      <w:bookmarkEnd w:id="598"/>
      <w:r w:rsidRPr="00323979">
        <w:rPr>
          <w:rFonts w:eastAsia="DFKai-SB"/>
          <w:b/>
          <w:sz w:val="34"/>
          <w:szCs w:val="34"/>
        </w:rPr>
        <w:t>New Code</w:t>
      </w:r>
    </w:p>
    <w:p w14:paraId="058A8415" w14:textId="77777777" w:rsidR="003166B8" w:rsidRPr="00323979" w:rsidRDefault="003166B8" w:rsidP="003166B8">
      <w:pPr>
        <w:numPr>
          <w:ilvl w:val="0"/>
          <w:numId w:val="209"/>
        </w:numPr>
        <w:rPr>
          <w:rFonts w:eastAsia="DFKai-SB"/>
          <w:sz w:val="19"/>
          <w:szCs w:val="19"/>
        </w:rPr>
      </w:pPr>
      <w:r w:rsidRPr="00323979">
        <w:rPr>
          <w:rFonts w:eastAsia="DFKai-SB"/>
        </w:rPr>
        <w:fldChar w:fldCharType="begin"/>
      </w:r>
      <w:r w:rsidRPr="00323979">
        <w:rPr>
          <w:rFonts w:eastAsia="DFKai-SB"/>
        </w:rPr>
        <w:instrText xml:space="preserve"> HYPERLINK "https://docs.code.org/applab/buzzer.note/" </w:instrText>
      </w:r>
      <w:r w:rsidRPr="00323979">
        <w:rPr>
          <w:rFonts w:eastAsia="DFKai-SB"/>
        </w:rPr>
        <w:fldChar w:fldCharType="separate"/>
      </w:r>
      <w:r w:rsidRPr="00323979">
        <w:rPr>
          <w:rFonts w:eastAsia="DFKai-SB"/>
          <w:sz w:val="17"/>
          <w:szCs w:val="17"/>
          <w:u w:val="single"/>
          <w:shd w:val="clear" w:color="auto" w:fill="F78183"/>
        </w:rPr>
        <w:t>buzzer.note(note, duration)</w:t>
      </w:r>
    </w:p>
    <w:p w14:paraId="2DF9C10B" w14:textId="77777777" w:rsidR="003166B8" w:rsidRPr="00323979" w:rsidRDefault="003166B8" w:rsidP="003166B8">
      <w:pPr>
        <w:numPr>
          <w:ilvl w:val="0"/>
          <w:numId w:val="209"/>
        </w:numPr>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"https://docs.code.org/applab/buzzerplaynotes/" </w:instrText>
      </w:r>
      <w:r w:rsidRPr="00323979">
        <w:rPr>
          <w:rFonts w:eastAsia="DFKai-SB"/>
        </w:rPr>
        <w:fldChar w:fldCharType="separate"/>
      </w:r>
      <w:r w:rsidRPr="00323979">
        <w:rPr>
          <w:rFonts w:eastAsia="DFKai-SB"/>
          <w:sz w:val="17"/>
          <w:szCs w:val="17"/>
          <w:u w:val="single"/>
          <w:shd w:val="clear" w:color="auto" w:fill="F78183"/>
        </w:rPr>
        <w:t>buzzer.playNotes(array, tempo)</w:t>
      </w:r>
    </w:p>
    <w:p w14:paraId="616F8B4D" w14:textId="77777777" w:rsidR="003166B8" w:rsidRPr="00323979" w:rsidRDefault="003166B8" w:rsidP="003166B8">
      <w:pPr>
        <w:numPr>
          <w:ilvl w:val="0"/>
          <w:numId w:val="209"/>
        </w:numPr>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"https://docs.code.org/applab/listLength/" </w:instrText>
      </w:r>
      <w:r w:rsidRPr="00323979">
        <w:rPr>
          <w:rFonts w:eastAsia="DFKai-SB"/>
        </w:rPr>
        <w:fldChar w:fldCharType="separate"/>
      </w:r>
      <w:r w:rsidRPr="00323979">
        <w:rPr>
          <w:rFonts w:eastAsia="DFKai-SB"/>
          <w:sz w:val="17"/>
          <w:szCs w:val="17"/>
          <w:u w:val="single"/>
          <w:shd w:val="clear" w:color="auto" w:fill="BB77C7"/>
        </w:rPr>
        <w:t>list.length</w:t>
      </w:r>
    </w:p>
    <w:p w14:paraId="0F3FEDAE" w14:textId="77777777" w:rsidR="003166B8" w:rsidRPr="00323979" w:rsidRDefault="003166B8" w:rsidP="003166B8">
      <w:pPr>
        <w:numPr>
          <w:ilvl w:val="0"/>
          <w:numId w:val="209"/>
        </w:numPr>
        <w:spacing w:after="160"/>
        <w:rPr>
          <w:rFonts w:eastAsia="DFKai-SB"/>
          <w:sz w:val="19"/>
          <w:szCs w:val="19"/>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"https://docs.code.org/applab/declareAssign_list_abd/" </w:instrText>
      </w:r>
      <w:r w:rsidRPr="00323979">
        <w:rPr>
          <w:rFonts w:eastAsia="DFKai-SB"/>
        </w:rPr>
        <w:fldChar w:fldCharType="separate"/>
      </w:r>
      <w:r w:rsidRPr="00323979">
        <w:rPr>
          <w:rFonts w:eastAsia="DFKai-SB"/>
          <w:sz w:val="17"/>
          <w:szCs w:val="17"/>
          <w:u w:val="single"/>
          <w:shd w:val="clear" w:color="auto" w:fill="BB77C7"/>
        </w:rPr>
        <w:t>var list = ["a","b","d"];</w:t>
      </w:r>
    </w:p>
    <w:p w14:paraId="228DE47C" w14:textId="77777777" w:rsidR="003166B8" w:rsidRPr="00323979" w:rsidRDefault="003166B8" w:rsidP="003166B8">
      <w:pPr>
        <w:spacing w:before="240"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"https://curriculum.code.org/csd-18/unit6/11/#level-expando-11-1-sfmd" </w:instrText>
      </w:r>
      <w:r w:rsidRPr="00323979">
        <w:rPr>
          <w:rFonts w:eastAsia="DFKai-SB"/>
        </w:rPr>
        <w:fldChar w:fldCharType="separate"/>
      </w:r>
    </w:p>
    <w:p w14:paraId="38832C55"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"https://studio.code.org/s/csd6-2018/stage/11/puzzle/1" </w:instrText>
      </w:r>
      <w:r w:rsidRPr="00323979">
        <w:rPr>
          <w:rFonts w:eastAsia="DFKai-SB"/>
        </w:rPr>
        <w:fldChar w:fldCharType="separate"/>
      </w:r>
      <w:r w:rsidRPr="00323979">
        <w:rPr>
          <w:rFonts w:eastAsia="DFKai-SB"/>
          <w:u w:val="single"/>
        </w:rPr>
        <w:t>View on Code Studio</w:t>
      </w:r>
    </w:p>
    <w:p w14:paraId="1B489711" w14:textId="77777777" w:rsidR="003166B8" w:rsidRPr="00323979" w:rsidRDefault="003166B8" w:rsidP="003166B8">
      <w:pPr>
        <w:numPr>
          <w:ilvl w:val="0"/>
          <w:numId w:val="226"/>
        </w:numPr>
        <w:spacing w:before="240"/>
        <w:rPr>
          <w:rFonts w:eastAsia="DFKai-SB"/>
        </w:rPr>
      </w:pPr>
      <w:r w:rsidRPr="00323979">
        <w:rPr>
          <w:rFonts w:eastAsia="DFKai-SB"/>
        </w:rPr>
        <w:fldChar w:fldCharType="end"/>
      </w:r>
      <w:r w:rsidRPr="00323979">
        <w:rPr>
          <w:rFonts w:eastAsia="DFKai-SB"/>
        </w:rPr>
        <w:t>Making Sounds</w:t>
      </w:r>
      <w:r w:rsidRPr="00323979">
        <w:rPr>
          <w:rFonts w:eastAsia="DFKai-SB"/>
        </w:rPr>
        <w:t xml:space="preserve">　製作聲音</w:t>
      </w:r>
    </w:p>
    <w:p w14:paraId="4AD82704" w14:textId="77777777" w:rsidR="003166B8" w:rsidRPr="00323979" w:rsidRDefault="003166B8" w:rsidP="003166B8">
      <w:pPr>
        <w:numPr>
          <w:ilvl w:val="0"/>
          <w:numId w:val="226"/>
        </w:numPr>
        <w:spacing w:after="240"/>
        <w:rPr>
          <w:rFonts w:eastAsia="DFKai-SB"/>
        </w:rPr>
      </w:pPr>
      <w:r w:rsidRPr="00323979">
        <w:rPr>
          <w:rFonts w:eastAsia="DFKai-SB"/>
        </w:rPr>
        <w:t>(click tabs to see student view)</w:t>
      </w:r>
    </w:p>
    <w:p w14:paraId="615D9500"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"https://studio.code.org/s/csd6-2018/stage/11/puzzle/2" </w:instrText>
      </w:r>
      <w:r w:rsidRPr="00323979">
        <w:rPr>
          <w:rFonts w:eastAsia="DFKai-SB"/>
        </w:rPr>
        <w:fldChar w:fldCharType="separate"/>
      </w:r>
      <w:r w:rsidRPr="00323979">
        <w:rPr>
          <w:rFonts w:eastAsia="DFKai-SB"/>
          <w:u w:val="single"/>
        </w:rPr>
        <w:t>View on Code Studio</w:t>
      </w:r>
    </w:p>
    <w:bookmarkStart w:id="599" w:name="_oqxz3opo0k4w" w:colFirst="0" w:colLast="0"/>
    <w:bookmarkEnd w:id="599"/>
    <w:p w14:paraId="5E2A04F4"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 xml:space="preserve">　學生指引</w:t>
      </w:r>
    </w:p>
    <w:p w14:paraId="0D0CEA52" w14:textId="77777777" w:rsidR="003166B8" w:rsidRPr="00323979" w:rsidRDefault="003166B8" w:rsidP="003166B8">
      <w:pPr>
        <w:pStyle w:val="Heading1"/>
        <w:keepNext w:val="0"/>
        <w:keepLines w:val="0"/>
        <w:spacing w:before="480"/>
        <w:rPr>
          <w:rFonts w:eastAsia="DFKai-SB"/>
          <w:b/>
          <w:sz w:val="46"/>
          <w:szCs w:val="46"/>
        </w:rPr>
      </w:pPr>
      <w:bookmarkStart w:id="600" w:name="_oqxcz77h2qjz" w:colFirst="0" w:colLast="0"/>
      <w:bookmarkEnd w:id="600"/>
      <w:r w:rsidRPr="00323979">
        <w:rPr>
          <w:rFonts w:eastAsia="DFKai-SB"/>
          <w:b/>
          <w:sz w:val="46"/>
          <w:szCs w:val="46"/>
        </w:rPr>
        <w:t>Circuit Piano</w:t>
      </w:r>
      <w:r w:rsidRPr="00323979">
        <w:rPr>
          <w:rFonts w:eastAsia="DFKai-SB"/>
          <w:b/>
          <w:sz w:val="46"/>
          <w:szCs w:val="46"/>
        </w:rPr>
        <w:t xml:space="preserve">　鋼琴線路</w:t>
      </w:r>
    </w:p>
    <w:p w14:paraId="438611EC" w14:textId="77777777" w:rsidR="003166B8" w:rsidRPr="00323979" w:rsidRDefault="003166B8" w:rsidP="003166B8">
      <w:pPr>
        <w:rPr>
          <w:rFonts w:eastAsia="DFKai-SB"/>
        </w:rPr>
      </w:pPr>
      <w:r w:rsidRPr="00323979">
        <w:rPr>
          <w:rFonts w:eastAsia="DFKai-SB"/>
        </w:rPr>
        <w:t>Look at the code below. You're not going to be changing it, but try to see what it does.</w:t>
      </w:r>
    </w:p>
    <w:p w14:paraId="096A652D" w14:textId="77777777" w:rsidR="003166B8" w:rsidRPr="00323979" w:rsidRDefault="003166B8" w:rsidP="003166B8">
      <w:pPr>
        <w:rPr>
          <w:rFonts w:eastAsia="DFKai-SB"/>
        </w:rPr>
      </w:pPr>
      <w:r w:rsidRPr="00323979">
        <w:rPr>
          <w:rFonts w:eastAsia="DFKai-SB"/>
        </w:rPr>
        <w:t>看看下面的程式</w:t>
      </w:r>
      <w:r w:rsidRPr="00323979">
        <w:rPr>
          <w:rFonts w:eastAsia="DFKai-SB"/>
        </w:rPr>
        <w:t xml:space="preserve">. </w:t>
      </w:r>
      <w:r w:rsidRPr="00323979">
        <w:rPr>
          <w:rFonts w:eastAsia="DFKai-SB"/>
        </w:rPr>
        <w:t>不用去更改它</w:t>
      </w:r>
      <w:r w:rsidRPr="00323979">
        <w:rPr>
          <w:rFonts w:eastAsia="DFKai-SB"/>
        </w:rPr>
        <w:t xml:space="preserve">, </w:t>
      </w:r>
      <w:r w:rsidRPr="00323979">
        <w:rPr>
          <w:rFonts w:eastAsia="DFKai-SB"/>
        </w:rPr>
        <w:t>但是請試著去看看它是如何運作的</w:t>
      </w:r>
    </w:p>
    <w:p w14:paraId="51B82C0A" w14:textId="77777777" w:rsidR="003166B8" w:rsidRPr="00323979" w:rsidRDefault="003166B8" w:rsidP="003166B8">
      <w:pPr>
        <w:pStyle w:val="Heading1"/>
        <w:keepNext w:val="0"/>
        <w:keepLines w:val="0"/>
        <w:spacing w:before="480"/>
        <w:rPr>
          <w:rFonts w:eastAsia="DFKai-SB"/>
          <w:b/>
          <w:sz w:val="46"/>
          <w:szCs w:val="46"/>
        </w:rPr>
      </w:pPr>
      <w:bookmarkStart w:id="601" w:name="_cd4buxyle8e7" w:colFirst="0" w:colLast="0"/>
      <w:bookmarkEnd w:id="601"/>
      <w:r w:rsidRPr="00323979">
        <w:rPr>
          <w:rFonts w:eastAsia="DFKai-SB"/>
          <w:b/>
          <w:sz w:val="46"/>
          <w:szCs w:val="46"/>
        </w:rPr>
        <w:t>Do this</w:t>
      </w:r>
      <w:r w:rsidRPr="00323979">
        <w:rPr>
          <w:rFonts w:eastAsia="DFKai-SB"/>
          <w:b/>
          <w:sz w:val="46"/>
          <w:szCs w:val="46"/>
        </w:rPr>
        <w:t xml:space="preserve">　做這個</w:t>
      </w:r>
    </w:p>
    <w:p w14:paraId="217E5A6B" w14:textId="77777777" w:rsidR="003166B8" w:rsidRPr="00323979" w:rsidRDefault="003166B8" w:rsidP="003166B8">
      <w:pPr>
        <w:numPr>
          <w:ilvl w:val="0"/>
          <w:numId w:val="206"/>
        </w:numPr>
        <w:spacing w:before="240" w:after="240"/>
        <w:rPr>
          <w:rFonts w:eastAsia="DFKai-SB"/>
        </w:rPr>
      </w:pPr>
      <w:r w:rsidRPr="00323979">
        <w:rPr>
          <w:rFonts w:eastAsia="DFKai-SB"/>
        </w:rPr>
        <w:t>Run the program and play with the piano on the screen.</w:t>
      </w:r>
    </w:p>
    <w:p w14:paraId="075F8C19" w14:textId="77777777" w:rsidR="003166B8" w:rsidRPr="00323979" w:rsidRDefault="003166B8" w:rsidP="003166B8">
      <w:pPr>
        <w:spacing w:before="240" w:after="240"/>
        <w:ind w:left="720"/>
        <w:rPr>
          <w:rFonts w:eastAsia="DFKai-SB"/>
        </w:rPr>
      </w:pPr>
      <w:r w:rsidRPr="00323979">
        <w:rPr>
          <w:rFonts w:eastAsia="DFKai-SB"/>
        </w:rPr>
        <w:t>執行這個程式並且在螢幕上彈琴</w:t>
      </w:r>
    </w:p>
    <w:p w14:paraId="778E4AA9" w14:textId="77777777" w:rsidR="003166B8" w:rsidRPr="00323979" w:rsidRDefault="003166B8" w:rsidP="003166B8">
      <w:pPr>
        <w:spacing w:before="240" w:after="240"/>
        <w:ind w:left="720"/>
        <w:rPr>
          <w:rFonts w:eastAsia="DFKai-SB"/>
        </w:rPr>
      </w:pPr>
    </w:p>
    <w:p w14:paraId="28D31C59"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"https://studio.code.org/s/csd6-2018/stage/11/puzzle/3" </w:instrText>
      </w:r>
      <w:r w:rsidRPr="00323979">
        <w:rPr>
          <w:rFonts w:eastAsia="DFKai-SB"/>
        </w:rPr>
        <w:fldChar w:fldCharType="separate"/>
      </w:r>
      <w:r w:rsidRPr="00323979">
        <w:rPr>
          <w:rFonts w:eastAsia="DFKai-SB"/>
          <w:u w:val="single"/>
        </w:rPr>
        <w:t>View on Code Studio</w:t>
      </w:r>
    </w:p>
    <w:bookmarkStart w:id="602" w:name="_7r8mspwt2f35" w:colFirst="0" w:colLast="0"/>
    <w:bookmarkEnd w:id="602"/>
    <w:p w14:paraId="45F34BF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 xml:space="preserve">　學生指引</w:t>
      </w:r>
    </w:p>
    <w:p w14:paraId="21B6F198" w14:textId="77777777" w:rsidR="003166B8" w:rsidRPr="00323979" w:rsidRDefault="003166B8" w:rsidP="003166B8">
      <w:pPr>
        <w:pStyle w:val="Heading1"/>
        <w:keepNext w:val="0"/>
        <w:keepLines w:val="0"/>
        <w:spacing w:before="480"/>
        <w:rPr>
          <w:rFonts w:eastAsia="DFKai-SB"/>
          <w:b/>
          <w:sz w:val="46"/>
          <w:szCs w:val="46"/>
        </w:rPr>
      </w:pPr>
      <w:bookmarkStart w:id="603" w:name="_f1iv0ttbmfe9" w:colFirst="0" w:colLast="0"/>
      <w:bookmarkEnd w:id="603"/>
      <w:r w:rsidRPr="00323979">
        <w:rPr>
          <w:rFonts w:eastAsia="DFKai-SB"/>
          <w:b/>
          <w:sz w:val="46"/>
          <w:szCs w:val="46"/>
        </w:rPr>
        <w:t>Making the Buzzer Buzz</w:t>
      </w:r>
      <w:r w:rsidRPr="00323979">
        <w:rPr>
          <w:rFonts w:eastAsia="DFKai-SB"/>
          <w:b/>
          <w:sz w:val="46"/>
          <w:szCs w:val="46"/>
        </w:rPr>
        <w:t xml:space="preserve">　製作蜂鳴器嗡嗡聲</w:t>
      </w:r>
    </w:p>
    <w:p w14:paraId="025F0F0B" w14:textId="77777777" w:rsidR="003166B8" w:rsidRPr="00323979" w:rsidRDefault="003166B8" w:rsidP="003166B8">
      <w:pPr>
        <w:rPr>
          <w:rFonts w:eastAsia="DFKai-SB"/>
        </w:rPr>
      </w:pPr>
      <w:r w:rsidRPr="00323979">
        <w:rPr>
          <w:rFonts w:eastAsia="DFKai-SB"/>
        </w:rPr>
        <w:t>The frequency of the buzzer determines how high or how low the buzzer will sound when it plays. The higher the number you give frequency, the higher the buzzer will sound.</w:t>
      </w:r>
    </w:p>
    <w:p w14:paraId="13D0BCAA" w14:textId="77777777" w:rsidR="003166B8" w:rsidRPr="00323979" w:rsidRDefault="003166B8" w:rsidP="003166B8">
      <w:pPr>
        <w:rPr>
          <w:rFonts w:eastAsia="DFKai-SB"/>
        </w:rPr>
      </w:pPr>
      <w:r w:rsidRPr="00323979">
        <w:rPr>
          <w:rFonts w:eastAsia="DFKai-SB"/>
        </w:rPr>
        <w:t>蜂鳴器的頻率決定了蜂鳴器播放時的聲音有多高或多低。</w:t>
      </w:r>
      <w:r w:rsidRPr="00323979">
        <w:rPr>
          <w:rFonts w:eastAsia="DFKai-SB"/>
        </w:rPr>
        <w:t xml:space="preserve"> </w:t>
      </w:r>
      <w:r w:rsidRPr="00323979">
        <w:rPr>
          <w:rFonts w:eastAsia="DFKai-SB"/>
        </w:rPr>
        <w:t>您給出的頻率越高，蜂鳴器的聲音就越高。</w:t>
      </w:r>
    </w:p>
    <w:p w14:paraId="49E28AEB" w14:textId="77777777" w:rsidR="003166B8" w:rsidRPr="00323979" w:rsidRDefault="003166B8" w:rsidP="003166B8">
      <w:pPr>
        <w:rPr>
          <w:rFonts w:eastAsia="DFKai-SB"/>
        </w:rPr>
      </w:pPr>
    </w:p>
    <w:p w14:paraId="12F83CF4" w14:textId="77777777" w:rsidR="003166B8" w:rsidRPr="00323979" w:rsidRDefault="003166B8" w:rsidP="003166B8">
      <w:pPr>
        <w:pStyle w:val="Heading1"/>
        <w:keepNext w:val="0"/>
        <w:keepLines w:val="0"/>
        <w:spacing w:before="480"/>
        <w:rPr>
          <w:rFonts w:eastAsia="DFKai-SB"/>
          <w:b/>
          <w:sz w:val="46"/>
          <w:szCs w:val="46"/>
        </w:rPr>
      </w:pPr>
      <w:bookmarkStart w:id="604" w:name="_h4vslvvydtxa" w:colFirst="0" w:colLast="0"/>
      <w:bookmarkEnd w:id="604"/>
      <w:r w:rsidRPr="00323979">
        <w:rPr>
          <w:rFonts w:eastAsia="DFKai-SB"/>
          <w:b/>
          <w:sz w:val="46"/>
          <w:szCs w:val="46"/>
        </w:rPr>
        <w:t>Do this</w:t>
      </w:r>
      <w:r w:rsidRPr="00323979">
        <w:rPr>
          <w:rFonts w:eastAsia="DFKai-SB"/>
          <w:b/>
          <w:sz w:val="46"/>
          <w:szCs w:val="46"/>
        </w:rPr>
        <w:t>做這個</w:t>
      </w:r>
    </w:p>
    <w:p w14:paraId="58471F7A" w14:textId="77777777" w:rsidR="003166B8" w:rsidRPr="00323979" w:rsidRDefault="003166B8" w:rsidP="003166B8">
      <w:pPr>
        <w:numPr>
          <w:ilvl w:val="0"/>
          <w:numId w:val="217"/>
        </w:numPr>
        <w:spacing w:before="240" w:after="240"/>
        <w:rPr>
          <w:rFonts w:eastAsia="DFKai-SB"/>
        </w:rPr>
      </w:pPr>
      <w:r w:rsidRPr="00323979">
        <w:rPr>
          <w:rFonts w:eastAsia="DFKai-SB"/>
        </w:rPr>
        <w:t>Right now the buzzer plays a high note when the left button is pressed. Make the buzzer play a low note instead.</w:t>
      </w:r>
    </w:p>
    <w:p w14:paraId="3B8F660F" w14:textId="77777777" w:rsidR="003166B8" w:rsidRPr="00323979" w:rsidRDefault="003166B8" w:rsidP="003166B8">
      <w:pPr>
        <w:spacing w:before="240" w:after="240"/>
        <w:ind w:left="720"/>
        <w:rPr>
          <w:rFonts w:eastAsia="DFKai-SB"/>
        </w:rPr>
      </w:pPr>
      <w:r w:rsidRPr="00323979">
        <w:rPr>
          <w:rFonts w:eastAsia="DFKai-SB"/>
        </w:rPr>
        <w:t>現在，當按下左按鈕時，蜂鳴器會發出高音。</w:t>
      </w:r>
      <w:r w:rsidRPr="00323979">
        <w:rPr>
          <w:rFonts w:eastAsia="DFKai-SB"/>
        </w:rPr>
        <w:t xml:space="preserve"> </w:t>
      </w:r>
      <w:r w:rsidRPr="00323979">
        <w:rPr>
          <w:rFonts w:eastAsia="DFKai-SB"/>
        </w:rPr>
        <w:t>讓蜂鳴器發揮低音。</w:t>
      </w:r>
    </w:p>
    <w:p w14:paraId="074B2605"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"https://studio.code.org/s/csd6-2018/stage/11/puzzle/4" </w:instrText>
      </w:r>
      <w:r w:rsidRPr="00323979">
        <w:rPr>
          <w:rFonts w:eastAsia="DFKai-SB"/>
        </w:rPr>
        <w:fldChar w:fldCharType="separate"/>
      </w:r>
      <w:r w:rsidRPr="00323979">
        <w:rPr>
          <w:rFonts w:eastAsia="DFKai-SB"/>
          <w:u w:val="single"/>
        </w:rPr>
        <w:t>View on Code Studio</w:t>
      </w:r>
    </w:p>
    <w:bookmarkStart w:id="605" w:name="_8ocofi4vprsp" w:colFirst="0" w:colLast="0"/>
    <w:bookmarkEnd w:id="605"/>
    <w:p w14:paraId="68FE35C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7B60FFD5" w14:textId="77777777" w:rsidR="003166B8" w:rsidRPr="00323979" w:rsidRDefault="003166B8" w:rsidP="003166B8">
      <w:pPr>
        <w:pStyle w:val="Heading1"/>
        <w:keepNext w:val="0"/>
        <w:keepLines w:val="0"/>
        <w:spacing w:before="480"/>
        <w:rPr>
          <w:rFonts w:eastAsia="DFKai-SB"/>
          <w:b/>
          <w:sz w:val="46"/>
          <w:szCs w:val="46"/>
        </w:rPr>
      </w:pPr>
      <w:bookmarkStart w:id="606" w:name="_k90ctdcj9s23" w:colFirst="0" w:colLast="0"/>
      <w:bookmarkEnd w:id="606"/>
      <w:r w:rsidRPr="00323979">
        <w:rPr>
          <w:rFonts w:eastAsia="DFKai-SB"/>
          <w:b/>
          <w:sz w:val="46"/>
          <w:szCs w:val="46"/>
        </w:rPr>
        <w:t>Making the Buzzer Buzz</w:t>
      </w:r>
      <w:r w:rsidRPr="00323979">
        <w:rPr>
          <w:rFonts w:eastAsia="DFKai-SB"/>
          <w:b/>
          <w:sz w:val="46"/>
          <w:szCs w:val="46"/>
        </w:rPr>
        <w:t>製作蜂鳴器嗡嗡聲</w:t>
      </w:r>
    </w:p>
    <w:p w14:paraId="53437C99" w14:textId="77777777" w:rsidR="003166B8" w:rsidRPr="00323979" w:rsidRDefault="003166B8" w:rsidP="003166B8">
      <w:pPr>
        <w:rPr>
          <w:rFonts w:eastAsia="DFKai-SB"/>
        </w:rPr>
      </w:pPr>
      <w:r w:rsidRPr="00323979">
        <w:rPr>
          <w:rFonts w:eastAsia="DFKai-SB"/>
        </w:rPr>
        <w:t>Now that you can use the buzzer's frequency, try to make the buzzer play a high sound when the same button pops back up.</w:t>
      </w:r>
    </w:p>
    <w:p w14:paraId="5F0FDAEA" w14:textId="77777777" w:rsidR="003166B8" w:rsidRPr="00323979" w:rsidRDefault="003166B8" w:rsidP="003166B8">
      <w:pPr>
        <w:rPr>
          <w:rFonts w:eastAsia="DFKai-SB"/>
        </w:rPr>
      </w:pPr>
      <w:r w:rsidRPr="00323979">
        <w:rPr>
          <w:rFonts w:eastAsia="DFKai-SB"/>
        </w:rPr>
        <w:t>現在您可以使用蜂鳴器的頻率，當相同的按鈕彈回時，嘗試讓蜂鳴器播放高音。</w:t>
      </w:r>
    </w:p>
    <w:p w14:paraId="7E4E1AF8" w14:textId="77777777" w:rsidR="003166B8" w:rsidRPr="00323979" w:rsidRDefault="003166B8" w:rsidP="003166B8">
      <w:pPr>
        <w:pStyle w:val="Heading1"/>
        <w:keepNext w:val="0"/>
        <w:keepLines w:val="0"/>
        <w:spacing w:before="480"/>
        <w:rPr>
          <w:rFonts w:eastAsia="DFKai-SB"/>
          <w:b/>
          <w:sz w:val="46"/>
          <w:szCs w:val="46"/>
        </w:rPr>
      </w:pPr>
      <w:bookmarkStart w:id="607" w:name="_eiex4jrfkts9" w:colFirst="0" w:colLast="0"/>
      <w:bookmarkEnd w:id="607"/>
      <w:r w:rsidRPr="00323979">
        <w:rPr>
          <w:rFonts w:eastAsia="DFKai-SB"/>
          <w:b/>
          <w:sz w:val="46"/>
          <w:szCs w:val="46"/>
        </w:rPr>
        <w:lastRenderedPageBreak/>
        <w:t>Do this</w:t>
      </w:r>
      <w:r w:rsidRPr="00323979">
        <w:rPr>
          <w:rFonts w:eastAsia="DFKai-SB"/>
          <w:b/>
          <w:sz w:val="46"/>
          <w:szCs w:val="46"/>
        </w:rPr>
        <w:t>做這個</w:t>
      </w:r>
    </w:p>
    <w:p w14:paraId="156DA5BD" w14:textId="77777777" w:rsidR="003166B8" w:rsidRPr="00323979" w:rsidRDefault="003166B8" w:rsidP="003166B8">
      <w:pPr>
        <w:numPr>
          <w:ilvl w:val="0"/>
          <w:numId w:val="216"/>
        </w:numPr>
        <w:spacing w:before="240" w:after="240"/>
        <w:rPr>
          <w:rFonts w:eastAsia="DFKai-SB"/>
        </w:rPr>
      </w:pPr>
      <w:r w:rsidRPr="00323979">
        <w:rPr>
          <w:rFonts w:eastAsia="DFKai-SB"/>
        </w:rPr>
        <w:t xml:space="preserve">Add another onBoardEvent block so the buzzer plays a high sound when the left button comes back </w:t>
      </w:r>
      <w:r w:rsidRPr="00323979">
        <w:rPr>
          <w:rFonts w:eastAsia="DFKai-SB"/>
          <w:b/>
        </w:rPr>
        <w:t>up</w:t>
      </w:r>
    </w:p>
    <w:p w14:paraId="2A7C1110" w14:textId="77777777" w:rsidR="003166B8" w:rsidRPr="00323979" w:rsidRDefault="003166B8" w:rsidP="003166B8">
      <w:pPr>
        <w:spacing w:before="240" w:after="240"/>
        <w:ind w:left="720"/>
        <w:rPr>
          <w:rFonts w:eastAsia="DFKai-SB"/>
        </w:rPr>
      </w:pPr>
      <w:r w:rsidRPr="00323979">
        <w:rPr>
          <w:rFonts w:eastAsia="DFKai-SB"/>
        </w:rPr>
        <w:t>添加另一個在板子上的事件區塊以便當左按鈕重新啟動時蜂鳴器發出高音</w:t>
      </w:r>
    </w:p>
    <w:p w14:paraId="74A75EA3" w14:textId="77777777" w:rsidR="003166B8" w:rsidRPr="00323979" w:rsidRDefault="003166B8" w:rsidP="003166B8">
      <w:pPr>
        <w:numPr>
          <w:ilvl w:val="0"/>
          <w:numId w:val="221"/>
        </w:numPr>
        <w:spacing w:before="240"/>
        <w:rPr>
          <w:rFonts w:eastAsia="DFKai-SB"/>
        </w:rPr>
      </w:pPr>
      <w:r w:rsidRPr="00323979">
        <w:rPr>
          <w:rFonts w:eastAsia="DFKai-SB"/>
        </w:rPr>
        <w:t>Making Music</w:t>
      </w:r>
      <w:r w:rsidRPr="00323979">
        <w:rPr>
          <w:rFonts w:eastAsia="DFKai-SB"/>
          <w:b/>
          <w:sz w:val="26"/>
          <w:szCs w:val="26"/>
        </w:rPr>
        <w:t>製作音樂</w:t>
      </w:r>
    </w:p>
    <w:p w14:paraId="53E68C86" w14:textId="77777777" w:rsidR="003166B8" w:rsidRPr="00323979" w:rsidRDefault="003166B8" w:rsidP="003166B8">
      <w:pPr>
        <w:numPr>
          <w:ilvl w:val="0"/>
          <w:numId w:val="221"/>
        </w:numPr>
        <w:spacing w:after="240"/>
        <w:rPr>
          <w:rFonts w:eastAsia="DFKai-SB"/>
        </w:rPr>
      </w:pPr>
      <w:r w:rsidRPr="00323979">
        <w:rPr>
          <w:rFonts w:eastAsia="DFKai-SB"/>
        </w:rPr>
        <w:fldChar w:fldCharType="begin"/>
      </w:r>
      <w:r w:rsidRPr="00323979">
        <w:rPr>
          <w:rFonts w:eastAsia="DFKai-SB"/>
        </w:rPr>
        <w:instrText xml:space="preserve"> HYPERLINK "https://curriculum.code.org/csd-18/unit6/11/#level-expando-11-5-sfmd" </w:instrText>
      </w:r>
      <w:r w:rsidRPr="00323979">
        <w:rPr>
          <w:rFonts w:eastAsia="DFKai-SB"/>
        </w:rPr>
        <w:fldChar w:fldCharType="separate"/>
      </w:r>
      <w:r w:rsidRPr="00323979">
        <w:rPr>
          <w:rFonts w:eastAsia="DFKai-SB"/>
          <w:u w:val="single"/>
        </w:rPr>
        <w:t>Student Overview</w:t>
      </w:r>
    </w:p>
    <w:p w14:paraId="4EA9CD84"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"https://studio.code.org/s/csd6-2018/stage/11/puzzle/5" </w:instrText>
      </w:r>
      <w:r w:rsidRPr="00323979">
        <w:rPr>
          <w:rFonts w:eastAsia="DFKai-SB"/>
        </w:rPr>
        <w:fldChar w:fldCharType="separate"/>
      </w:r>
      <w:r w:rsidRPr="00323979">
        <w:rPr>
          <w:rFonts w:eastAsia="DFKai-SB"/>
          <w:u w:val="single"/>
        </w:rPr>
        <w:t>View on Code Studio</w:t>
      </w:r>
    </w:p>
    <w:p w14:paraId="633E1CD0" w14:textId="77777777" w:rsidR="003166B8" w:rsidRPr="00323979" w:rsidRDefault="003166B8" w:rsidP="003166B8">
      <w:pPr>
        <w:rPr>
          <w:rFonts w:eastAsia="DFKai-SB"/>
        </w:rPr>
      </w:pPr>
      <w:r w:rsidRPr="00323979">
        <w:rPr>
          <w:rFonts w:eastAsia="DFKai-SB"/>
        </w:rPr>
        <w:fldChar w:fldCharType="end"/>
      </w:r>
      <w:r w:rsidRPr="00323979">
        <w:rPr>
          <w:rFonts w:eastAsia="DFKai-SB"/>
        </w:rPr>
        <w:t xml:space="preserve">Today you’re going to learn how to use and create </w:t>
      </w:r>
      <w:r w:rsidRPr="00323979">
        <w:rPr>
          <w:rFonts w:eastAsia="DFKai-SB"/>
          <w:b/>
        </w:rPr>
        <w:t>functions</w:t>
      </w:r>
      <w:r w:rsidRPr="00323979">
        <w:rPr>
          <w:rFonts w:eastAsia="DFKai-SB"/>
        </w:rPr>
        <w:t>.</w:t>
      </w:r>
    </w:p>
    <w:p w14:paraId="60E44BED" w14:textId="77777777" w:rsidR="003166B8" w:rsidRPr="00323979" w:rsidRDefault="003166B8" w:rsidP="003166B8">
      <w:pPr>
        <w:rPr>
          <w:rFonts w:eastAsia="DFKai-SB"/>
        </w:rPr>
      </w:pPr>
      <w:r w:rsidRPr="00323979">
        <w:rPr>
          <w:rFonts w:eastAsia="DFKai-SB"/>
        </w:rPr>
        <w:t>Creating a function lets you make your own blocks! There are two parts to a function:</w:t>
      </w:r>
    </w:p>
    <w:p w14:paraId="3141A04F" w14:textId="77777777" w:rsidR="003166B8" w:rsidRPr="00323979" w:rsidRDefault="003166B8" w:rsidP="003166B8">
      <w:pPr>
        <w:rPr>
          <w:rFonts w:eastAsia="DFKai-SB"/>
        </w:rPr>
      </w:pPr>
      <w:r w:rsidRPr="00323979">
        <w:rPr>
          <w:rFonts w:eastAsia="DFKai-SB"/>
        </w:rPr>
        <w:t>Making a newly named block that has all of the code you want to run inside of it. -xml of function definition-</w:t>
      </w:r>
    </w:p>
    <w:p w14:paraId="3DAFCF0A" w14:textId="77777777" w:rsidR="003166B8" w:rsidRPr="00323979" w:rsidRDefault="003166B8" w:rsidP="003166B8">
      <w:pPr>
        <w:rPr>
          <w:rFonts w:eastAsia="DFKai-SB"/>
        </w:rPr>
      </w:pPr>
      <w:r w:rsidRPr="00323979">
        <w:rPr>
          <w:rFonts w:eastAsia="DFKai-SB"/>
        </w:rPr>
        <w:t>The single green block itself that you use, or call, to run the function you created. -xml of function call-</w:t>
      </w:r>
    </w:p>
    <w:p w14:paraId="1CA69265" w14:textId="77777777" w:rsidR="003166B8" w:rsidRPr="00323979" w:rsidRDefault="003166B8" w:rsidP="003166B8">
      <w:pPr>
        <w:rPr>
          <w:rFonts w:eastAsia="DFKai-SB"/>
        </w:rPr>
      </w:pPr>
      <w:r w:rsidRPr="00323979">
        <w:rPr>
          <w:rFonts w:eastAsia="DFKai-SB"/>
        </w:rPr>
        <w:t>Prepare to get familiar with functions, learn how to edit them, and create your own!</w:t>
      </w:r>
    </w:p>
    <w:p w14:paraId="3D4AE56A" w14:textId="77777777" w:rsidR="003166B8" w:rsidRPr="00323979" w:rsidRDefault="003166B8" w:rsidP="003166B8">
      <w:pPr>
        <w:rPr>
          <w:rFonts w:eastAsia="DFKai-SB"/>
        </w:rPr>
      </w:pPr>
      <w:r w:rsidRPr="00323979">
        <w:rPr>
          <w:rFonts w:eastAsia="DFKai-SB"/>
        </w:rPr>
        <w:t>今天，您將學習如何使用和創建功能。</w:t>
      </w:r>
    </w:p>
    <w:p w14:paraId="7D4FDA3D" w14:textId="77777777" w:rsidR="003166B8" w:rsidRPr="00323979" w:rsidRDefault="003166B8" w:rsidP="003166B8">
      <w:pPr>
        <w:rPr>
          <w:rFonts w:eastAsia="DFKai-SB"/>
        </w:rPr>
      </w:pPr>
      <w:r w:rsidRPr="00323979">
        <w:rPr>
          <w:rFonts w:eastAsia="DFKai-SB"/>
        </w:rPr>
        <w:t>創建一個函數可以讓你自己創建塊！</w:t>
      </w:r>
      <w:r w:rsidRPr="00323979">
        <w:rPr>
          <w:rFonts w:eastAsia="DFKai-SB"/>
        </w:rPr>
        <w:t xml:space="preserve"> </w:t>
      </w:r>
      <w:r w:rsidRPr="00323979">
        <w:rPr>
          <w:rFonts w:eastAsia="DFKai-SB"/>
        </w:rPr>
        <w:t>功能分為兩部分：</w:t>
      </w:r>
    </w:p>
    <w:p w14:paraId="7B7441FB" w14:textId="77777777" w:rsidR="003166B8" w:rsidRPr="00323979" w:rsidRDefault="003166B8" w:rsidP="003166B8">
      <w:pPr>
        <w:rPr>
          <w:rFonts w:eastAsia="DFKai-SB"/>
        </w:rPr>
      </w:pPr>
      <w:r w:rsidRPr="00323979">
        <w:rPr>
          <w:rFonts w:eastAsia="DFKai-SB"/>
        </w:rPr>
        <w:t>創建一個新命名的塊，其中包含您要在其中運行的所有代碼。</w:t>
      </w:r>
      <w:r w:rsidRPr="00323979">
        <w:rPr>
          <w:rFonts w:eastAsia="DFKai-SB"/>
        </w:rPr>
        <w:t xml:space="preserve"> -xml</w:t>
      </w:r>
      <w:r w:rsidRPr="00323979">
        <w:rPr>
          <w:rFonts w:eastAsia="DFKai-SB"/>
        </w:rPr>
        <w:t>的函數定義</w:t>
      </w:r>
      <w:r w:rsidRPr="00323979">
        <w:rPr>
          <w:rFonts w:eastAsia="DFKai-SB"/>
        </w:rPr>
        <w:t xml:space="preserve"> -</w:t>
      </w:r>
    </w:p>
    <w:p w14:paraId="361422B6" w14:textId="77777777" w:rsidR="003166B8" w:rsidRPr="00323979" w:rsidRDefault="003166B8" w:rsidP="003166B8">
      <w:pPr>
        <w:rPr>
          <w:rFonts w:eastAsia="DFKai-SB"/>
        </w:rPr>
      </w:pPr>
      <w:r w:rsidRPr="00323979">
        <w:rPr>
          <w:rFonts w:eastAsia="DFKai-SB"/>
        </w:rPr>
        <w:t>您使用或調用的單個綠色塊本身，用於運行您創建的功能。</w:t>
      </w:r>
      <w:r w:rsidRPr="00323979">
        <w:rPr>
          <w:rFonts w:eastAsia="DFKai-SB"/>
        </w:rPr>
        <w:t xml:space="preserve"> -xml</w:t>
      </w:r>
      <w:r w:rsidRPr="00323979">
        <w:rPr>
          <w:rFonts w:eastAsia="DFKai-SB"/>
        </w:rPr>
        <w:t>函數調用</w:t>
      </w:r>
      <w:r w:rsidRPr="00323979">
        <w:rPr>
          <w:rFonts w:eastAsia="DFKai-SB"/>
        </w:rPr>
        <w:t xml:space="preserve"> -</w:t>
      </w:r>
    </w:p>
    <w:p w14:paraId="3D846294" w14:textId="77777777" w:rsidR="003166B8" w:rsidRPr="00323979" w:rsidRDefault="003166B8" w:rsidP="003166B8">
      <w:pPr>
        <w:rPr>
          <w:rFonts w:eastAsia="DFKai-SB"/>
        </w:rPr>
      </w:pPr>
      <w:r w:rsidRPr="00323979">
        <w:rPr>
          <w:rFonts w:eastAsia="DFKai-SB"/>
        </w:rPr>
        <w:t>準備熟悉功能，學習如何編輯它們，並創建自己的功能！</w:t>
      </w:r>
    </w:p>
    <w:p w14:paraId="1AC6A607" w14:textId="77777777" w:rsidR="003166B8" w:rsidRPr="00323979" w:rsidRDefault="003166B8" w:rsidP="003166B8">
      <w:pPr>
        <w:rPr>
          <w:rFonts w:eastAsia="DFKai-SB"/>
        </w:rPr>
      </w:pPr>
    </w:p>
    <w:p w14:paraId="51DC2159" w14:textId="77777777" w:rsidR="003166B8" w:rsidRPr="00323979" w:rsidRDefault="003166B8" w:rsidP="003166B8">
      <w:pPr>
        <w:numPr>
          <w:ilvl w:val="0"/>
          <w:numId w:val="212"/>
        </w:numPr>
        <w:spacing w:before="240"/>
        <w:rPr>
          <w:rFonts w:eastAsia="DFKai-SB"/>
        </w:rPr>
      </w:pPr>
      <w:r w:rsidRPr="00323979">
        <w:rPr>
          <w:rFonts w:eastAsia="DFKai-SB"/>
        </w:rPr>
        <w:t>Playing with Notes</w:t>
      </w:r>
      <w:r w:rsidRPr="00323979">
        <w:rPr>
          <w:rFonts w:eastAsia="DFKai-SB"/>
        </w:rPr>
        <w:t xml:space="preserve">　照著筆記撥放音樂</w:t>
      </w:r>
    </w:p>
    <w:p w14:paraId="04F84620" w14:textId="77777777" w:rsidR="003166B8" w:rsidRPr="00323979" w:rsidRDefault="003166B8" w:rsidP="003166B8">
      <w:pPr>
        <w:numPr>
          <w:ilvl w:val="0"/>
          <w:numId w:val="212"/>
        </w:numPr>
        <w:spacing w:after="240"/>
        <w:rPr>
          <w:rFonts w:eastAsia="DFKai-SB"/>
        </w:rPr>
      </w:pPr>
      <w:r w:rsidRPr="00323979">
        <w:rPr>
          <w:rFonts w:eastAsia="DFKai-SB"/>
        </w:rPr>
        <w:t>(click tabs to see student view)</w:t>
      </w:r>
    </w:p>
    <w:p w14:paraId="43A6F797"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"https://studio.code.org/s/csd6-2018/stage/11/puzzle/6" </w:instrText>
      </w:r>
      <w:r w:rsidRPr="00323979">
        <w:rPr>
          <w:rFonts w:eastAsia="DFKai-SB"/>
        </w:rPr>
        <w:fldChar w:fldCharType="separate"/>
      </w:r>
      <w:r w:rsidRPr="00323979">
        <w:rPr>
          <w:rFonts w:eastAsia="DFKai-SB"/>
          <w:u w:val="single"/>
        </w:rPr>
        <w:t>View on Code Studio</w:t>
      </w:r>
    </w:p>
    <w:bookmarkStart w:id="608" w:name="_kyfokvq77tf0" w:colFirst="0" w:colLast="0"/>
    <w:bookmarkEnd w:id="608"/>
    <w:p w14:paraId="77753E02"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67D8D0FB" w14:textId="77777777" w:rsidR="003166B8" w:rsidRPr="00323979" w:rsidRDefault="003166B8" w:rsidP="003166B8">
      <w:pPr>
        <w:pStyle w:val="Heading1"/>
        <w:keepNext w:val="0"/>
        <w:keepLines w:val="0"/>
        <w:spacing w:before="480"/>
        <w:rPr>
          <w:rFonts w:eastAsia="DFKai-SB"/>
          <w:b/>
          <w:sz w:val="46"/>
          <w:szCs w:val="46"/>
        </w:rPr>
      </w:pPr>
      <w:bookmarkStart w:id="609" w:name="_k2k3qcovbaep" w:colFirst="0" w:colLast="0"/>
      <w:bookmarkEnd w:id="609"/>
      <w:r w:rsidRPr="00323979">
        <w:rPr>
          <w:rFonts w:eastAsia="DFKai-SB"/>
          <w:b/>
          <w:sz w:val="46"/>
          <w:szCs w:val="46"/>
        </w:rPr>
        <w:t>Piano Notes</w:t>
      </w:r>
      <w:r w:rsidRPr="00323979">
        <w:rPr>
          <w:rFonts w:eastAsia="DFKai-SB"/>
          <w:b/>
          <w:sz w:val="46"/>
          <w:szCs w:val="46"/>
        </w:rPr>
        <w:t>鋼琴筆記</w:t>
      </w:r>
    </w:p>
    <w:p w14:paraId="03D60993" w14:textId="77777777" w:rsidR="003166B8" w:rsidRPr="00323979" w:rsidRDefault="003166B8" w:rsidP="003166B8">
      <w:pPr>
        <w:rPr>
          <w:rFonts w:eastAsia="DFKai-SB"/>
        </w:rPr>
      </w:pPr>
      <w:r w:rsidRPr="00323979">
        <w:rPr>
          <w:rFonts w:eastAsia="DFKai-SB"/>
        </w:rPr>
        <w:t>This is the same piano that you saw at the beginning of the lesson, but there are some bugs!</w:t>
      </w:r>
    </w:p>
    <w:p w14:paraId="4539FE74" w14:textId="77777777" w:rsidR="003166B8" w:rsidRPr="00323979" w:rsidRDefault="003166B8" w:rsidP="003166B8">
      <w:pPr>
        <w:rPr>
          <w:rFonts w:eastAsia="DFKai-SB"/>
        </w:rPr>
      </w:pPr>
      <w:r w:rsidRPr="00323979">
        <w:rPr>
          <w:rFonts w:eastAsia="DFKai-SB"/>
        </w:rPr>
        <w:t>這是你在課程開始時看到的同一架鋼琴，但也有一些錯誤！</w:t>
      </w:r>
    </w:p>
    <w:p w14:paraId="5CE38EDE" w14:textId="77777777" w:rsidR="003166B8" w:rsidRPr="00323979" w:rsidRDefault="003166B8" w:rsidP="003166B8">
      <w:pPr>
        <w:pStyle w:val="Heading1"/>
        <w:keepNext w:val="0"/>
        <w:keepLines w:val="0"/>
        <w:spacing w:before="480"/>
        <w:rPr>
          <w:rFonts w:eastAsia="DFKai-SB"/>
          <w:b/>
          <w:sz w:val="46"/>
          <w:szCs w:val="46"/>
        </w:rPr>
      </w:pPr>
      <w:bookmarkStart w:id="610" w:name="_qspseuhx9znc" w:colFirst="0" w:colLast="0"/>
      <w:bookmarkEnd w:id="610"/>
      <w:r w:rsidRPr="00323979">
        <w:rPr>
          <w:rFonts w:eastAsia="DFKai-SB"/>
          <w:b/>
          <w:sz w:val="46"/>
          <w:szCs w:val="46"/>
        </w:rPr>
        <w:lastRenderedPageBreak/>
        <w:t>Do this</w:t>
      </w:r>
      <w:r w:rsidRPr="00323979">
        <w:rPr>
          <w:rFonts w:eastAsia="DFKai-SB"/>
          <w:b/>
          <w:sz w:val="46"/>
          <w:szCs w:val="46"/>
        </w:rPr>
        <w:t>做這個</w:t>
      </w:r>
    </w:p>
    <w:p w14:paraId="20ECB59D" w14:textId="77777777" w:rsidR="003166B8" w:rsidRPr="00323979" w:rsidRDefault="003166B8" w:rsidP="003166B8">
      <w:pPr>
        <w:numPr>
          <w:ilvl w:val="0"/>
          <w:numId w:val="210"/>
        </w:numPr>
        <w:spacing w:before="240" w:after="240"/>
        <w:rPr>
          <w:rFonts w:eastAsia="DFKai-SB"/>
        </w:rPr>
      </w:pPr>
      <w:r w:rsidRPr="00323979">
        <w:rPr>
          <w:rFonts w:eastAsia="DFKai-SB"/>
        </w:rPr>
        <w:t>Edit the code so that all keys are using a</w:t>
      </w:r>
      <w:hyperlink r:id="rId358">
        <w:r w:rsidRPr="00323979">
          <w:rPr>
            <w:rFonts w:eastAsia="DFKai-SB"/>
          </w:rPr>
          <w:t xml:space="preserve"> </w:t>
        </w:r>
      </w:hyperlink>
      <w:hyperlink r:id="rId359">
        <w:r w:rsidRPr="00323979">
          <w:rPr>
            <w:rFonts w:eastAsia="DFKai-SB"/>
            <w:u w:val="single"/>
            <w:shd w:val="clear" w:color="auto" w:fill="F78183"/>
          </w:rPr>
          <w:t>buzzer.note()</w:t>
        </w:r>
      </w:hyperlink>
      <w:r w:rsidRPr="00323979">
        <w:rPr>
          <w:rFonts w:eastAsia="DFKai-SB"/>
        </w:rPr>
        <w:t xml:space="preserve"> block to play the corresponding note.</w:t>
      </w:r>
    </w:p>
    <w:p w14:paraId="34000F25"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編輯代碼，以便所有鍵都使用</w:t>
      </w:r>
      <w:r w:rsidRPr="00323979">
        <w:rPr>
          <w:rFonts w:eastAsia="DFKai-SB"/>
        </w:rPr>
        <w:t>buzzer.note</w:t>
      </w:r>
      <w:r w:rsidRPr="00323979">
        <w:rPr>
          <w:rFonts w:eastAsia="DFKai-SB"/>
        </w:rPr>
        <w:t>（）塊來播放相應的音符。</w:t>
      </w:r>
    </w:p>
    <w:p w14:paraId="0151C062" w14:textId="77777777" w:rsidR="003166B8" w:rsidRPr="00323979" w:rsidRDefault="003166B8" w:rsidP="003166B8">
      <w:pPr>
        <w:numPr>
          <w:ilvl w:val="0"/>
          <w:numId w:val="210"/>
        </w:numPr>
        <w:spacing w:before="240" w:after="240"/>
        <w:rPr>
          <w:rFonts w:eastAsia="DFKai-SB"/>
        </w:rPr>
      </w:pPr>
      <w:r w:rsidRPr="00323979">
        <w:rPr>
          <w:rFonts w:eastAsia="DFKai-SB"/>
        </w:rPr>
        <w:t>Make sure that all the values passed in to</w:t>
      </w:r>
      <w:hyperlink r:id="rId360">
        <w:r w:rsidRPr="00323979">
          <w:rPr>
            <w:rFonts w:eastAsia="DFKai-SB"/>
          </w:rPr>
          <w:t xml:space="preserve"> </w:t>
        </w:r>
      </w:hyperlink>
      <w:hyperlink r:id="rId361">
        <w:r w:rsidRPr="00323979">
          <w:rPr>
            <w:rFonts w:eastAsia="DFKai-SB"/>
            <w:u w:val="single"/>
            <w:shd w:val="clear" w:color="auto" w:fill="F78183"/>
          </w:rPr>
          <w:t>buzzer.note()</w:t>
        </w:r>
      </w:hyperlink>
      <w:r w:rsidRPr="00323979">
        <w:rPr>
          <w:rFonts w:eastAsia="DFKai-SB"/>
        </w:rPr>
        <w:t xml:space="preserve"> are notes, and not frequencies.</w:t>
      </w:r>
    </w:p>
    <w:p w14:paraId="384E1D15" w14:textId="77777777" w:rsidR="003166B8" w:rsidRPr="00323979" w:rsidRDefault="003166B8" w:rsidP="003166B8">
      <w:pPr>
        <w:spacing w:before="240" w:after="240"/>
        <w:ind w:left="720"/>
        <w:rPr>
          <w:rFonts w:eastAsia="DFKai-SB"/>
        </w:rPr>
      </w:pPr>
      <w:r w:rsidRPr="00323979">
        <w:rPr>
          <w:rFonts w:eastAsia="DFKai-SB"/>
        </w:rPr>
        <w:t>確保傳入</w:t>
      </w:r>
      <w:r w:rsidRPr="00323979">
        <w:rPr>
          <w:rFonts w:eastAsia="DFKai-SB"/>
        </w:rPr>
        <w:t>buzzer.note</w:t>
      </w:r>
      <w:r w:rsidRPr="00323979">
        <w:rPr>
          <w:rFonts w:eastAsia="DFKai-SB"/>
        </w:rPr>
        <w:t>（）的所有值都是註釋，而不是頻率。</w:t>
      </w:r>
    </w:p>
    <w:p w14:paraId="27BE9249" w14:textId="77777777" w:rsidR="003166B8" w:rsidRPr="00323979" w:rsidRDefault="003166B8" w:rsidP="003166B8">
      <w:pPr>
        <w:rPr>
          <w:rFonts w:eastAsia="DFKai-SB"/>
        </w:rPr>
      </w:pPr>
      <w:r w:rsidRPr="00323979">
        <w:rPr>
          <w:rFonts w:eastAsia="DFKai-SB"/>
          <w:i/>
        </w:rPr>
        <w:t>Hint: Remember to put quotes around the notes! e.g</w:t>
      </w:r>
      <w:hyperlink r:id="rId362">
        <w:r w:rsidRPr="00323979">
          <w:rPr>
            <w:rFonts w:eastAsia="DFKai-SB"/>
            <w:i/>
          </w:rPr>
          <w:t xml:space="preserve"> </w:t>
        </w:r>
      </w:hyperlink>
      <w:hyperlink r:id="rId363">
        <w:r w:rsidRPr="00323979">
          <w:rPr>
            <w:rFonts w:eastAsia="DFKai-SB"/>
            <w:i/>
            <w:u w:val="single"/>
            <w:shd w:val="clear" w:color="auto" w:fill="F78183"/>
          </w:rPr>
          <w:t>buzzer.note("A4", 100);</w:t>
        </w:r>
      </w:hyperlink>
    </w:p>
    <w:p w14:paraId="54FECFC9" w14:textId="77777777" w:rsidR="003166B8" w:rsidRPr="00323979" w:rsidRDefault="003166B8" w:rsidP="003166B8">
      <w:pPr>
        <w:rPr>
          <w:rFonts w:eastAsia="DFKai-SB"/>
        </w:rPr>
      </w:pPr>
      <w:r w:rsidRPr="00323979">
        <w:rPr>
          <w:rFonts w:eastAsia="DFKai-SB"/>
        </w:rPr>
        <w:t>提示：記得在筆記周圍加上引號！</w:t>
      </w:r>
      <w:r w:rsidRPr="00323979">
        <w:rPr>
          <w:rFonts w:eastAsia="DFKai-SB"/>
        </w:rPr>
        <w:t xml:space="preserve"> </w:t>
      </w:r>
      <w:r w:rsidRPr="00323979">
        <w:rPr>
          <w:rFonts w:eastAsia="DFKai-SB"/>
        </w:rPr>
        <w:t>例如</w:t>
      </w:r>
      <w:r w:rsidRPr="00323979">
        <w:rPr>
          <w:rFonts w:eastAsia="DFKai-SB"/>
        </w:rPr>
        <w:t>buzzer.note</w:t>
      </w:r>
      <w:r w:rsidRPr="00323979">
        <w:rPr>
          <w:rFonts w:eastAsia="DFKai-SB"/>
        </w:rPr>
        <w:t>（</w:t>
      </w:r>
      <w:r w:rsidRPr="00323979">
        <w:rPr>
          <w:rFonts w:eastAsia="DFKai-SB"/>
        </w:rPr>
        <w:t>“A4”</w:t>
      </w:r>
      <w:r w:rsidRPr="00323979">
        <w:rPr>
          <w:rFonts w:eastAsia="DFKai-SB"/>
        </w:rPr>
        <w:t>，</w:t>
      </w:r>
      <w:r w:rsidRPr="00323979">
        <w:rPr>
          <w:rFonts w:eastAsia="DFKai-SB"/>
        </w:rPr>
        <w:t>100</w:t>
      </w:r>
      <w:r w:rsidRPr="00323979">
        <w:rPr>
          <w:rFonts w:eastAsia="DFKai-SB"/>
        </w:rPr>
        <w:t>）</w:t>
      </w:r>
      <w:r w:rsidRPr="00323979">
        <w:rPr>
          <w:rFonts w:eastAsia="DFKai-SB"/>
        </w:rPr>
        <w:t>;</w:t>
      </w:r>
    </w:p>
    <w:p w14:paraId="4E7646FB"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"https://docs.code.org/applab/buzzer.note/" </w:instrText>
      </w:r>
      <w:r w:rsidRPr="00323979">
        <w:rPr>
          <w:rFonts w:eastAsia="DFKai-SB"/>
        </w:rPr>
        <w:fldChar w:fldCharType="separate"/>
      </w:r>
    </w:p>
    <w:p w14:paraId="2A8DF9C8" w14:textId="77777777" w:rsidR="003166B8" w:rsidRPr="00323979" w:rsidRDefault="003166B8" w:rsidP="003166B8">
      <w:pPr>
        <w:numPr>
          <w:ilvl w:val="0"/>
          <w:numId w:val="213"/>
        </w:numPr>
        <w:spacing w:before="240"/>
        <w:rPr>
          <w:rFonts w:eastAsia="DFKai-SB"/>
        </w:rPr>
      </w:pPr>
      <w:r w:rsidRPr="00323979">
        <w:rPr>
          <w:rFonts w:eastAsia="DFKai-SB"/>
        </w:rPr>
        <w:fldChar w:fldCharType="end"/>
      </w:r>
      <w:r w:rsidRPr="00323979">
        <w:rPr>
          <w:rFonts w:eastAsia="DFKai-SB"/>
        </w:rPr>
        <w:t>Modifying Arrays</w:t>
      </w:r>
      <w:r w:rsidRPr="00323979">
        <w:rPr>
          <w:rFonts w:eastAsia="DFKai-SB"/>
        </w:rPr>
        <w:t>修改陣列</w:t>
      </w:r>
    </w:p>
    <w:p w14:paraId="23B42508" w14:textId="77777777" w:rsidR="003166B8" w:rsidRPr="00323979" w:rsidRDefault="003166B8" w:rsidP="003166B8">
      <w:pPr>
        <w:numPr>
          <w:ilvl w:val="0"/>
          <w:numId w:val="213"/>
        </w:numPr>
        <w:spacing w:after="240"/>
        <w:rPr>
          <w:rFonts w:eastAsia="DFKai-SB"/>
        </w:rPr>
      </w:pPr>
      <w:r w:rsidRPr="00323979">
        <w:rPr>
          <w:rFonts w:eastAsia="DFKai-SB"/>
        </w:rPr>
        <w:fldChar w:fldCharType="begin"/>
      </w:r>
      <w:r w:rsidRPr="00323979">
        <w:rPr>
          <w:rFonts w:eastAsia="DFKai-SB"/>
        </w:rPr>
        <w:instrText xml:space="preserve"> HYPERLINK "https://curriculum.code.org/csd-18/unit6/11/#level-expando-11-7-sfmd" </w:instrText>
      </w:r>
      <w:r w:rsidRPr="00323979">
        <w:rPr>
          <w:rFonts w:eastAsia="DFKai-SB"/>
        </w:rPr>
        <w:fldChar w:fldCharType="separate"/>
      </w:r>
      <w:r w:rsidRPr="00323979">
        <w:rPr>
          <w:rFonts w:eastAsia="DFKai-SB"/>
          <w:u w:val="single"/>
        </w:rPr>
        <w:t>Student Overview</w:t>
      </w:r>
    </w:p>
    <w:p w14:paraId="50FD604C"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"https://studio.code.org/s/csd6-2018/stage/11/puzzle/7" </w:instrText>
      </w:r>
      <w:r w:rsidRPr="00323979">
        <w:rPr>
          <w:rFonts w:eastAsia="DFKai-SB"/>
        </w:rPr>
        <w:fldChar w:fldCharType="separate"/>
      </w:r>
      <w:r w:rsidRPr="00323979">
        <w:rPr>
          <w:rFonts w:eastAsia="DFKai-SB"/>
          <w:u w:val="single"/>
        </w:rPr>
        <w:t>View on Code Studio</w:t>
      </w:r>
    </w:p>
    <w:p w14:paraId="23642CE3" w14:textId="77777777" w:rsidR="003166B8" w:rsidRPr="00323979" w:rsidRDefault="003166B8" w:rsidP="003166B8">
      <w:pPr>
        <w:rPr>
          <w:rFonts w:eastAsia="DFKai-SB"/>
        </w:rPr>
      </w:pPr>
      <w:r w:rsidRPr="00323979">
        <w:rPr>
          <w:rFonts w:eastAsia="DFKai-SB"/>
        </w:rPr>
        <w:fldChar w:fldCharType="end"/>
      </w:r>
      <w:r w:rsidRPr="00323979">
        <w:rPr>
          <w:rFonts w:eastAsia="DFKai-SB"/>
        </w:rPr>
        <w:t xml:space="preserve">Today you’re going to learn how to use and create </w:t>
      </w:r>
      <w:r w:rsidRPr="00323979">
        <w:rPr>
          <w:rFonts w:eastAsia="DFKai-SB"/>
          <w:b/>
        </w:rPr>
        <w:t>functions</w:t>
      </w:r>
      <w:r w:rsidRPr="00323979">
        <w:rPr>
          <w:rFonts w:eastAsia="DFKai-SB"/>
        </w:rPr>
        <w:t>.</w:t>
      </w:r>
    </w:p>
    <w:p w14:paraId="551ABBCF" w14:textId="77777777" w:rsidR="003166B8" w:rsidRPr="00323979" w:rsidRDefault="003166B8" w:rsidP="003166B8">
      <w:pPr>
        <w:rPr>
          <w:rFonts w:eastAsia="DFKai-SB"/>
        </w:rPr>
      </w:pPr>
      <w:r w:rsidRPr="00323979">
        <w:rPr>
          <w:rFonts w:eastAsia="DFKai-SB"/>
        </w:rPr>
        <w:t>Creating a function lets you make your own blocks! There are two parts to a function:</w:t>
      </w:r>
    </w:p>
    <w:p w14:paraId="7DA3C8A4" w14:textId="77777777" w:rsidR="003166B8" w:rsidRPr="00323979" w:rsidRDefault="003166B8" w:rsidP="003166B8">
      <w:pPr>
        <w:rPr>
          <w:rFonts w:eastAsia="DFKai-SB"/>
        </w:rPr>
      </w:pPr>
      <w:r w:rsidRPr="00323979">
        <w:rPr>
          <w:rFonts w:eastAsia="DFKai-SB"/>
        </w:rPr>
        <w:t>Making a newly named block that has all of the code you want to run inside of it. -xml of function definition-</w:t>
      </w:r>
    </w:p>
    <w:p w14:paraId="0F55309F" w14:textId="77777777" w:rsidR="003166B8" w:rsidRPr="00323979" w:rsidRDefault="003166B8" w:rsidP="003166B8">
      <w:pPr>
        <w:rPr>
          <w:rFonts w:eastAsia="DFKai-SB"/>
        </w:rPr>
      </w:pPr>
      <w:r w:rsidRPr="00323979">
        <w:rPr>
          <w:rFonts w:eastAsia="DFKai-SB"/>
        </w:rPr>
        <w:t>The single green block itself that you use, or call, to run the function you created. -xml of function call-</w:t>
      </w:r>
    </w:p>
    <w:p w14:paraId="5236ECBF" w14:textId="77777777" w:rsidR="003166B8" w:rsidRPr="00323979" w:rsidRDefault="003166B8" w:rsidP="003166B8">
      <w:pPr>
        <w:rPr>
          <w:rFonts w:eastAsia="DFKai-SB"/>
        </w:rPr>
      </w:pPr>
      <w:r w:rsidRPr="00323979">
        <w:rPr>
          <w:rFonts w:eastAsia="DFKai-SB"/>
        </w:rPr>
        <w:t>Prepare to get familiar with functions, learn how to edit them, and create your own!</w:t>
      </w:r>
    </w:p>
    <w:p w14:paraId="202542F1" w14:textId="77777777" w:rsidR="003166B8" w:rsidRPr="00323979" w:rsidRDefault="003166B8" w:rsidP="003166B8">
      <w:pPr>
        <w:rPr>
          <w:rFonts w:eastAsia="DFKai-SB"/>
        </w:rPr>
      </w:pPr>
      <w:r w:rsidRPr="00323979">
        <w:rPr>
          <w:rFonts w:eastAsia="DFKai-SB"/>
        </w:rPr>
        <w:t>今天，您將學習如何使用和創建功能。</w:t>
      </w:r>
    </w:p>
    <w:p w14:paraId="5085CC13" w14:textId="77777777" w:rsidR="003166B8" w:rsidRPr="00323979" w:rsidRDefault="003166B8" w:rsidP="003166B8">
      <w:pPr>
        <w:rPr>
          <w:rFonts w:eastAsia="DFKai-SB"/>
        </w:rPr>
      </w:pPr>
      <w:r w:rsidRPr="00323979">
        <w:rPr>
          <w:rFonts w:eastAsia="DFKai-SB"/>
        </w:rPr>
        <w:t>創建一個函數可以讓你自己創建塊！</w:t>
      </w:r>
      <w:r w:rsidRPr="00323979">
        <w:rPr>
          <w:rFonts w:eastAsia="DFKai-SB"/>
        </w:rPr>
        <w:t xml:space="preserve"> </w:t>
      </w:r>
      <w:r w:rsidRPr="00323979">
        <w:rPr>
          <w:rFonts w:eastAsia="DFKai-SB"/>
        </w:rPr>
        <w:t>功能分為兩部分：</w:t>
      </w:r>
    </w:p>
    <w:p w14:paraId="37F2DB68" w14:textId="77777777" w:rsidR="003166B8" w:rsidRPr="00323979" w:rsidRDefault="003166B8" w:rsidP="003166B8">
      <w:pPr>
        <w:rPr>
          <w:rFonts w:eastAsia="DFKai-SB"/>
        </w:rPr>
      </w:pPr>
      <w:r w:rsidRPr="00323979">
        <w:rPr>
          <w:rFonts w:eastAsia="DFKai-SB"/>
        </w:rPr>
        <w:t>創建一個新命名的塊，其中包含您要在其中運行的所有代碼。</w:t>
      </w:r>
      <w:r w:rsidRPr="00323979">
        <w:rPr>
          <w:rFonts w:eastAsia="DFKai-SB"/>
        </w:rPr>
        <w:t xml:space="preserve"> -xml</w:t>
      </w:r>
      <w:r w:rsidRPr="00323979">
        <w:rPr>
          <w:rFonts w:eastAsia="DFKai-SB"/>
        </w:rPr>
        <w:t>的函數定義</w:t>
      </w:r>
      <w:r w:rsidRPr="00323979">
        <w:rPr>
          <w:rFonts w:eastAsia="DFKai-SB"/>
        </w:rPr>
        <w:t xml:space="preserve"> -</w:t>
      </w:r>
    </w:p>
    <w:p w14:paraId="7AD7EAD6" w14:textId="77777777" w:rsidR="003166B8" w:rsidRPr="00323979" w:rsidRDefault="003166B8" w:rsidP="003166B8">
      <w:pPr>
        <w:rPr>
          <w:rFonts w:eastAsia="DFKai-SB"/>
        </w:rPr>
      </w:pPr>
      <w:r w:rsidRPr="00323979">
        <w:rPr>
          <w:rFonts w:eastAsia="DFKai-SB"/>
        </w:rPr>
        <w:t>您使用或調用的單個綠色塊本身，用於運行您創建的功能。</w:t>
      </w:r>
      <w:r w:rsidRPr="00323979">
        <w:rPr>
          <w:rFonts w:eastAsia="DFKai-SB"/>
        </w:rPr>
        <w:t xml:space="preserve"> -xml</w:t>
      </w:r>
      <w:r w:rsidRPr="00323979">
        <w:rPr>
          <w:rFonts w:eastAsia="DFKai-SB"/>
        </w:rPr>
        <w:t>函數調用</w:t>
      </w:r>
      <w:r w:rsidRPr="00323979">
        <w:rPr>
          <w:rFonts w:eastAsia="DFKai-SB"/>
        </w:rPr>
        <w:t xml:space="preserve"> -</w:t>
      </w:r>
      <w:r w:rsidRPr="00323979">
        <w:rPr>
          <w:rFonts w:eastAsia="DFKai-SB"/>
        </w:rPr>
        <w:t>準備熟悉功能，學習如何編輯它們，並創建自己的功能！</w:t>
      </w:r>
    </w:p>
    <w:p w14:paraId="48590D93" w14:textId="77777777" w:rsidR="003166B8" w:rsidRPr="00323979" w:rsidRDefault="003166B8" w:rsidP="003166B8">
      <w:pPr>
        <w:rPr>
          <w:rFonts w:eastAsia="DFKai-SB"/>
        </w:rPr>
      </w:pPr>
    </w:p>
    <w:p w14:paraId="1B6AA7BB" w14:textId="77777777" w:rsidR="003166B8" w:rsidRPr="00323979" w:rsidRDefault="003166B8" w:rsidP="003166B8">
      <w:pPr>
        <w:numPr>
          <w:ilvl w:val="0"/>
          <w:numId w:val="228"/>
        </w:numPr>
        <w:spacing w:before="240"/>
        <w:rPr>
          <w:rFonts w:eastAsia="DFKai-SB"/>
        </w:rPr>
      </w:pPr>
      <w:r w:rsidRPr="00323979">
        <w:rPr>
          <w:rFonts w:eastAsia="DFKai-SB"/>
        </w:rPr>
        <w:t>Musical Arrays</w:t>
      </w:r>
      <w:r w:rsidRPr="00323979">
        <w:rPr>
          <w:rFonts w:eastAsia="DFKai-SB"/>
        </w:rPr>
        <w:t>音樂陣列</w:t>
      </w:r>
    </w:p>
    <w:p w14:paraId="65B176EA" w14:textId="77777777" w:rsidR="003166B8" w:rsidRPr="00323979" w:rsidRDefault="003166B8" w:rsidP="003166B8">
      <w:pPr>
        <w:numPr>
          <w:ilvl w:val="0"/>
          <w:numId w:val="228"/>
        </w:numPr>
        <w:spacing w:after="240"/>
        <w:rPr>
          <w:rFonts w:eastAsia="DFKai-SB"/>
        </w:rPr>
      </w:pPr>
      <w:r w:rsidRPr="00323979">
        <w:rPr>
          <w:rFonts w:eastAsia="DFKai-SB"/>
        </w:rPr>
        <w:t>(click tabs to see student view)</w:t>
      </w:r>
    </w:p>
    <w:p w14:paraId="642BE1DF"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"https://studio.code.org/s/csd6-2018/stage/11/puzzle/8" </w:instrText>
      </w:r>
      <w:r w:rsidRPr="00323979">
        <w:rPr>
          <w:rFonts w:eastAsia="DFKai-SB"/>
        </w:rPr>
        <w:fldChar w:fldCharType="separate"/>
      </w:r>
      <w:r w:rsidRPr="00323979">
        <w:rPr>
          <w:rFonts w:eastAsia="DFKai-SB"/>
          <w:u w:val="single"/>
        </w:rPr>
        <w:t>View on Code Studio</w:t>
      </w:r>
    </w:p>
    <w:bookmarkStart w:id="611" w:name="_ei43tlhcom5f" w:colFirst="0" w:colLast="0"/>
    <w:bookmarkEnd w:id="611"/>
    <w:p w14:paraId="0285135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46429BBC" w14:textId="77777777" w:rsidR="003166B8" w:rsidRPr="00323979" w:rsidRDefault="003166B8" w:rsidP="003166B8">
      <w:pPr>
        <w:pStyle w:val="Heading1"/>
        <w:keepNext w:val="0"/>
        <w:keepLines w:val="0"/>
        <w:spacing w:before="480"/>
        <w:rPr>
          <w:rFonts w:eastAsia="DFKai-SB"/>
          <w:b/>
          <w:sz w:val="46"/>
          <w:szCs w:val="46"/>
        </w:rPr>
      </w:pPr>
      <w:bookmarkStart w:id="612" w:name="_wh5udaqw4czf" w:colFirst="0" w:colLast="0"/>
      <w:bookmarkEnd w:id="612"/>
      <w:r w:rsidRPr="00323979">
        <w:rPr>
          <w:rFonts w:eastAsia="DFKai-SB"/>
          <w:b/>
          <w:sz w:val="46"/>
          <w:szCs w:val="46"/>
        </w:rPr>
        <w:lastRenderedPageBreak/>
        <w:t>Piano Panic</w:t>
      </w:r>
      <w:r w:rsidRPr="00323979">
        <w:rPr>
          <w:rFonts w:eastAsia="DFKai-SB"/>
          <w:b/>
          <w:sz w:val="46"/>
          <w:szCs w:val="46"/>
        </w:rPr>
        <w:t>鋼琴練習</w:t>
      </w:r>
    </w:p>
    <w:p w14:paraId="045D5392" w14:textId="77777777" w:rsidR="003166B8" w:rsidRPr="00323979" w:rsidRDefault="003166B8" w:rsidP="003166B8">
      <w:pPr>
        <w:rPr>
          <w:rFonts w:eastAsia="DFKai-SB"/>
        </w:rPr>
      </w:pPr>
      <w:r w:rsidRPr="00323979">
        <w:rPr>
          <w:rFonts w:eastAsia="DFKai-SB"/>
        </w:rPr>
        <w:t>So far you’ve just been using the elements of an array. Now, you're going to change what's inside the array.</w:t>
      </w:r>
    </w:p>
    <w:p w14:paraId="0B5BAB1C" w14:textId="77777777" w:rsidR="003166B8" w:rsidRPr="00323979" w:rsidRDefault="003166B8" w:rsidP="003166B8">
      <w:pPr>
        <w:rPr>
          <w:rFonts w:eastAsia="DFKai-SB"/>
        </w:rPr>
      </w:pPr>
      <w:r w:rsidRPr="00323979">
        <w:rPr>
          <w:rFonts w:eastAsia="DFKai-SB"/>
        </w:rPr>
        <w:t>Our good friend the piano is back, except now it plays notes from two arrays: notes, which holds natural notes (C, D, E, F, G, A, B), and sharpNotes, which holds sharp notes (C#, D#, F#, G#, A#).</w:t>
      </w:r>
    </w:p>
    <w:p w14:paraId="56C004F2" w14:textId="77777777" w:rsidR="003166B8" w:rsidRPr="00323979" w:rsidRDefault="003166B8" w:rsidP="003166B8">
      <w:pPr>
        <w:rPr>
          <w:rFonts w:eastAsia="DFKai-SB"/>
        </w:rPr>
      </w:pPr>
      <w:r w:rsidRPr="00323979">
        <w:rPr>
          <w:rFonts w:eastAsia="DFKai-SB"/>
        </w:rPr>
        <w:t>到目前為止，您剛剛使用了數組的元素。</w:t>
      </w:r>
      <w:r w:rsidRPr="00323979">
        <w:rPr>
          <w:rFonts w:eastAsia="DFKai-SB"/>
        </w:rPr>
        <w:t xml:space="preserve"> </w:t>
      </w:r>
      <w:r w:rsidRPr="00323979">
        <w:rPr>
          <w:rFonts w:eastAsia="DFKai-SB"/>
        </w:rPr>
        <w:t>現在，您將要更改數組中的內容。</w:t>
      </w:r>
    </w:p>
    <w:p w14:paraId="1F8AA576" w14:textId="77777777" w:rsidR="003166B8" w:rsidRPr="00323979" w:rsidRDefault="003166B8" w:rsidP="003166B8">
      <w:pPr>
        <w:rPr>
          <w:rFonts w:eastAsia="DFKai-SB"/>
        </w:rPr>
      </w:pPr>
    </w:p>
    <w:p w14:paraId="24FA68C6" w14:textId="77777777" w:rsidR="003166B8" w:rsidRPr="00323979" w:rsidRDefault="003166B8" w:rsidP="003166B8">
      <w:pPr>
        <w:rPr>
          <w:rFonts w:eastAsia="DFKai-SB"/>
        </w:rPr>
      </w:pPr>
      <w:r w:rsidRPr="00323979">
        <w:rPr>
          <w:rFonts w:eastAsia="DFKai-SB"/>
        </w:rPr>
        <w:t>我們的好朋友鋼琴回來了，除了它現在播放兩個陣列的音符：音符，其中包含自然音符（</w:t>
      </w:r>
      <w:r w:rsidRPr="00323979">
        <w:rPr>
          <w:rFonts w:eastAsia="DFKai-SB"/>
        </w:rPr>
        <w:t>C</w:t>
      </w:r>
      <w:r w:rsidRPr="00323979">
        <w:rPr>
          <w:rFonts w:eastAsia="DFKai-SB"/>
        </w:rPr>
        <w:t>，</w:t>
      </w:r>
      <w:r w:rsidRPr="00323979">
        <w:rPr>
          <w:rFonts w:eastAsia="DFKai-SB"/>
        </w:rPr>
        <w:t>D</w:t>
      </w:r>
      <w:r w:rsidRPr="00323979">
        <w:rPr>
          <w:rFonts w:eastAsia="DFKai-SB"/>
        </w:rPr>
        <w:t>，</w:t>
      </w:r>
      <w:r w:rsidRPr="00323979">
        <w:rPr>
          <w:rFonts w:eastAsia="DFKai-SB"/>
        </w:rPr>
        <w:t>E</w:t>
      </w:r>
      <w:r w:rsidRPr="00323979">
        <w:rPr>
          <w:rFonts w:eastAsia="DFKai-SB"/>
        </w:rPr>
        <w:t>，</w:t>
      </w:r>
      <w:r w:rsidRPr="00323979">
        <w:rPr>
          <w:rFonts w:eastAsia="DFKai-SB"/>
        </w:rPr>
        <w:t>F</w:t>
      </w:r>
      <w:r w:rsidRPr="00323979">
        <w:rPr>
          <w:rFonts w:eastAsia="DFKai-SB"/>
        </w:rPr>
        <w:t>，</w:t>
      </w:r>
      <w:r w:rsidRPr="00323979">
        <w:rPr>
          <w:rFonts w:eastAsia="DFKai-SB"/>
        </w:rPr>
        <w:t>G</w:t>
      </w:r>
      <w:r w:rsidRPr="00323979">
        <w:rPr>
          <w:rFonts w:eastAsia="DFKai-SB"/>
        </w:rPr>
        <w:t>，</w:t>
      </w:r>
      <w:r w:rsidRPr="00323979">
        <w:rPr>
          <w:rFonts w:eastAsia="DFKai-SB"/>
        </w:rPr>
        <w:t>A</w:t>
      </w:r>
      <w:r w:rsidRPr="00323979">
        <w:rPr>
          <w:rFonts w:eastAsia="DFKai-SB"/>
        </w:rPr>
        <w:t>，</w:t>
      </w:r>
      <w:r w:rsidRPr="00323979">
        <w:rPr>
          <w:rFonts w:eastAsia="DFKai-SB"/>
        </w:rPr>
        <w:t>B</w:t>
      </w:r>
      <w:r w:rsidRPr="00323979">
        <w:rPr>
          <w:rFonts w:eastAsia="DFKai-SB"/>
        </w:rPr>
        <w:t>）和</w:t>
      </w:r>
      <w:r w:rsidRPr="00323979">
        <w:rPr>
          <w:rFonts w:eastAsia="DFKai-SB"/>
        </w:rPr>
        <w:t>sharpNotes</w:t>
      </w:r>
      <w:r w:rsidRPr="00323979">
        <w:rPr>
          <w:rFonts w:eastAsia="DFKai-SB"/>
        </w:rPr>
        <w:t>，它們具有清晰音符（</w:t>
      </w:r>
      <w:r w:rsidRPr="00323979">
        <w:rPr>
          <w:rFonts w:eastAsia="DFKai-SB"/>
        </w:rPr>
        <w:t>C</w:t>
      </w:r>
      <w:r w:rsidRPr="00323979">
        <w:rPr>
          <w:rFonts w:eastAsia="DFKai-SB"/>
        </w:rPr>
        <w:t>＃，</w:t>
      </w:r>
      <w:r w:rsidRPr="00323979">
        <w:rPr>
          <w:rFonts w:eastAsia="DFKai-SB"/>
        </w:rPr>
        <w:t>D</w:t>
      </w:r>
      <w:r w:rsidRPr="00323979">
        <w:rPr>
          <w:rFonts w:eastAsia="DFKai-SB"/>
        </w:rPr>
        <w:t>＃）</w:t>
      </w:r>
      <w:r w:rsidRPr="00323979">
        <w:rPr>
          <w:rFonts w:eastAsia="DFKai-SB"/>
        </w:rPr>
        <w:t xml:space="preserve"> </w:t>
      </w:r>
      <w:r w:rsidRPr="00323979">
        <w:rPr>
          <w:rFonts w:eastAsia="DFKai-SB"/>
        </w:rPr>
        <w:t>，</w:t>
      </w:r>
      <w:r w:rsidRPr="00323979">
        <w:rPr>
          <w:rFonts w:eastAsia="DFKai-SB"/>
        </w:rPr>
        <w:t>F</w:t>
      </w:r>
      <w:r w:rsidRPr="00323979">
        <w:rPr>
          <w:rFonts w:eastAsia="DFKai-SB"/>
        </w:rPr>
        <w:t>＃，</w:t>
      </w:r>
      <w:r w:rsidRPr="00323979">
        <w:rPr>
          <w:rFonts w:eastAsia="DFKai-SB"/>
        </w:rPr>
        <w:t>G</w:t>
      </w:r>
      <w:r w:rsidRPr="00323979">
        <w:rPr>
          <w:rFonts w:eastAsia="DFKai-SB"/>
        </w:rPr>
        <w:t>＃，</w:t>
      </w:r>
      <w:r w:rsidRPr="00323979">
        <w:rPr>
          <w:rFonts w:eastAsia="DFKai-SB"/>
        </w:rPr>
        <w:t>A</w:t>
      </w:r>
      <w:r w:rsidRPr="00323979">
        <w:rPr>
          <w:rFonts w:eastAsia="DFKai-SB"/>
        </w:rPr>
        <w:t>＃）。</w:t>
      </w:r>
    </w:p>
    <w:p w14:paraId="359243A8" w14:textId="77777777" w:rsidR="003166B8" w:rsidRPr="00323979" w:rsidRDefault="003166B8" w:rsidP="003166B8">
      <w:pPr>
        <w:rPr>
          <w:rFonts w:eastAsia="DFKai-SB"/>
        </w:rPr>
      </w:pPr>
    </w:p>
    <w:p w14:paraId="473A41B2" w14:textId="77777777" w:rsidR="003166B8" w:rsidRPr="00323979" w:rsidRDefault="003166B8" w:rsidP="003166B8">
      <w:pPr>
        <w:pStyle w:val="Heading1"/>
        <w:keepNext w:val="0"/>
        <w:keepLines w:val="0"/>
        <w:spacing w:before="480"/>
        <w:rPr>
          <w:rFonts w:eastAsia="DFKai-SB"/>
          <w:b/>
          <w:sz w:val="46"/>
          <w:szCs w:val="46"/>
        </w:rPr>
      </w:pPr>
      <w:bookmarkStart w:id="613" w:name="_bln79fps3c5r" w:colFirst="0" w:colLast="0"/>
      <w:bookmarkEnd w:id="613"/>
      <w:r w:rsidRPr="00323979">
        <w:rPr>
          <w:rFonts w:eastAsia="DFKai-SB"/>
          <w:b/>
          <w:sz w:val="46"/>
          <w:szCs w:val="46"/>
        </w:rPr>
        <w:t>Do this</w:t>
      </w:r>
      <w:r w:rsidRPr="00323979">
        <w:rPr>
          <w:rFonts w:eastAsia="DFKai-SB"/>
          <w:b/>
          <w:sz w:val="46"/>
          <w:szCs w:val="46"/>
        </w:rPr>
        <w:t>做這個</w:t>
      </w:r>
    </w:p>
    <w:p w14:paraId="20F73650" w14:textId="77777777" w:rsidR="003166B8" w:rsidRPr="00323979" w:rsidRDefault="003166B8" w:rsidP="003166B8">
      <w:pPr>
        <w:rPr>
          <w:rFonts w:eastAsia="DFKai-SB"/>
        </w:rPr>
      </w:pPr>
      <w:r w:rsidRPr="00323979">
        <w:rPr>
          <w:rFonts w:eastAsia="DFKai-SB"/>
        </w:rPr>
        <w:t>The sharpNotes array only has one item inside of it right now.</w:t>
      </w:r>
    </w:p>
    <w:p w14:paraId="46EB5D13" w14:textId="77777777" w:rsidR="003166B8" w:rsidRPr="00323979" w:rsidRDefault="003166B8" w:rsidP="003166B8">
      <w:pPr>
        <w:numPr>
          <w:ilvl w:val="0"/>
          <w:numId w:val="223"/>
        </w:numPr>
        <w:spacing w:before="240" w:after="240"/>
        <w:rPr>
          <w:rFonts w:eastAsia="DFKai-SB"/>
        </w:rPr>
      </w:pPr>
      <w:r w:rsidRPr="00323979">
        <w:rPr>
          <w:rFonts w:eastAsia="DFKai-SB"/>
        </w:rPr>
        <w:t>Fix the array so that the sharp keys on the piano can actually play the right note.</w:t>
      </w:r>
    </w:p>
    <w:p w14:paraId="4E5E7CB7" w14:textId="77777777" w:rsidR="003166B8" w:rsidRPr="00323979" w:rsidRDefault="003166B8" w:rsidP="003166B8">
      <w:pPr>
        <w:rPr>
          <w:rFonts w:eastAsia="DFKai-SB"/>
          <w:i/>
        </w:rPr>
      </w:pPr>
      <w:r w:rsidRPr="00323979">
        <w:rPr>
          <w:rFonts w:eastAsia="DFKai-SB"/>
          <w:i/>
        </w:rPr>
        <w:t>Hint: Modifying arrays is much easier in text mode. You can always switch between block and text mode by clicking the button at the top right of your code workspace.</w:t>
      </w:r>
    </w:p>
    <w:p w14:paraId="19E35804" w14:textId="77777777" w:rsidR="003166B8" w:rsidRPr="00323979" w:rsidRDefault="00AB68F6" w:rsidP="003166B8">
      <w:pPr>
        <w:rPr>
          <w:rFonts w:eastAsia="DFKai-SB"/>
        </w:rPr>
      </w:pPr>
      <w:hyperlink r:id="rId364">
        <w:r w:rsidR="003166B8" w:rsidRPr="00323979">
          <w:rPr>
            <w:rFonts w:eastAsia="DFKai-SB"/>
            <w:u w:val="single"/>
          </w:rPr>
          <w:t>View on Code Studio</w:t>
        </w:r>
      </w:hyperlink>
    </w:p>
    <w:p w14:paraId="41B45BA2" w14:textId="77777777" w:rsidR="003166B8" w:rsidRPr="00323979" w:rsidRDefault="003166B8" w:rsidP="003166B8">
      <w:pPr>
        <w:rPr>
          <w:rFonts w:eastAsia="DFKai-SB"/>
        </w:rPr>
      </w:pPr>
    </w:p>
    <w:p w14:paraId="3F2C28F3" w14:textId="77777777" w:rsidR="003166B8" w:rsidRPr="00323979" w:rsidRDefault="003166B8" w:rsidP="003166B8">
      <w:pPr>
        <w:rPr>
          <w:rFonts w:eastAsia="DFKai-SB"/>
        </w:rPr>
      </w:pPr>
      <w:r w:rsidRPr="00323979">
        <w:rPr>
          <w:rFonts w:eastAsia="DFKai-SB"/>
        </w:rPr>
        <w:t>sharpNotes</w:t>
      </w:r>
      <w:r w:rsidRPr="00323979">
        <w:rPr>
          <w:rFonts w:eastAsia="DFKai-SB"/>
        </w:rPr>
        <w:t>數組現在只有一個項目。</w:t>
      </w:r>
    </w:p>
    <w:p w14:paraId="1C2BB69D" w14:textId="77777777" w:rsidR="003166B8" w:rsidRPr="00323979" w:rsidRDefault="003166B8" w:rsidP="003166B8">
      <w:pPr>
        <w:rPr>
          <w:rFonts w:eastAsia="DFKai-SB"/>
        </w:rPr>
      </w:pPr>
      <w:r w:rsidRPr="00323979">
        <w:rPr>
          <w:rFonts w:eastAsia="DFKai-SB"/>
        </w:rPr>
        <w:t>•</w:t>
      </w:r>
      <w:r w:rsidRPr="00323979">
        <w:rPr>
          <w:rFonts w:eastAsia="DFKai-SB"/>
        </w:rPr>
        <w:t>修復陣列，使鋼琴上的尖銳鍵實際上可以播放正確的音符。</w:t>
      </w:r>
    </w:p>
    <w:p w14:paraId="540971B0" w14:textId="77777777" w:rsidR="003166B8" w:rsidRPr="00323979" w:rsidRDefault="003166B8" w:rsidP="003166B8">
      <w:pPr>
        <w:rPr>
          <w:rFonts w:eastAsia="DFKai-SB"/>
        </w:rPr>
      </w:pPr>
    </w:p>
    <w:p w14:paraId="095B3FD0" w14:textId="77777777" w:rsidR="003166B8" w:rsidRPr="00323979" w:rsidRDefault="003166B8" w:rsidP="003166B8">
      <w:pPr>
        <w:rPr>
          <w:rFonts w:eastAsia="DFKai-SB"/>
        </w:rPr>
      </w:pPr>
    </w:p>
    <w:p w14:paraId="0CABBDFF" w14:textId="77777777" w:rsidR="003166B8" w:rsidRPr="00323979" w:rsidRDefault="003166B8" w:rsidP="003166B8">
      <w:pPr>
        <w:rPr>
          <w:rFonts w:eastAsia="DFKai-SB"/>
        </w:rPr>
      </w:pPr>
    </w:p>
    <w:p w14:paraId="33A4924A" w14:textId="77777777" w:rsidR="003166B8" w:rsidRPr="00323979" w:rsidRDefault="003166B8" w:rsidP="003166B8">
      <w:pPr>
        <w:rPr>
          <w:rFonts w:eastAsia="DFKai-SB"/>
        </w:rPr>
      </w:pPr>
      <w:r w:rsidRPr="00323979">
        <w:rPr>
          <w:rFonts w:eastAsia="DFKai-SB"/>
        </w:rPr>
        <w:t>提示：在文本模式下修改數組要容易得多。</w:t>
      </w:r>
      <w:r w:rsidRPr="00323979">
        <w:rPr>
          <w:rFonts w:eastAsia="DFKai-SB"/>
        </w:rPr>
        <w:t xml:space="preserve"> </w:t>
      </w:r>
      <w:r w:rsidRPr="00323979">
        <w:rPr>
          <w:rFonts w:eastAsia="DFKai-SB"/>
        </w:rPr>
        <w:t>您始終可以通過單擊代碼工作區右上角的按鈕在塊模式和文本模式之間切換。</w:t>
      </w:r>
    </w:p>
    <w:p w14:paraId="4B8CF2A1" w14:textId="77777777" w:rsidR="003166B8" w:rsidRPr="00323979" w:rsidRDefault="003166B8" w:rsidP="003166B8">
      <w:pPr>
        <w:rPr>
          <w:rFonts w:eastAsia="DFKai-SB"/>
        </w:rPr>
      </w:pPr>
    </w:p>
    <w:p w14:paraId="7944EAD8" w14:textId="77777777" w:rsidR="003166B8" w:rsidRPr="00323979" w:rsidRDefault="003166B8" w:rsidP="003166B8">
      <w:pPr>
        <w:rPr>
          <w:rFonts w:eastAsia="DFKai-SB"/>
        </w:rPr>
      </w:pPr>
      <w:r w:rsidRPr="00323979">
        <w:rPr>
          <w:rFonts w:eastAsia="DFKai-SB"/>
        </w:rPr>
        <w:t>在</w:t>
      </w:r>
      <w:r w:rsidRPr="00323979">
        <w:rPr>
          <w:rFonts w:eastAsia="DFKai-SB"/>
        </w:rPr>
        <w:t>Code Studio</w:t>
      </w:r>
      <w:r w:rsidRPr="00323979">
        <w:rPr>
          <w:rFonts w:eastAsia="DFKai-SB"/>
        </w:rPr>
        <w:t>上查看</w:t>
      </w:r>
    </w:p>
    <w:p w14:paraId="63F250EF"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"https://studio.code.org/s/csd6-2018/stage/11/puzzle/9" </w:instrText>
      </w:r>
      <w:r w:rsidRPr="00323979">
        <w:rPr>
          <w:rFonts w:eastAsia="DFKai-SB"/>
        </w:rPr>
        <w:fldChar w:fldCharType="separate"/>
      </w:r>
    </w:p>
    <w:bookmarkStart w:id="614" w:name="_qdmoinwceyi8" w:colFirst="0" w:colLast="0"/>
    <w:bookmarkEnd w:id="614"/>
    <w:p w14:paraId="6217D363"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471572C1" w14:textId="77777777" w:rsidR="003166B8" w:rsidRPr="00323979" w:rsidRDefault="003166B8" w:rsidP="003166B8">
      <w:pPr>
        <w:pStyle w:val="Heading1"/>
        <w:keepNext w:val="0"/>
        <w:keepLines w:val="0"/>
        <w:spacing w:before="480"/>
        <w:rPr>
          <w:rFonts w:eastAsia="DFKai-SB"/>
          <w:b/>
          <w:sz w:val="46"/>
          <w:szCs w:val="46"/>
        </w:rPr>
      </w:pPr>
      <w:bookmarkStart w:id="615" w:name="_vn07ciuwrg55" w:colFirst="0" w:colLast="0"/>
      <w:bookmarkEnd w:id="615"/>
      <w:r w:rsidRPr="00323979">
        <w:rPr>
          <w:rFonts w:eastAsia="DFKai-SB"/>
          <w:b/>
          <w:sz w:val="46"/>
          <w:szCs w:val="46"/>
        </w:rPr>
        <w:lastRenderedPageBreak/>
        <w:t>Random Song Generator</w:t>
      </w:r>
      <w:r w:rsidRPr="00323979">
        <w:rPr>
          <w:rFonts w:eastAsia="DFKai-SB"/>
          <w:b/>
          <w:sz w:val="46"/>
          <w:szCs w:val="46"/>
        </w:rPr>
        <w:t>隨機歌曲生成器</w:t>
      </w:r>
      <w:bookmarkStart w:id="616" w:name="_k48ofvkb24o8" w:colFirst="0" w:colLast="0"/>
      <w:bookmarkEnd w:id="616"/>
    </w:p>
    <w:p w14:paraId="1CE01E46" w14:textId="77777777" w:rsidR="003166B8" w:rsidRPr="00323979" w:rsidRDefault="003166B8" w:rsidP="003166B8">
      <w:pPr>
        <w:rPr>
          <w:rFonts w:eastAsia="DFKai-SB"/>
        </w:rPr>
      </w:pPr>
      <w:r w:rsidRPr="00323979">
        <w:rPr>
          <w:rFonts w:eastAsia="DFKai-SB"/>
        </w:rPr>
        <w:t>You're going to make a random song generator. When you press a button, a random note should play. Press it enough times, and you have yourself a beautiful arrangement of bleeps and bloops.</w:t>
      </w:r>
    </w:p>
    <w:p w14:paraId="5CF613D5" w14:textId="77777777" w:rsidR="003166B8" w:rsidRPr="00323979" w:rsidRDefault="003166B8" w:rsidP="003166B8">
      <w:pPr>
        <w:rPr>
          <w:rFonts w:eastAsia="DFKai-SB"/>
        </w:rPr>
      </w:pPr>
      <w:r w:rsidRPr="00323979">
        <w:rPr>
          <w:rFonts w:eastAsia="DFKai-SB"/>
        </w:rPr>
        <w:t>You used</w:t>
      </w:r>
      <w:hyperlink r:id="rId365">
        <w:r w:rsidRPr="00323979">
          <w:rPr>
            <w:rFonts w:eastAsia="DFKai-SB"/>
          </w:rPr>
          <w:t xml:space="preserve"> </w:t>
        </w:r>
      </w:hyperlink>
      <w:hyperlink r:id="rId366">
        <w:r w:rsidRPr="00323979">
          <w:rPr>
            <w:rFonts w:eastAsia="DFKai-SB"/>
            <w:u w:val="single"/>
            <w:shd w:val="clear" w:color="auto" w:fill="FFB74D"/>
          </w:rPr>
          <w:t>randomNumber()</w:t>
        </w:r>
      </w:hyperlink>
      <w:r w:rsidRPr="00323979">
        <w:rPr>
          <w:rFonts w:eastAsia="DFKai-SB"/>
        </w:rPr>
        <w:t xml:space="preserve"> to select an element from an array in the previous lesson, so this should be familiar.</w:t>
      </w:r>
    </w:p>
    <w:p w14:paraId="6763B941" w14:textId="77777777" w:rsidR="003166B8" w:rsidRPr="00323979" w:rsidRDefault="003166B8" w:rsidP="003166B8">
      <w:pPr>
        <w:rPr>
          <w:rFonts w:eastAsia="DFKai-SB"/>
        </w:rPr>
      </w:pPr>
      <w:r w:rsidRPr="00323979">
        <w:rPr>
          <w:rFonts w:eastAsia="DFKai-SB"/>
        </w:rPr>
        <w:t>你要製作一個隨機的歌曲生成器。</w:t>
      </w:r>
      <w:r w:rsidRPr="00323979">
        <w:rPr>
          <w:rFonts w:eastAsia="DFKai-SB"/>
        </w:rPr>
        <w:t xml:space="preserve"> </w:t>
      </w:r>
      <w:r w:rsidRPr="00323979">
        <w:rPr>
          <w:rFonts w:eastAsia="DFKai-SB"/>
        </w:rPr>
        <w:t>按下按鈕時，應播放隨機音符。</w:t>
      </w:r>
      <w:r w:rsidRPr="00323979">
        <w:rPr>
          <w:rFonts w:eastAsia="DFKai-SB"/>
        </w:rPr>
        <w:t xml:space="preserve"> </w:t>
      </w:r>
      <w:r w:rsidRPr="00323979">
        <w:rPr>
          <w:rFonts w:eastAsia="DFKai-SB"/>
        </w:rPr>
        <w:t>按下它足夠的次數，你自己有一個美麗的嗶嗶聲的安排。</w:t>
      </w:r>
    </w:p>
    <w:p w14:paraId="77C6DB83" w14:textId="77777777" w:rsidR="003166B8" w:rsidRPr="00323979" w:rsidRDefault="003166B8" w:rsidP="003166B8">
      <w:pPr>
        <w:rPr>
          <w:rFonts w:eastAsia="DFKai-SB"/>
        </w:rPr>
      </w:pPr>
      <w:r w:rsidRPr="00323979">
        <w:rPr>
          <w:rFonts w:eastAsia="DFKai-SB"/>
        </w:rPr>
        <w:t>您使用</w:t>
      </w:r>
      <w:r w:rsidRPr="00323979">
        <w:rPr>
          <w:rFonts w:eastAsia="DFKai-SB"/>
        </w:rPr>
        <w:t>randomNumber</w:t>
      </w:r>
      <w:r w:rsidRPr="00323979">
        <w:rPr>
          <w:rFonts w:eastAsia="DFKai-SB"/>
        </w:rPr>
        <w:t>（）從上一課中的數組中選擇一個元素，因此這應該是熟悉的。</w:t>
      </w:r>
    </w:p>
    <w:p w14:paraId="22E015D2" w14:textId="77777777" w:rsidR="003166B8" w:rsidRPr="00323979" w:rsidRDefault="003166B8" w:rsidP="003166B8">
      <w:pPr>
        <w:rPr>
          <w:rFonts w:eastAsia="DFKai-SB"/>
        </w:rPr>
      </w:pPr>
    </w:p>
    <w:p w14:paraId="09B1DC0E" w14:textId="77777777" w:rsidR="003166B8" w:rsidRPr="00323979" w:rsidRDefault="003166B8" w:rsidP="003166B8">
      <w:pPr>
        <w:pStyle w:val="Heading1"/>
        <w:keepNext w:val="0"/>
        <w:keepLines w:val="0"/>
        <w:spacing w:before="480"/>
        <w:rPr>
          <w:rFonts w:eastAsia="DFKai-SB"/>
          <w:b/>
          <w:sz w:val="46"/>
          <w:szCs w:val="46"/>
        </w:rPr>
      </w:pPr>
      <w:bookmarkStart w:id="617" w:name="_2qwgh88ssfvy" w:colFirst="0" w:colLast="0"/>
      <w:bookmarkEnd w:id="617"/>
      <w:r w:rsidRPr="00323979">
        <w:rPr>
          <w:rFonts w:eastAsia="DFKai-SB"/>
          <w:b/>
          <w:sz w:val="46"/>
          <w:szCs w:val="46"/>
        </w:rPr>
        <w:t>Do This</w:t>
      </w:r>
      <w:r w:rsidRPr="00323979">
        <w:rPr>
          <w:rFonts w:eastAsia="DFKai-SB"/>
          <w:b/>
          <w:sz w:val="46"/>
          <w:szCs w:val="46"/>
        </w:rPr>
        <w:t>做這個</w:t>
      </w:r>
    </w:p>
    <w:p w14:paraId="0753B27F" w14:textId="77777777" w:rsidR="003166B8" w:rsidRPr="00323979" w:rsidRDefault="003166B8" w:rsidP="003166B8">
      <w:pPr>
        <w:numPr>
          <w:ilvl w:val="0"/>
          <w:numId w:val="214"/>
        </w:numPr>
        <w:spacing w:before="240"/>
        <w:rPr>
          <w:rFonts w:eastAsia="DFKai-SB"/>
        </w:rPr>
      </w:pPr>
      <w:r w:rsidRPr="00323979">
        <w:rPr>
          <w:rFonts w:eastAsia="DFKai-SB"/>
        </w:rPr>
        <w:t>Add code to randomly select a note from the notes array and play it.</w:t>
      </w:r>
    </w:p>
    <w:p w14:paraId="30F36876" w14:textId="77777777" w:rsidR="003166B8" w:rsidRPr="00323979" w:rsidRDefault="003166B8" w:rsidP="003166B8">
      <w:pPr>
        <w:numPr>
          <w:ilvl w:val="0"/>
          <w:numId w:val="214"/>
        </w:numPr>
        <w:spacing w:after="240"/>
        <w:rPr>
          <w:rFonts w:eastAsia="DFKai-SB"/>
        </w:rPr>
      </w:pPr>
      <w:r w:rsidRPr="00323979">
        <w:rPr>
          <w:rFonts w:eastAsia="DFKai-SB"/>
        </w:rPr>
        <w:t>Run the program and press the left button to hear your buzzer sing its beautiful tune.</w:t>
      </w:r>
    </w:p>
    <w:p w14:paraId="04FB44CC" w14:textId="77777777" w:rsidR="003166B8" w:rsidRPr="00323979" w:rsidRDefault="003166B8" w:rsidP="003166B8">
      <w:pPr>
        <w:spacing w:before="240" w:after="240"/>
        <w:ind w:left="720"/>
        <w:rPr>
          <w:rFonts w:eastAsia="DFKai-SB"/>
        </w:rPr>
      </w:pPr>
      <w:r w:rsidRPr="00323979">
        <w:rPr>
          <w:rFonts w:eastAsia="DFKai-SB"/>
        </w:rPr>
        <w:t>添加程式代碼以從</w:t>
      </w:r>
      <w:r w:rsidRPr="00323979">
        <w:rPr>
          <w:rFonts w:eastAsia="DFKai-SB"/>
        </w:rPr>
        <w:t>notes</w:t>
      </w:r>
      <w:r w:rsidRPr="00323979">
        <w:rPr>
          <w:rFonts w:eastAsia="DFKai-SB"/>
        </w:rPr>
        <w:t>數組中隨機選擇一個音符並播放它。</w:t>
      </w:r>
    </w:p>
    <w:p w14:paraId="368AF5FD" w14:textId="77777777" w:rsidR="003166B8" w:rsidRPr="00323979" w:rsidRDefault="003166B8" w:rsidP="003166B8">
      <w:pPr>
        <w:spacing w:before="240" w:after="240"/>
        <w:ind w:left="720"/>
        <w:rPr>
          <w:rFonts w:eastAsia="DFKai-SB"/>
        </w:rPr>
      </w:pPr>
      <w:r w:rsidRPr="00323979">
        <w:rPr>
          <w:rFonts w:eastAsia="DFKai-SB"/>
        </w:rPr>
        <w:t>運行程式並按左按鈕，聽到蜂鳴器唱出美妙的曲調。</w:t>
      </w:r>
    </w:p>
    <w:p w14:paraId="0C0BC760" w14:textId="77777777" w:rsidR="003166B8" w:rsidRPr="00323979" w:rsidRDefault="003166B8" w:rsidP="003166B8">
      <w:pPr>
        <w:spacing w:before="240" w:after="240"/>
        <w:ind w:left="720"/>
        <w:rPr>
          <w:rFonts w:eastAsia="DFKai-SB"/>
        </w:rPr>
      </w:pPr>
    </w:p>
    <w:p w14:paraId="3AEC66E5"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"https://studio.code.org/s/csd6-2018/stage/11/puzzle/10" </w:instrText>
      </w:r>
      <w:r w:rsidRPr="00323979">
        <w:rPr>
          <w:rFonts w:eastAsia="DFKai-SB"/>
        </w:rPr>
        <w:fldChar w:fldCharType="separate"/>
      </w:r>
      <w:r w:rsidRPr="00323979">
        <w:rPr>
          <w:rFonts w:eastAsia="DFKai-SB"/>
          <w:u w:val="single"/>
        </w:rPr>
        <w:t>View on Code Studio</w:t>
      </w:r>
    </w:p>
    <w:bookmarkStart w:id="618" w:name="_8qliv17jie86" w:colFirst="0" w:colLast="0"/>
    <w:bookmarkEnd w:id="618"/>
    <w:p w14:paraId="1A3441C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61CD0A72" w14:textId="77777777" w:rsidR="003166B8" w:rsidRPr="00323979" w:rsidRDefault="003166B8" w:rsidP="003166B8">
      <w:pPr>
        <w:pStyle w:val="Heading1"/>
        <w:keepNext w:val="0"/>
        <w:keepLines w:val="0"/>
        <w:spacing w:before="480"/>
        <w:rPr>
          <w:rFonts w:eastAsia="DFKai-SB"/>
          <w:b/>
          <w:sz w:val="46"/>
          <w:szCs w:val="46"/>
        </w:rPr>
      </w:pPr>
      <w:bookmarkStart w:id="619" w:name="_tzv8wce353oa" w:colFirst="0" w:colLast="0"/>
      <w:bookmarkEnd w:id="619"/>
      <w:r w:rsidRPr="00323979">
        <w:rPr>
          <w:rFonts w:eastAsia="DFKai-SB"/>
          <w:b/>
          <w:sz w:val="46"/>
          <w:szCs w:val="46"/>
        </w:rPr>
        <w:t>Making New Arrays</w:t>
      </w:r>
      <w:r w:rsidRPr="00323979">
        <w:rPr>
          <w:rFonts w:eastAsia="DFKai-SB"/>
          <w:b/>
          <w:sz w:val="46"/>
          <w:szCs w:val="46"/>
        </w:rPr>
        <w:t>製造新的陣列</w:t>
      </w:r>
    </w:p>
    <w:p w14:paraId="1216A15E" w14:textId="77777777" w:rsidR="003166B8" w:rsidRPr="00323979" w:rsidRDefault="003166B8" w:rsidP="003166B8">
      <w:pPr>
        <w:rPr>
          <w:rFonts w:eastAsia="DFKai-SB"/>
        </w:rPr>
      </w:pPr>
      <w:r w:rsidRPr="00323979">
        <w:rPr>
          <w:rFonts w:eastAsia="DFKai-SB"/>
        </w:rPr>
        <w:t>You know how to change arrays, now it's time for you to make your own.</w:t>
      </w:r>
    </w:p>
    <w:p w14:paraId="0939407C" w14:textId="77777777" w:rsidR="003166B8" w:rsidRPr="00323979" w:rsidRDefault="003166B8" w:rsidP="003166B8">
      <w:pPr>
        <w:rPr>
          <w:rFonts w:eastAsia="DFKai-SB"/>
        </w:rPr>
      </w:pPr>
      <w:r w:rsidRPr="00323979">
        <w:rPr>
          <w:rFonts w:eastAsia="DFKai-SB"/>
        </w:rPr>
        <w:t>你知道如何更改陣列，現在是你自己創建數組的時候了。</w:t>
      </w:r>
    </w:p>
    <w:p w14:paraId="746B8466" w14:textId="77777777" w:rsidR="003166B8" w:rsidRPr="00323979" w:rsidRDefault="003166B8" w:rsidP="003166B8">
      <w:pPr>
        <w:rPr>
          <w:rFonts w:eastAsia="DFKai-SB"/>
        </w:rPr>
      </w:pPr>
    </w:p>
    <w:p w14:paraId="5BC33577" w14:textId="77777777" w:rsidR="003166B8" w:rsidRPr="00323979" w:rsidRDefault="003166B8" w:rsidP="003166B8">
      <w:pPr>
        <w:pStyle w:val="Heading1"/>
        <w:keepNext w:val="0"/>
        <w:keepLines w:val="0"/>
        <w:spacing w:before="480"/>
        <w:rPr>
          <w:rFonts w:eastAsia="DFKai-SB"/>
          <w:b/>
          <w:sz w:val="46"/>
          <w:szCs w:val="46"/>
        </w:rPr>
      </w:pPr>
      <w:bookmarkStart w:id="620" w:name="_qw9y1odh8657" w:colFirst="0" w:colLast="0"/>
      <w:bookmarkEnd w:id="620"/>
      <w:r w:rsidRPr="00323979">
        <w:rPr>
          <w:rFonts w:eastAsia="DFKai-SB"/>
          <w:b/>
          <w:sz w:val="46"/>
          <w:szCs w:val="46"/>
        </w:rPr>
        <w:t>Do this</w:t>
      </w:r>
      <w:r w:rsidRPr="00323979">
        <w:rPr>
          <w:rFonts w:eastAsia="DFKai-SB"/>
          <w:b/>
          <w:sz w:val="46"/>
          <w:szCs w:val="46"/>
        </w:rPr>
        <w:t>做這個</w:t>
      </w:r>
    </w:p>
    <w:p w14:paraId="6AE6EC2C" w14:textId="77777777" w:rsidR="003166B8" w:rsidRPr="00323979" w:rsidRDefault="003166B8" w:rsidP="003166B8">
      <w:pPr>
        <w:numPr>
          <w:ilvl w:val="0"/>
          <w:numId w:val="215"/>
        </w:numPr>
        <w:spacing w:before="240"/>
        <w:rPr>
          <w:rFonts w:eastAsia="DFKai-SB"/>
        </w:rPr>
      </w:pPr>
      <w:r w:rsidRPr="00323979">
        <w:rPr>
          <w:rFonts w:eastAsia="DFKai-SB"/>
        </w:rPr>
        <w:lastRenderedPageBreak/>
        <w:t>Make a new array with whatever notes you want. They can be in different octaves, arranged in a certain key, etc. Anything you want!</w:t>
      </w:r>
    </w:p>
    <w:p w14:paraId="37FF3AF0" w14:textId="77777777" w:rsidR="003166B8" w:rsidRPr="00323979" w:rsidRDefault="003166B8" w:rsidP="003166B8">
      <w:pPr>
        <w:numPr>
          <w:ilvl w:val="0"/>
          <w:numId w:val="215"/>
        </w:numPr>
        <w:rPr>
          <w:rFonts w:eastAsia="DFKai-SB"/>
        </w:rPr>
      </w:pPr>
      <w:r w:rsidRPr="00323979">
        <w:rPr>
          <w:rFonts w:eastAsia="DFKai-SB"/>
        </w:rPr>
        <w:t xml:space="preserve">Have the buzzer play a random note from your array when the </w:t>
      </w:r>
      <w:r w:rsidRPr="00323979">
        <w:rPr>
          <w:rFonts w:eastAsia="DFKai-SB"/>
          <w:b/>
        </w:rPr>
        <w:t>right</w:t>
      </w:r>
      <w:r w:rsidRPr="00323979">
        <w:rPr>
          <w:rFonts w:eastAsia="DFKai-SB"/>
        </w:rPr>
        <w:t xml:space="preserve"> button is pressed.</w:t>
      </w:r>
    </w:p>
    <w:p w14:paraId="5584D2D7" w14:textId="77777777" w:rsidR="003166B8" w:rsidRPr="00323979" w:rsidRDefault="003166B8" w:rsidP="003166B8">
      <w:pPr>
        <w:numPr>
          <w:ilvl w:val="0"/>
          <w:numId w:val="225"/>
        </w:numPr>
        <w:spacing w:after="240"/>
        <w:rPr>
          <w:rFonts w:eastAsia="DFKai-SB"/>
        </w:rPr>
      </w:pPr>
      <w:r w:rsidRPr="00323979">
        <w:rPr>
          <w:rFonts w:eastAsia="DFKai-SB"/>
        </w:rPr>
        <w:t>Making Songs</w:t>
      </w:r>
    </w:p>
    <w:p w14:paraId="63997126"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使用您想要的任何註釋創建一個新陣列。</w:t>
      </w:r>
      <w:r w:rsidRPr="00323979">
        <w:rPr>
          <w:rFonts w:eastAsia="DFKai-SB"/>
        </w:rPr>
        <w:t xml:space="preserve"> </w:t>
      </w:r>
      <w:r w:rsidRPr="00323979">
        <w:rPr>
          <w:rFonts w:eastAsia="DFKai-SB"/>
        </w:rPr>
        <w:t>它們可以是不同的八度音程，按某個鍵排列等等。你想要的任何東西！</w:t>
      </w:r>
    </w:p>
    <w:p w14:paraId="10969FFD"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按下右鍵時，蜂鳴器會從陣列中隨機播放音符。</w:t>
      </w:r>
    </w:p>
    <w:p w14:paraId="7D8476F0"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製作歌曲</w:t>
      </w:r>
    </w:p>
    <w:p w14:paraId="5DD3C0B5" w14:textId="77777777" w:rsidR="003166B8" w:rsidRPr="00323979" w:rsidRDefault="003166B8" w:rsidP="003166B8">
      <w:pPr>
        <w:spacing w:before="240" w:after="240"/>
        <w:ind w:left="720"/>
        <w:rPr>
          <w:rFonts w:eastAsia="DFKai-SB"/>
        </w:rPr>
      </w:pPr>
      <w:r w:rsidRPr="00323979">
        <w:rPr>
          <w:rFonts w:eastAsia="DFKai-SB"/>
        </w:rPr>
        <w:t>(click tabs to see student view)</w:t>
      </w:r>
    </w:p>
    <w:p w14:paraId="1F94D2C5"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"https://studio.code.org/s/csd6-2018/stage/11/puzzle/11" </w:instrText>
      </w:r>
      <w:r w:rsidRPr="00323979">
        <w:rPr>
          <w:rFonts w:eastAsia="DFKai-SB"/>
        </w:rPr>
        <w:fldChar w:fldCharType="separate"/>
      </w:r>
      <w:r w:rsidRPr="00323979">
        <w:rPr>
          <w:rFonts w:eastAsia="DFKai-SB"/>
          <w:u w:val="single"/>
        </w:rPr>
        <w:t>View on Code Studio</w:t>
      </w:r>
    </w:p>
    <w:bookmarkStart w:id="621" w:name="_tzwh5msvguk9" w:colFirst="0" w:colLast="0"/>
    <w:bookmarkEnd w:id="621"/>
    <w:p w14:paraId="2B66A27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1B72787C" w14:textId="77777777" w:rsidR="003166B8" w:rsidRPr="00323979" w:rsidRDefault="003166B8" w:rsidP="003166B8">
      <w:pPr>
        <w:rPr>
          <w:rFonts w:eastAsia="DFKai-SB"/>
        </w:rPr>
      </w:pPr>
      <w:r w:rsidRPr="00323979">
        <w:rPr>
          <w:rFonts w:eastAsia="DFKai-SB"/>
        </w:rPr>
        <w:t>Markdown is in contained level</w:t>
      </w:r>
    </w:p>
    <w:p w14:paraId="1184DFB4" w14:textId="77777777" w:rsidR="003166B8" w:rsidRPr="00323979" w:rsidRDefault="003166B8" w:rsidP="003166B8">
      <w:pPr>
        <w:pStyle w:val="Heading1"/>
        <w:keepNext w:val="0"/>
        <w:keepLines w:val="0"/>
        <w:spacing w:before="480"/>
        <w:rPr>
          <w:rFonts w:eastAsia="DFKai-SB"/>
          <w:b/>
          <w:sz w:val="46"/>
          <w:szCs w:val="46"/>
        </w:rPr>
      </w:pPr>
      <w:bookmarkStart w:id="622" w:name="_51mqswim98wc" w:colFirst="0" w:colLast="0"/>
      <w:bookmarkEnd w:id="622"/>
      <w:r w:rsidRPr="00323979">
        <w:rPr>
          <w:rFonts w:eastAsia="DFKai-SB"/>
          <w:b/>
          <w:sz w:val="46"/>
          <w:szCs w:val="46"/>
        </w:rPr>
        <w:t>Make a Prediction</w:t>
      </w:r>
      <w:r w:rsidRPr="00323979">
        <w:rPr>
          <w:rFonts w:eastAsia="DFKai-SB"/>
          <w:b/>
          <w:sz w:val="46"/>
          <w:szCs w:val="46"/>
        </w:rPr>
        <w:t>做一個預測</w:t>
      </w:r>
    </w:p>
    <w:p w14:paraId="3186A7C6" w14:textId="77777777" w:rsidR="003166B8" w:rsidRPr="00323979" w:rsidRDefault="003166B8" w:rsidP="003166B8">
      <w:pPr>
        <w:rPr>
          <w:rFonts w:eastAsia="DFKai-SB"/>
        </w:rPr>
      </w:pPr>
      <w:r w:rsidRPr="00323979">
        <w:rPr>
          <w:rFonts w:eastAsia="DFKai-SB"/>
        </w:rPr>
        <w:t>Look at the code below. What do you think it's going to do?</w:t>
      </w:r>
    </w:p>
    <w:p w14:paraId="15DF374A" w14:textId="77777777" w:rsidR="003166B8" w:rsidRPr="00323979" w:rsidRDefault="003166B8" w:rsidP="003166B8">
      <w:pPr>
        <w:rPr>
          <w:rFonts w:eastAsia="DFKai-SB"/>
        </w:rPr>
      </w:pPr>
      <w:r w:rsidRPr="00323979">
        <w:rPr>
          <w:rFonts w:eastAsia="DFKai-SB"/>
        </w:rPr>
        <w:t>Give it a guess and run the code to find out!</w:t>
      </w:r>
    </w:p>
    <w:p w14:paraId="2F58DBFD" w14:textId="77777777" w:rsidR="003166B8" w:rsidRPr="00323979" w:rsidRDefault="003166B8" w:rsidP="003166B8">
      <w:pPr>
        <w:rPr>
          <w:rFonts w:eastAsia="DFKai-SB"/>
        </w:rPr>
      </w:pPr>
      <w:r w:rsidRPr="00323979">
        <w:rPr>
          <w:rFonts w:eastAsia="DFKai-SB"/>
        </w:rPr>
        <w:t>看下面的代碼。</w:t>
      </w:r>
      <w:r w:rsidRPr="00323979">
        <w:rPr>
          <w:rFonts w:eastAsia="DFKai-SB"/>
        </w:rPr>
        <w:t xml:space="preserve"> </w:t>
      </w:r>
      <w:r w:rsidRPr="00323979">
        <w:rPr>
          <w:rFonts w:eastAsia="DFKai-SB"/>
        </w:rPr>
        <w:t>你覺得它會怎麼樣？</w:t>
      </w:r>
    </w:p>
    <w:p w14:paraId="7EFC4509" w14:textId="77777777" w:rsidR="003166B8" w:rsidRPr="00323979" w:rsidRDefault="003166B8" w:rsidP="003166B8">
      <w:pPr>
        <w:rPr>
          <w:rFonts w:eastAsia="DFKai-SB"/>
        </w:rPr>
      </w:pPr>
      <w:r w:rsidRPr="00323979">
        <w:rPr>
          <w:rFonts w:eastAsia="DFKai-SB"/>
        </w:rPr>
        <w:t>給它一個猜測並運行代碼來找出答案！</w:t>
      </w:r>
    </w:p>
    <w:p w14:paraId="2EF15917" w14:textId="77777777" w:rsidR="003166B8" w:rsidRPr="00323979" w:rsidRDefault="003166B8" w:rsidP="003166B8">
      <w:pPr>
        <w:rPr>
          <w:rFonts w:eastAsia="DFKai-SB"/>
        </w:rPr>
      </w:pPr>
    </w:p>
    <w:p w14:paraId="7BF393B4"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"https://studio.code.org/s/csd6-2018/stage/11/puzzle/12" </w:instrText>
      </w:r>
      <w:r w:rsidRPr="00323979">
        <w:rPr>
          <w:rFonts w:eastAsia="DFKai-SB"/>
        </w:rPr>
        <w:fldChar w:fldCharType="separate"/>
      </w:r>
      <w:r w:rsidRPr="00323979">
        <w:rPr>
          <w:rFonts w:eastAsia="DFKai-SB"/>
          <w:u w:val="single"/>
        </w:rPr>
        <w:t>View on Code Studio</w:t>
      </w:r>
    </w:p>
    <w:bookmarkStart w:id="623" w:name="_euy1lbq3ygvn" w:colFirst="0" w:colLast="0"/>
    <w:bookmarkEnd w:id="623"/>
    <w:p w14:paraId="4A76641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3AEB92F6" w14:textId="77777777" w:rsidR="003166B8" w:rsidRPr="00323979" w:rsidRDefault="003166B8" w:rsidP="003166B8">
      <w:pPr>
        <w:pStyle w:val="Heading1"/>
        <w:keepNext w:val="0"/>
        <w:keepLines w:val="0"/>
        <w:spacing w:before="480"/>
        <w:rPr>
          <w:rFonts w:eastAsia="DFKai-SB"/>
          <w:b/>
          <w:sz w:val="46"/>
          <w:szCs w:val="46"/>
        </w:rPr>
      </w:pPr>
      <w:bookmarkStart w:id="624" w:name="_7d8ciw67qzm" w:colFirst="0" w:colLast="0"/>
      <w:bookmarkEnd w:id="624"/>
      <w:r w:rsidRPr="00323979">
        <w:rPr>
          <w:rFonts w:eastAsia="DFKai-SB"/>
          <w:b/>
          <w:sz w:val="46"/>
          <w:szCs w:val="46"/>
        </w:rPr>
        <w:t>Making Songs</w:t>
      </w:r>
      <w:r w:rsidRPr="00323979">
        <w:rPr>
          <w:rFonts w:eastAsia="DFKai-SB"/>
          <w:b/>
          <w:sz w:val="46"/>
          <w:szCs w:val="46"/>
        </w:rPr>
        <w:t>製作歌曲</w:t>
      </w:r>
    </w:p>
    <w:p w14:paraId="7A71CCD1" w14:textId="77777777" w:rsidR="003166B8" w:rsidRPr="00323979" w:rsidRDefault="003166B8" w:rsidP="003166B8">
      <w:pPr>
        <w:rPr>
          <w:rFonts w:eastAsia="DFKai-SB"/>
        </w:rPr>
      </w:pPr>
      <w:r w:rsidRPr="00323979">
        <w:rPr>
          <w:rFonts w:eastAsia="DFKai-SB"/>
        </w:rPr>
        <w:t>You can make and play full songs with</w:t>
      </w:r>
      <w:hyperlink r:id="rId367">
        <w:r w:rsidRPr="00323979">
          <w:rPr>
            <w:rFonts w:eastAsia="DFKai-SB"/>
          </w:rPr>
          <w:t xml:space="preserve"> </w:t>
        </w:r>
      </w:hyperlink>
      <w:hyperlink r:id="rId368">
        <w:r w:rsidRPr="00323979">
          <w:rPr>
            <w:rFonts w:eastAsia="DFKai-SB"/>
            <w:u w:val="single"/>
            <w:shd w:val="clear" w:color="auto" w:fill="F78183"/>
          </w:rPr>
          <w:t>buzzer.playNotes()</w:t>
        </w:r>
      </w:hyperlink>
      <w:r w:rsidRPr="00323979">
        <w:rPr>
          <w:rFonts w:eastAsia="DFKai-SB"/>
        </w:rPr>
        <w:t>. It takes two parameters: an array of notes to play, and a tempo at which to play the notes. In previous bubbles you created arrays of notes and played through them randomly, but</w:t>
      </w:r>
      <w:hyperlink r:id="rId369">
        <w:r w:rsidRPr="00323979">
          <w:rPr>
            <w:rFonts w:eastAsia="DFKai-SB"/>
          </w:rPr>
          <w:t xml:space="preserve"> </w:t>
        </w:r>
      </w:hyperlink>
      <w:hyperlink r:id="rId370">
        <w:r w:rsidRPr="00323979">
          <w:rPr>
            <w:rFonts w:eastAsia="DFKai-SB"/>
            <w:u w:val="single"/>
            <w:shd w:val="clear" w:color="auto" w:fill="F78183"/>
          </w:rPr>
          <w:t>buzzer.playNotes()</w:t>
        </w:r>
      </w:hyperlink>
      <w:r w:rsidRPr="00323979">
        <w:rPr>
          <w:rFonts w:eastAsia="DFKai-SB"/>
        </w:rPr>
        <w:t xml:space="preserve"> plays each note consecutively instead.</w:t>
      </w:r>
    </w:p>
    <w:p w14:paraId="7ACB6BE1" w14:textId="77777777" w:rsidR="003166B8" w:rsidRPr="00323979" w:rsidRDefault="003166B8" w:rsidP="003166B8">
      <w:pPr>
        <w:rPr>
          <w:rFonts w:eastAsia="DFKai-SB"/>
        </w:rPr>
      </w:pPr>
      <w:r w:rsidRPr="00323979">
        <w:rPr>
          <w:rFonts w:eastAsia="DFKai-SB"/>
        </w:rPr>
        <w:lastRenderedPageBreak/>
        <w:t>您可以使用</w:t>
      </w:r>
      <w:r w:rsidRPr="00323979">
        <w:rPr>
          <w:rFonts w:eastAsia="DFKai-SB"/>
        </w:rPr>
        <w:t>buzzer.playNotes</w:t>
      </w:r>
      <w:r w:rsidRPr="00323979">
        <w:rPr>
          <w:rFonts w:eastAsia="DFKai-SB"/>
        </w:rPr>
        <w:t>（）製作和播放完整的歌曲。</w:t>
      </w:r>
      <w:r w:rsidRPr="00323979">
        <w:rPr>
          <w:rFonts w:eastAsia="DFKai-SB"/>
        </w:rPr>
        <w:t xml:space="preserve"> </w:t>
      </w:r>
      <w:r w:rsidRPr="00323979">
        <w:rPr>
          <w:rFonts w:eastAsia="DFKai-SB"/>
        </w:rPr>
        <w:t>它需要兩個參數：要播放的音符數組和播放音符的速度。</w:t>
      </w:r>
      <w:r w:rsidRPr="00323979">
        <w:rPr>
          <w:rFonts w:eastAsia="DFKai-SB"/>
        </w:rPr>
        <w:t xml:space="preserve"> </w:t>
      </w:r>
      <w:r w:rsidRPr="00323979">
        <w:rPr>
          <w:rFonts w:eastAsia="DFKai-SB"/>
        </w:rPr>
        <w:t>在之前的氣泡中，您創建了音符陣列並隨機播放，但是</w:t>
      </w:r>
      <w:r w:rsidRPr="00323979">
        <w:rPr>
          <w:rFonts w:eastAsia="DFKai-SB"/>
        </w:rPr>
        <w:t>buzzer.playNotes</w:t>
      </w:r>
      <w:r w:rsidRPr="00323979">
        <w:rPr>
          <w:rFonts w:eastAsia="DFKai-SB"/>
        </w:rPr>
        <w:t>（）會連續播放每個音符。</w:t>
      </w:r>
    </w:p>
    <w:p w14:paraId="68F67D9D" w14:textId="77777777" w:rsidR="003166B8" w:rsidRPr="00323979" w:rsidRDefault="003166B8" w:rsidP="003166B8">
      <w:pPr>
        <w:rPr>
          <w:rFonts w:eastAsia="DFKai-SB"/>
        </w:rPr>
      </w:pPr>
    </w:p>
    <w:p w14:paraId="533DD902" w14:textId="77777777" w:rsidR="003166B8" w:rsidRPr="00323979" w:rsidRDefault="003166B8" w:rsidP="003166B8">
      <w:pPr>
        <w:pStyle w:val="Heading1"/>
        <w:keepNext w:val="0"/>
        <w:keepLines w:val="0"/>
        <w:spacing w:before="480"/>
        <w:rPr>
          <w:rFonts w:eastAsia="DFKai-SB"/>
          <w:b/>
          <w:sz w:val="46"/>
          <w:szCs w:val="46"/>
        </w:rPr>
      </w:pPr>
      <w:bookmarkStart w:id="625" w:name="_cfoik5semll" w:colFirst="0" w:colLast="0"/>
      <w:bookmarkEnd w:id="625"/>
      <w:r w:rsidRPr="00323979">
        <w:rPr>
          <w:rFonts w:eastAsia="DFKai-SB"/>
          <w:b/>
          <w:sz w:val="46"/>
          <w:szCs w:val="46"/>
        </w:rPr>
        <w:t>Do this</w:t>
      </w:r>
      <w:r w:rsidRPr="00323979">
        <w:rPr>
          <w:rFonts w:eastAsia="DFKai-SB"/>
          <w:b/>
          <w:sz w:val="46"/>
          <w:szCs w:val="46"/>
        </w:rPr>
        <w:t>做這個</w:t>
      </w:r>
    </w:p>
    <w:p w14:paraId="06BB0DED" w14:textId="77777777" w:rsidR="003166B8" w:rsidRPr="00323979" w:rsidRDefault="003166B8" w:rsidP="003166B8">
      <w:pPr>
        <w:numPr>
          <w:ilvl w:val="0"/>
          <w:numId w:val="227"/>
        </w:numPr>
        <w:spacing w:before="240"/>
        <w:rPr>
          <w:rFonts w:eastAsia="DFKai-SB"/>
        </w:rPr>
      </w:pPr>
      <w:r w:rsidRPr="00323979">
        <w:rPr>
          <w:rFonts w:eastAsia="DFKai-SB"/>
        </w:rPr>
        <w:t>Pull out a</w:t>
      </w:r>
      <w:hyperlink r:id="rId371">
        <w:r w:rsidRPr="00323979">
          <w:rPr>
            <w:rFonts w:eastAsia="DFKai-SB"/>
          </w:rPr>
          <w:t xml:space="preserve"> </w:t>
        </w:r>
      </w:hyperlink>
      <w:hyperlink r:id="rId372">
        <w:r w:rsidRPr="00323979">
          <w:rPr>
            <w:rFonts w:eastAsia="DFKai-SB"/>
            <w:u w:val="single"/>
            <w:shd w:val="clear" w:color="auto" w:fill="F78183"/>
          </w:rPr>
          <w:t>buzzer.playNotes</w:t>
        </w:r>
      </w:hyperlink>
      <w:r w:rsidRPr="00323979">
        <w:rPr>
          <w:rFonts w:eastAsia="DFKai-SB"/>
        </w:rPr>
        <w:t xml:space="preserve"> block and change the starting array inside.</w:t>
      </w:r>
    </w:p>
    <w:p w14:paraId="5111FBA9" w14:textId="77777777" w:rsidR="003166B8" w:rsidRPr="00323979" w:rsidRDefault="003166B8" w:rsidP="003166B8">
      <w:pPr>
        <w:numPr>
          <w:ilvl w:val="0"/>
          <w:numId w:val="227"/>
        </w:numPr>
        <w:spacing w:after="240"/>
        <w:rPr>
          <w:rFonts w:eastAsia="DFKai-SB"/>
        </w:rPr>
      </w:pPr>
      <w:r w:rsidRPr="00323979">
        <w:rPr>
          <w:rFonts w:eastAsia="DFKai-SB"/>
        </w:rPr>
        <w:t>Make sure the new array you give it has at least two pairs of notes that are next to each other in the list (Example: ["A5", "A5", "G4", "G4"])</w:t>
      </w:r>
    </w:p>
    <w:p w14:paraId="39F075EF" w14:textId="77777777" w:rsidR="003166B8" w:rsidRPr="00323979" w:rsidRDefault="003166B8" w:rsidP="003166B8">
      <w:pPr>
        <w:rPr>
          <w:rFonts w:eastAsia="DFKai-SB"/>
          <w:i/>
        </w:rPr>
      </w:pPr>
      <w:r w:rsidRPr="00323979">
        <w:rPr>
          <w:rFonts w:eastAsia="DFKai-SB"/>
          <w:i/>
        </w:rPr>
        <w:t>Hint: Don't forget that you can always switch back and forth between block and text mode.</w:t>
      </w:r>
    </w:p>
    <w:p w14:paraId="58E92F1C" w14:textId="77777777" w:rsidR="003166B8" w:rsidRPr="00323979" w:rsidRDefault="00AB68F6" w:rsidP="003166B8">
      <w:pPr>
        <w:rPr>
          <w:rFonts w:eastAsia="DFKai-SB"/>
        </w:rPr>
      </w:pPr>
      <w:hyperlink r:id="rId373">
        <w:r w:rsidR="003166B8" w:rsidRPr="00323979">
          <w:rPr>
            <w:rFonts w:eastAsia="DFKai-SB"/>
            <w:u w:val="single"/>
          </w:rPr>
          <w:t>View on Code Studio</w:t>
        </w:r>
      </w:hyperlink>
    </w:p>
    <w:p w14:paraId="04C1247C" w14:textId="77777777" w:rsidR="003166B8" w:rsidRPr="00323979" w:rsidRDefault="003166B8" w:rsidP="003166B8">
      <w:pPr>
        <w:rPr>
          <w:rFonts w:eastAsia="DFKai-SB"/>
        </w:rPr>
      </w:pPr>
    </w:p>
    <w:p w14:paraId="00A15E53" w14:textId="77777777" w:rsidR="003166B8" w:rsidRPr="00323979" w:rsidRDefault="003166B8" w:rsidP="003166B8">
      <w:pPr>
        <w:rPr>
          <w:rFonts w:eastAsia="DFKai-SB"/>
        </w:rPr>
      </w:pPr>
      <w:r w:rsidRPr="00323979">
        <w:rPr>
          <w:rFonts w:eastAsia="DFKai-SB"/>
        </w:rPr>
        <w:t>•</w:t>
      </w:r>
      <w:r w:rsidRPr="00323979">
        <w:rPr>
          <w:rFonts w:eastAsia="DFKai-SB"/>
        </w:rPr>
        <w:t>拉出一個</w:t>
      </w:r>
      <w:r w:rsidRPr="00323979">
        <w:rPr>
          <w:rFonts w:eastAsia="DFKai-SB"/>
        </w:rPr>
        <w:t>buzzer.playNotes</w:t>
      </w:r>
      <w:r w:rsidRPr="00323979">
        <w:rPr>
          <w:rFonts w:eastAsia="DFKai-SB"/>
        </w:rPr>
        <w:t>區塊並更改內部的起始陣列。</w:t>
      </w:r>
    </w:p>
    <w:p w14:paraId="49AC4F3F" w14:textId="77777777" w:rsidR="003166B8" w:rsidRPr="00323979" w:rsidRDefault="003166B8" w:rsidP="003166B8">
      <w:pPr>
        <w:rPr>
          <w:rFonts w:eastAsia="DFKai-SB"/>
        </w:rPr>
      </w:pPr>
      <w:r w:rsidRPr="00323979">
        <w:rPr>
          <w:rFonts w:eastAsia="DFKai-SB"/>
        </w:rPr>
        <w:t>•</w:t>
      </w:r>
      <w:r w:rsidRPr="00323979">
        <w:rPr>
          <w:rFonts w:eastAsia="DFKai-SB"/>
        </w:rPr>
        <w:t>確保您給出的新陣列在列表中至少有兩對彼此相鄰的音符（例如：</w:t>
      </w:r>
      <w:r w:rsidRPr="00323979">
        <w:rPr>
          <w:rFonts w:eastAsia="DFKai-SB"/>
        </w:rPr>
        <w:t>[“A5”</w:t>
      </w:r>
      <w:r w:rsidRPr="00323979">
        <w:rPr>
          <w:rFonts w:eastAsia="DFKai-SB"/>
        </w:rPr>
        <w:t>，</w:t>
      </w:r>
      <w:r w:rsidRPr="00323979">
        <w:rPr>
          <w:rFonts w:eastAsia="DFKai-SB"/>
        </w:rPr>
        <w:t>“A5”</w:t>
      </w:r>
      <w:r w:rsidRPr="00323979">
        <w:rPr>
          <w:rFonts w:eastAsia="DFKai-SB"/>
        </w:rPr>
        <w:t>，</w:t>
      </w:r>
      <w:r w:rsidRPr="00323979">
        <w:rPr>
          <w:rFonts w:eastAsia="DFKai-SB"/>
        </w:rPr>
        <w:t>“G4”</w:t>
      </w:r>
      <w:r w:rsidRPr="00323979">
        <w:rPr>
          <w:rFonts w:eastAsia="DFKai-SB"/>
        </w:rPr>
        <w:t>，</w:t>
      </w:r>
      <w:r w:rsidRPr="00323979">
        <w:rPr>
          <w:rFonts w:eastAsia="DFKai-SB"/>
        </w:rPr>
        <w:t>“G4”]</w:t>
      </w:r>
      <w:r w:rsidRPr="00323979">
        <w:rPr>
          <w:rFonts w:eastAsia="DFKai-SB"/>
        </w:rPr>
        <w:t>）</w:t>
      </w:r>
    </w:p>
    <w:p w14:paraId="72690D76" w14:textId="77777777" w:rsidR="003166B8" w:rsidRPr="00323979" w:rsidRDefault="003166B8" w:rsidP="003166B8">
      <w:pPr>
        <w:rPr>
          <w:rFonts w:eastAsia="DFKai-SB"/>
        </w:rPr>
      </w:pPr>
    </w:p>
    <w:p w14:paraId="43364A8C" w14:textId="77777777" w:rsidR="003166B8" w:rsidRPr="00323979" w:rsidRDefault="003166B8" w:rsidP="003166B8">
      <w:pPr>
        <w:rPr>
          <w:rFonts w:eastAsia="DFKai-SB"/>
        </w:rPr>
      </w:pPr>
      <w:r w:rsidRPr="00323979">
        <w:rPr>
          <w:rFonts w:eastAsia="DFKai-SB"/>
        </w:rPr>
        <w:t>提示：不要忘記您始終可以在區塊和文本模式之間來回切換。</w:t>
      </w:r>
    </w:p>
    <w:p w14:paraId="14D6BF3E" w14:textId="77777777" w:rsidR="003166B8" w:rsidRPr="00323979" w:rsidRDefault="003166B8" w:rsidP="003166B8">
      <w:pPr>
        <w:rPr>
          <w:rFonts w:eastAsia="DFKai-SB"/>
        </w:rPr>
      </w:pPr>
    </w:p>
    <w:p w14:paraId="0D7373F6" w14:textId="77777777" w:rsidR="003166B8" w:rsidRPr="00323979" w:rsidRDefault="003166B8" w:rsidP="003166B8">
      <w:pPr>
        <w:rPr>
          <w:rFonts w:eastAsia="DFKai-SB"/>
        </w:rPr>
      </w:pPr>
      <w:r w:rsidRPr="00323979">
        <w:rPr>
          <w:rFonts w:eastAsia="DFKai-SB"/>
        </w:rPr>
        <w:t>在</w:t>
      </w:r>
      <w:r w:rsidRPr="00323979">
        <w:rPr>
          <w:rFonts w:eastAsia="DFKai-SB"/>
        </w:rPr>
        <w:t>Code Studio</w:t>
      </w:r>
      <w:r w:rsidRPr="00323979">
        <w:rPr>
          <w:rFonts w:eastAsia="DFKai-SB"/>
        </w:rPr>
        <w:t>上查看</w:t>
      </w:r>
    </w:p>
    <w:p w14:paraId="21344DF4"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"https://studio.code.org/s/csd6-2018/stage/11/puzzle/13" </w:instrText>
      </w:r>
      <w:r w:rsidRPr="00323979">
        <w:rPr>
          <w:rFonts w:eastAsia="DFKai-SB"/>
        </w:rPr>
        <w:fldChar w:fldCharType="separate"/>
      </w:r>
    </w:p>
    <w:bookmarkStart w:id="626" w:name="_ergnlaal69lz" w:colFirst="0" w:colLast="0"/>
    <w:bookmarkEnd w:id="626"/>
    <w:p w14:paraId="6E9F5C36"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72A163E6" w14:textId="77777777" w:rsidR="003166B8" w:rsidRPr="00323979" w:rsidRDefault="003166B8" w:rsidP="003166B8">
      <w:pPr>
        <w:pStyle w:val="Heading1"/>
        <w:keepNext w:val="0"/>
        <w:keepLines w:val="0"/>
        <w:spacing w:before="480"/>
        <w:rPr>
          <w:rFonts w:eastAsia="DFKai-SB"/>
          <w:b/>
          <w:sz w:val="46"/>
          <w:szCs w:val="46"/>
        </w:rPr>
      </w:pPr>
      <w:bookmarkStart w:id="627" w:name="_hcyz71t785mj" w:colFirst="0" w:colLast="0"/>
      <w:bookmarkEnd w:id="627"/>
      <w:r w:rsidRPr="00323979">
        <w:rPr>
          <w:rFonts w:eastAsia="DFKai-SB"/>
          <w:b/>
          <w:sz w:val="46"/>
          <w:szCs w:val="46"/>
        </w:rPr>
        <w:t>Null Notes</w:t>
      </w:r>
      <w:r w:rsidRPr="00323979">
        <w:rPr>
          <w:rFonts w:eastAsia="DFKai-SB"/>
          <w:b/>
          <w:sz w:val="46"/>
          <w:szCs w:val="46"/>
        </w:rPr>
        <w:t>空的註解</w:t>
      </w:r>
    </w:p>
    <w:p w14:paraId="34825821" w14:textId="77777777" w:rsidR="003166B8" w:rsidRPr="00323979" w:rsidRDefault="003166B8" w:rsidP="003166B8">
      <w:pPr>
        <w:rPr>
          <w:rFonts w:eastAsia="DFKai-SB"/>
        </w:rPr>
      </w:pPr>
      <w:r w:rsidRPr="00323979">
        <w:rPr>
          <w:rFonts w:eastAsia="DFKai-SB"/>
        </w:rPr>
        <w:t xml:space="preserve">You may have noticed that if you put the same note side-by-side in the array, the buzzer just plays that note as one long sound instead of as individual notes. In music we often want a break (or </w:t>
      </w:r>
      <w:r w:rsidRPr="00323979">
        <w:rPr>
          <w:rFonts w:eastAsia="DFKai-SB"/>
          <w:i/>
        </w:rPr>
        <w:t>rest</w:t>
      </w:r>
      <w:r w:rsidRPr="00323979">
        <w:rPr>
          <w:rFonts w:eastAsia="DFKai-SB"/>
        </w:rPr>
        <w:t>) between notes. You can get your buzzer to play a rest by sending it the value null.</w:t>
      </w:r>
    </w:p>
    <w:p w14:paraId="077BC149" w14:textId="77777777" w:rsidR="003166B8" w:rsidRPr="00323979" w:rsidRDefault="003166B8" w:rsidP="003166B8">
      <w:pPr>
        <w:rPr>
          <w:rFonts w:eastAsia="DFKai-SB"/>
        </w:rPr>
      </w:pPr>
      <w:r w:rsidRPr="00323979">
        <w:rPr>
          <w:rFonts w:eastAsia="DFKai-SB"/>
        </w:rPr>
        <w:t>null is a special value that represents emptiness in computer science. playNotes plays each note for the same duration, so a null element in the array is just telling playNotes to play nothing for the same duration as everything else.</w:t>
      </w:r>
    </w:p>
    <w:p w14:paraId="31B2B216" w14:textId="77777777" w:rsidR="003166B8" w:rsidRPr="00323979" w:rsidRDefault="003166B8" w:rsidP="003166B8">
      <w:pPr>
        <w:rPr>
          <w:rFonts w:eastAsia="DFKai-SB"/>
        </w:rPr>
      </w:pPr>
      <w:r w:rsidRPr="00323979">
        <w:rPr>
          <w:rFonts w:eastAsia="DFKai-SB"/>
        </w:rPr>
        <w:t>您可能已經註意到，如果您在陣列中並排放置相同的音符，則蜂鳴器只會將該音符作為一個長音而不是單個音符播放。</w:t>
      </w:r>
      <w:r w:rsidRPr="00323979">
        <w:rPr>
          <w:rFonts w:eastAsia="DFKai-SB"/>
        </w:rPr>
        <w:t xml:space="preserve"> </w:t>
      </w:r>
      <w:r w:rsidRPr="00323979">
        <w:rPr>
          <w:rFonts w:eastAsia="DFKai-SB"/>
        </w:rPr>
        <w:t>在音樂中，我們經常希望在音符之間中斷（或休息）。</w:t>
      </w:r>
      <w:r w:rsidRPr="00323979">
        <w:rPr>
          <w:rFonts w:eastAsia="DFKai-SB"/>
        </w:rPr>
        <w:t xml:space="preserve"> </w:t>
      </w:r>
      <w:r w:rsidRPr="00323979">
        <w:rPr>
          <w:rFonts w:eastAsia="DFKai-SB"/>
        </w:rPr>
        <w:t>您可以通過向其發送值</w:t>
      </w:r>
      <w:r w:rsidRPr="00323979">
        <w:rPr>
          <w:rFonts w:eastAsia="DFKai-SB"/>
        </w:rPr>
        <w:t>null</w:t>
      </w:r>
      <w:r w:rsidRPr="00323979">
        <w:rPr>
          <w:rFonts w:eastAsia="DFKai-SB"/>
        </w:rPr>
        <w:t>來讓您的蜂鳴器休息。</w:t>
      </w:r>
    </w:p>
    <w:p w14:paraId="2F66C20C" w14:textId="77777777" w:rsidR="003166B8" w:rsidRPr="00323979" w:rsidRDefault="003166B8" w:rsidP="003166B8">
      <w:pPr>
        <w:rPr>
          <w:rFonts w:eastAsia="DFKai-SB"/>
        </w:rPr>
      </w:pPr>
    </w:p>
    <w:p w14:paraId="142F07DA" w14:textId="77777777" w:rsidR="003166B8" w:rsidRPr="00323979" w:rsidRDefault="003166B8" w:rsidP="003166B8">
      <w:pPr>
        <w:rPr>
          <w:rFonts w:eastAsia="DFKai-SB"/>
        </w:rPr>
      </w:pPr>
      <w:r w:rsidRPr="00323979">
        <w:rPr>
          <w:rFonts w:eastAsia="DFKai-SB"/>
        </w:rPr>
        <w:t>null</w:t>
      </w:r>
      <w:r w:rsidRPr="00323979">
        <w:rPr>
          <w:rFonts w:eastAsia="DFKai-SB"/>
        </w:rPr>
        <w:t>是一個特殊值，表示計算機科學中的空虛。</w:t>
      </w:r>
      <w:r w:rsidRPr="00323979">
        <w:rPr>
          <w:rFonts w:eastAsia="DFKai-SB"/>
        </w:rPr>
        <w:t xml:space="preserve"> playNotes</w:t>
      </w:r>
      <w:r w:rsidRPr="00323979">
        <w:rPr>
          <w:rFonts w:eastAsia="DFKai-SB"/>
        </w:rPr>
        <w:t>播放每個音符的持續時間相同，因此數組中的</w:t>
      </w:r>
      <w:r w:rsidRPr="00323979">
        <w:rPr>
          <w:rFonts w:eastAsia="DFKai-SB"/>
        </w:rPr>
        <w:t>null</w:t>
      </w:r>
      <w:r w:rsidRPr="00323979">
        <w:rPr>
          <w:rFonts w:eastAsia="DFKai-SB"/>
        </w:rPr>
        <w:t>元素只是告訴</w:t>
      </w:r>
      <w:r w:rsidRPr="00323979">
        <w:rPr>
          <w:rFonts w:eastAsia="DFKai-SB"/>
        </w:rPr>
        <w:t>playNotes</w:t>
      </w:r>
      <w:r w:rsidRPr="00323979">
        <w:rPr>
          <w:rFonts w:eastAsia="DFKai-SB"/>
        </w:rPr>
        <w:t>在與其他所有內容相同的持續時間內不播放任何內容。</w:t>
      </w:r>
    </w:p>
    <w:p w14:paraId="6B4CE03A" w14:textId="77777777" w:rsidR="003166B8" w:rsidRPr="00323979" w:rsidRDefault="003166B8" w:rsidP="003166B8">
      <w:pPr>
        <w:pStyle w:val="Heading1"/>
        <w:keepNext w:val="0"/>
        <w:keepLines w:val="0"/>
        <w:spacing w:before="480"/>
        <w:rPr>
          <w:rFonts w:eastAsia="DFKai-SB"/>
          <w:b/>
          <w:sz w:val="46"/>
          <w:szCs w:val="46"/>
        </w:rPr>
      </w:pPr>
      <w:bookmarkStart w:id="628" w:name="_vt234nkevnk6" w:colFirst="0" w:colLast="0"/>
      <w:bookmarkEnd w:id="628"/>
      <w:r w:rsidRPr="00323979">
        <w:rPr>
          <w:rFonts w:eastAsia="DFKai-SB"/>
          <w:b/>
          <w:sz w:val="46"/>
          <w:szCs w:val="46"/>
        </w:rPr>
        <w:t>Do this</w:t>
      </w:r>
      <w:r w:rsidRPr="00323979">
        <w:rPr>
          <w:rFonts w:eastAsia="DFKai-SB"/>
          <w:b/>
          <w:sz w:val="46"/>
          <w:szCs w:val="46"/>
        </w:rPr>
        <w:t>做這個</w:t>
      </w:r>
    </w:p>
    <w:p w14:paraId="7F430D73" w14:textId="77777777" w:rsidR="003166B8" w:rsidRPr="00323979" w:rsidRDefault="003166B8" w:rsidP="003166B8">
      <w:pPr>
        <w:numPr>
          <w:ilvl w:val="0"/>
          <w:numId w:val="219"/>
        </w:numPr>
        <w:spacing w:before="240"/>
        <w:rPr>
          <w:rFonts w:eastAsia="DFKai-SB"/>
        </w:rPr>
      </w:pPr>
      <w:r w:rsidRPr="00323979">
        <w:rPr>
          <w:rFonts w:eastAsia="DFKai-SB"/>
        </w:rPr>
        <w:t>Run the code to hear what it sounds like first.</w:t>
      </w:r>
    </w:p>
    <w:p w14:paraId="4A67E2B2" w14:textId="77777777" w:rsidR="003166B8" w:rsidRPr="00323979" w:rsidRDefault="003166B8" w:rsidP="003166B8">
      <w:pPr>
        <w:numPr>
          <w:ilvl w:val="0"/>
          <w:numId w:val="219"/>
        </w:numPr>
        <w:rPr>
          <w:rFonts w:eastAsia="DFKai-SB"/>
        </w:rPr>
      </w:pPr>
      <w:r w:rsidRPr="00323979">
        <w:rPr>
          <w:rFonts w:eastAsia="DFKai-SB"/>
        </w:rPr>
        <w:t>Examine the array inside</w:t>
      </w:r>
      <w:hyperlink r:id="rId374">
        <w:r w:rsidRPr="00323979">
          <w:rPr>
            <w:rFonts w:eastAsia="DFKai-SB"/>
          </w:rPr>
          <w:t xml:space="preserve"> </w:t>
        </w:r>
      </w:hyperlink>
      <w:hyperlink r:id="rId375">
        <w:r w:rsidRPr="00323979">
          <w:rPr>
            <w:rFonts w:eastAsia="DFKai-SB"/>
            <w:u w:val="single"/>
            <w:shd w:val="clear" w:color="auto" w:fill="F78183"/>
          </w:rPr>
          <w:t>buzzer.playNotes()</w:t>
        </w:r>
      </w:hyperlink>
      <w:r w:rsidRPr="00323979">
        <w:rPr>
          <w:rFonts w:eastAsia="DFKai-SB"/>
        </w:rPr>
        <w:t>.</w:t>
      </w:r>
    </w:p>
    <w:p w14:paraId="0E70B27D" w14:textId="77777777" w:rsidR="003166B8" w:rsidRPr="00323979" w:rsidRDefault="003166B8" w:rsidP="003166B8">
      <w:pPr>
        <w:numPr>
          <w:ilvl w:val="0"/>
          <w:numId w:val="219"/>
        </w:numPr>
        <w:spacing w:after="240"/>
        <w:rPr>
          <w:rFonts w:eastAsia="DFKai-SB"/>
        </w:rPr>
      </w:pPr>
      <w:r w:rsidRPr="00323979">
        <w:rPr>
          <w:rFonts w:eastAsia="DFKai-SB"/>
        </w:rPr>
        <w:t>Put a pause between notes that are the same and side-by-side, and any other place you deem appropriate.</w:t>
      </w:r>
    </w:p>
    <w:p w14:paraId="147C2780" w14:textId="77777777" w:rsidR="003166B8" w:rsidRPr="00323979" w:rsidRDefault="003166B8" w:rsidP="003166B8">
      <w:pPr>
        <w:rPr>
          <w:rFonts w:eastAsia="DFKai-SB"/>
          <w:i/>
        </w:rPr>
      </w:pPr>
      <w:r w:rsidRPr="00323979">
        <w:rPr>
          <w:rFonts w:eastAsia="DFKai-SB"/>
          <w:i/>
        </w:rPr>
        <w:t>Tip: null references a value, just like a variable name. Make sure you don't put it in quotation marks!</w:t>
      </w:r>
    </w:p>
    <w:p w14:paraId="7A0414EA" w14:textId="77777777" w:rsidR="003166B8" w:rsidRPr="00323979" w:rsidRDefault="003166B8" w:rsidP="003166B8">
      <w:pPr>
        <w:rPr>
          <w:rFonts w:eastAsia="DFKai-SB"/>
          <w:i/>
        </w:rPr>
      </w:pPr>
    </w:p>
    <w:p w14:paraId="09A356CA" w14:textId="77777777" w:rsidR="003166B8" w:rsidRPr="00323979" w:rsidRDefault="003166B8" w:rsidP="003166B8">
      <w:pPr>
        <w:rPr>
          <w:rFonts w:eastAsia="DFKai-SB"/>
          <w:i/>
        </w:rPr>
      </w:pPr>
      <w:r w:rsidRPr="00323979">
        <w:rPr>
          <w:rFonts w:eastAsia="DFKai-SB"/>
          <w:i/>
        </w:rPr>
        <w:t>•</w:t>
      </w:r>
      <w:r w:rsidRPr="00323979">
        <w:rPr>
          <w:rFonts w:eastAsia="DFKai-SB"/>
          <w:i/>
        </w:rPr>
        <w:t>運行代碼以首先聽到它的聲音。</w:t>
      </w:r>
    </w:p>
    <w:p w14:paraId="5A452792" w14:textId="77777777" w:rsidR="003166B8" w:rsidRPr="00323979" w:rsidRDefault="003166B8" w:rsidP="003166B8">
      <w:pPr>
        <w:rPr>
          <w:rFonts w:eastAsia="DFKai-SB"/>
          <w:i/>
        </w:rPr>
      </w:pPr>
    </w:p>
    <w:p w14:paraId="2A0C01FA" w14:textId="77777777" w:rsidR="003166B8" w:rsidRPr="00323979" w:rsidRDefault="003166B8" w:rsidP="003166B8">
      <w:pPr>
        <w:rPr>
          <w:rFonts w:eastAsia="DFKai-SB"/>
          <w:i/>
        </w:rPr>
      </w:pPr>
      <w:r w:rsidRPr="00323979">
        <w:rPr>
          <w:rFonts w:eastAsia="DFKai-SB"/>
          <w:i/>
        </w:rPr>
        <w:t>•</w:t>
      </w:r>
      <w:r w:rsidRPr="00323979">
        <w:rPr>
          <w:rFonts w:eastAsia="DFKai-SB"/>
          <w:i/>
        </w:rPr>
        <w:t>檢查</w:t>
      </w:r>
      <w:r w:rsidRPr="00323979">
        <w:rPr>
          <w:rFonts w:eastAsia="DFKai-SB"/>
          <w:i/>
        </w:rPr>
        <w:t>buzzer.playNotes</w:t>
      </w:r>
      <w:r w:rsidRPr="00323979">
        <w:rPr>
          <w:rFonts w:eastAsia="DFKai-SB"/>
          <w:i/>
        </w:rPr>
        <w:t>（）中的數組。</w:t>
      </w:r>
    </w:p>
    <w:p w14:paraId="29B4A9EA" w14:textId="77777777" w:rsidR="003166B8" w:rsidRPr="00323979" w:rsidRDefault="003166B8" w:rsidP="003166B8">
      <w:pPr>
        <w:rPr>
          <w:rFonts w:eastAsia="DFKai-SB"/>
          <w:i/>
        </w:rPr>
      </w:pPr>
    </w:p>
    <w:p w14:paraId="12E74489" w14:textId="77777777" w:rsidR="003166B8" w:rsidRPr="00323979" w:rsidRDefault="003166B8" w:rsidP="003166B8">
      <w:pPr>
        <w:rPr>
          <w:rFonts w:eastAsia="DFKai-SB"/>
          <w:i/>
        </w:rPr>
      </w:pPr>
      <w:r w:rsidRPr="00323979">
        <w:rPr>
          <w:rFonts w:eastAsia="DFKai-SB"/>
          <w:i/>
        </w:rPr>
        <w:t>•</w:t>
      </w:r>
      <w:r w:rsidRPr="00323979">
        <w:rPr>
          <w:rFonts w:eastAsia="DFKai-SB"/>
          <w:i/>
        </w:rPr>
        <w:t>在相同且並排的音符之間以及您認為合適的任何其他位置之間暫停。</w:t>
      </w:r>
    </w:p>
    <w:p w14:paraId="4D3CFD08" w14:textId="77777777" w:rsidR="003166B8" w:rsidRPr="00323979" w:rsidRDefault="003166B8" w:rsidP="003166B8">
      <w:pPr>
        <w:rPr>
          <w:rFonts w:eastAsia="DFKai-SB"/>
          <w:i/>
        </w:rPr>
      </w:pPr>
    </w:p>
    <w:p w14:paraId="37C3FDC3" w14:textId="77777777" w:rsidR="003166B8" w:rsidRPr="00323979" w:rsidRDefault="003166B8" w:rsidP="003166B8">
      <w:pPr>
        <w:rPr>
          <w:rFonts w:eastAsia="DFKai-SB"/>
          <w:i/>
        </w:rPr>
      </w:pPr>
      <w:r w:rsidRPr="00323979">
        <w:rPr>
          <w:rFonts w:eastAsia="DFKai-SB"/>
          <w:i/>
        </w:rPr>
        <w:t>提示：</w:t>
      </w:r>
      <w:r w:rsidRPr="00323979">
        <w:rPr>
          <w:rFonts w:eastAsia="DFKai-SB"/>
          <w:i/>
        </w:rPr>
        <w:t>null</w:t>
      </w:r>
      <w:r w:rsidRPr="00323979">
        <w:rPr>
          <w:rFonts w:eastAsia="DFKai-SB"/>
          <w:i/>
        </w:rPr>
        <w:t>引用一個值，就像變量名一樣。</w:t>
      </w:r>
      <w:r w:rsidRPr="00323979">
        <w:rPr>
          <w:rFonts w:eastAsia="DFKai-SB"/>
          <w:i/>
        </w:rPr>
        <w:t xml:space="preserve"> </w:t>
      </w:r>
      <w:r w:rsidRPr="00323979">
        <w:rPr>
          <w:rFonts w:eastAsia="DFKai-SB"/>
          <w:i/>
        </w:rPr>
        <w:t>確保你沒有把它放在引號中！</w:t>
      </w:r>
    </w:p>
    <w:p w14:paraId="74EB0438" w14:textId="77777777" w:rsidR="003166B8" w:rsidRPr="00323979" w:rsidRDefault="003166B8" w:rsidP="003166B8">
      <w:pPr>
        <w:rPr>
          <w:rFonts w:eastAsia="DFKai-SB"/>
          <w:i/>
        </w:rPr>
      </w:pPr>
    </w:p>
    <w:p w14:paraId="770DC523"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"https://studio.code.org/s/csd6-2018/stage/11/puzzle/14" </w:instrText>
      </w:r>
      <w:r w:rsidRPr="00323979">
        <w:rPr>
          <w:rFonts w:eastAsia="DFKai-SB"/>
        </w:rPr>
        <w:fldChar w:fldCharType="separate"/>
      </w:r>
      <w:r w:rsidRPr="00323979">
        <w:rPr>
          <w:rFonts w:eastAsia="DFKai-SB"/>
          <w:u w:val="single"/>
        </w:rPr>
        <w:t>View on Code Studio</w:t>
      </w:r>
    </w:p>
    <w:bookmarkStart w:id="629" w:name="_ystaypktllvw" w:colFirst="0" w:colLast="0"/>
    <w:bookmarkEnd w:id="629"/>
    <w:p w14:paraId="6650C606"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43C9CD30" w14:textId="77777777" w:rsidR="003166B8" w:rsidRPr="00323979" w:rsidRDefault="003166B8" w:rsidP="003166B8">
      <w:pPr>
        <w:pStyle w:val="Heading1"/>
        <w:keepNext w:val="0"/>
        <w:keepLines w:val="0"/>
        <w:spacing w:before="480"/>
        <w:rPr>
          <w:rFonts w:eastAsia="DFKai-SB"/>
          <w:b/>
          <w:sz w:val="46"/>
          <w:szCs w:val="46"/>
        </w:rPr>
      </w:pPr>
      <w:bookmarkStart w:id="630" w:name="_m7j3uihuijei" w:colFirst="0" w:colLast="0"/>
      <w:bookmarkEnd w:id="630"/>
      <w:r w:rsidRPr="00323979">
        <w:rPr>
          <w:rFonts w:eastAsia="DFKai-SB"/>
          <w:b/>
          <w:sz w:val="46"/>
          <w:szCs w:val="46"/>
        </w:rPr>
        <w:t>Sound Board 2.0</w:t>
      </w:r>
      <w:r w:rsidRPr="00323979">
        <w:rPr>
          <w:rFonts w:eastAsia="DFKai-SB"/>
          <w:b/>
          <w:sz w:val="46"/>
          <w:szCs w:val="46"/>
        </w:rPr>
        <w:t>聲音板子</w:t>
      </w:r>
      <w:r w:rsidRPr="00323979">
        <w:rPr>
          <w:rFonts w:eastAsia="DFKai-SB"/>
          <w:b/>
          <w:sz w:val="46"/>
          <w:szCs w:val="46"/>
        </w:rPr>
        <w:t>2.0</w:t>
      </w:r>
    </w:p>
    <w:p w14:paraId="2FD191B1" w14:textId="77777777" w:rsidR="003166B8" w:rsidRPr="00323979" w:rsidRDefault="003166B8" w:rsidP="003166B8">
      <w:pPr>
        <w:rPr>
          <w:rFonts w:eastAsia="DFKai-SB"/>
        </w:rPr>
      </w:pPr>
      <w:r w:rsidRPr="00323979">
        <w:rPr>
          <w:rFonts w:eastAsia="DFKai-SB"/>
        </w:rPr>
        <w:t>You can now play sounds, notes, and songs! With this new knowledge, you can even turn your board into a sound board.</w:t>
      </w:r>
    </w:p>
    <w:p w14:paraId="15CEF252" w14:textId="77777777" w:rsidR="003166B8" w:rsidRPr="00323979" w:rsidRDefault="003166B8" w:rsidP="003166B8">
      <w:pPr>
        <w:rPr>
          <w:rFonts w:eastAsia="DFKai-SB"/>
        </w:rPr>
      </w:pPr>
      <w:r w:rsidRPr="00323979">
        <w:rPr>
          <w:rFonts w:eastAsia="DFKai-SB"/>
        </w:rPr>
        <w:t>In the toolbox you have all of the buzzer and led-related blocks at your disposal. See what cool stuff you can come up with!</w:t>
      </w:r>
    </w:p>
    <w:p w14:paraId="3F32DE0D" w14:textId="77777777" w:rsidR="003166B8" w:rsidRPr="00323979" w:rsidRDefault="003166B8" w:rsidP="003166B8">
      <w:pPr>
        <w:rPr>
          <w:rFonts w:eastAsia="DFKai-SB"/>
        </w:rPr>
      </w:pPr>
      <w:r w:rsidRPr="00323979">
        <w:rPr>
          <w:rFonts w:eastAsia="DFKai-SB"/>
        </w:rPr>
        <w:t>您現在可以播放聲音，音符和歌曲！</w:t>
      </w:r>
      <w:r w:rsidRPr="00323979">
        <w:rPr>
          <w:rFonts w:eastAsia="DFKai-SB"/>
        </w:rPr>
        <w:t xml:space="preserve"> </w:t>
      </w:r>
      <w:r w:rsidRPr="00323979">
        <w:rPr>
          <w:rFonts w:eastAsia="DFKai-SB"/>
        </w:rPr>
        <w:t>有了這些新知識，您甚至可以將您的電路板變成音板。</w:t>
      </w:r>
    </w:p>
    <w:p w14:paraId="1D7D5D49" w14:textId="77777777" w:rsidR="003166B8" w:rsidRPr="00323979" w:rsidRDefault="003166B8" w:rsidP="003166B8">
      <w:pPr>
        <w:rPr>
          <w:rFonts w:eastAsia="DFKai-SB"/>
        </w:rPr>
      </w:pPr>
    </w:p>
    <w:p w14:paraId="6D7074B6" w14:textId="77777777" w:rsidR="003166B8" w:rsidRPr="00323979" w:rsidRDefault="003166B8" w:rsidP="003166B8">
      <w:pPr>
        <w:rPr>
          <w:rFonts w:eastAsia="DFKai-SB"/>
        </w:rPr>
      </w:pPr>
      <w:r w:rsidRPr="00323979">
        <w:rPr>
          <w:rFonts w:eastAsia="DFKai-SB"/>
        </w:rPr>
        <w:t>在工具箱中，您可以使用所有與蜂鳴器和</w:t>
      </w:r>
      <w:r w:rsidRPr="00323979">
        <w:rPr>
          <w:rFonts w:eastAsia="DFKai-SB"/>
        </w:rPr>
        <w:t>LED</w:t>
      </w:r>
      <w:r w:rsidRPr="00323979">
        <w:rPr>
          <w:rFonts w:eastAsia="DFKai-SB"/>
        </w:rPr>
        <w:t>相關的塊。</w:t>
      </w:r>
      <w:r w:rsidRPr="00323979">
        <w:rPr>
          <w:rFonts w:eastAsia="DFKai-SB"/>
        </w:rPr>
        <w:t xml:space="preserve"> </w:t>
      </w:r>
      <w:r w:rsidRPr="00323979">
        <w:rPr>
          <w:rFonts w:eastAsia="DFKai-SB"/>
        </w:rPr>
        <w:t>看看你能想出什麼很酷的東西！</w:t>
      </w:r>
    </w:p>
    <w:p w14:paraId="0E3A56FE" w14:textId="77777777" w:rsidR="003166B8" w:rsidRPr="00323979" w:rsidRDefault="003166B8" w:rsidP="003166B8">
      <w:pPr>
        <w:rPr>
          <w:rFonts w:eastAsia="DFKai-SB"/>
        </w:rPr>
      </w:pPr>
    </w:p>
    <w:p w14:paraId="6F27FEE6" w14:textId="77777777" w:rsidR="003166B8" w:rsidRPr="00323979" w:rsidRDefault="003166B8" w:rsidP="003166B8">
      <w:pPr>
        <w:pStyle w:val="Heading1"/>
        <w:keepNext w:val="0"/>
        <w:keepLines w:val="0"/>
        <w:spacing w:before="480"/>
        <w:rPr>
          <w:rFonts w:eastAsia="DFKai-SB"/>
          <w:b/>
          <w:sz w:val="46"/>
          <w:szCs w:val="46"/>
        </w:rPr>
      </w:pPr>
      <w:bookmarkStart w:id="631" w:name="_2j83c0powfqf" w:colFirst="0" w:colLast="0"/>
      <w:bookmarkEnd w:id="631"/>
      <w:r w:rsidRPr="00323979">
        <w:rPr>
          <w:rFonts w:eastAsia="DFKai-SB"/>
          <w:b/>
          <w:sz w:val="46"/>
          <w:szCs w:val="46"/>
        </w:rPr>
        <w:lastRenderedPageBreak/>
        <w:t>Do This</w:t>
      </w:r>
      <w:r w:rsidRPr="00323979">
        <w:rPr>
          <w:rFonts w:eastAsia="DFKai-SB"/>
          <w:b/>
          <w:sz w:val="46"/>
          <w:szCs w:val="46"/>
        </w:rPr>
        <w:t>做這個</w:t>
      </w:r>
    </w:p>
    <w:p w14:paraId="6C6AB955" w14:textId="77777777" w:rsidR="003166B8" w:rsidRPr="00323979" w:rsidRDefault="003166B8" w:rsidP="003166B8">
      <w:pPr>
        <w:numPr>
          <w:ilvl w:val="0"/>
          <w:numId w:val="211"/>
        </w:numPr>
        <w:spacing w:before="240"/>
        <w:rPr>
          <w:rFonts w:eastAsia="DFKai-SB"/>
        </w:rPr>
      </w:pPr>
      <w:r w:rsidRPr="00323979">
        <w:rPr>
          <w:rFonts w:eastAsia="DFKai-SB"/>
        </w:rPr>
        <w:t>Use all of the button related board events (up, down), to play a unique sound or song at each event.</w:t>
      </w:r>
    </w:p>
    <w:p w14:paraId="5554F4C7" w14:textId="77777777" w:rsidR="003166B8" w:rsidRPr="00323979" w:rsidRDefault="003166B8" w:rsidP="003166B8">
      <w:pPr>
        <w:numPr>
          <w:ilvl w:val="0"/>
          <w:numId w:val="211"/>
        </w:numPr>
        <w:rPr>
          <w:rFonts w:eastAsia="DFKai-SB"/>
        </w:rPr>
      </w:pPr>
      <w:r w:rsidRPr="00323979">
        <w:rPr>
          <w:rFonts w:eastAsia="DFKai-SB"/>
        </w:rPr>
        <w:t>Are there any other events you could use to play even more sounds/songs?</w:t>
      </w:r>
    </w:p>
    <w:p w14:paraId="373F5CB9" w14:textId="77777777" w:rsidR="003166B8" w:rsidRPr="00323979" w:rsidRDefault="003166B8" w:rsidP="003166B8">
      <w:pPr>
        <w:numPr>
          <w:ilvl w:val="0"/>
          <w:numId w:val="229"/>
        </w:numPr>
        <w:rPr>
          <w:rFonts w:eastAsia="DFKai-SB"/>
        </w:rPr>
      </w:pPr>
      <w:r w:rsidRPr="00323979">
        <w:rPr>
          <w:rFonts w:eastAsia="DFKai-SB"/>
        </w:rPr>
        <w:t>Levels</w:t>
      </w:r>
    </w:p>
    <w:p w14:paraId="14D4E44D" w14:textId="77777777" w:rsidR="003166B8" w:rsidRPr="00323979" w:rsidRDefault="003166B8" w:rsidP="003166B8">
      <w:pPr>
        <w:numPr>
          <w:ilvl w:val="0"/>
          <w:numId w:val="229"/>
        </w:numPr>
        <w:rPr>
          <w:rFonts w:eastAsia="DFKai-SB"/>
        </w:rPr>
      </w:pPr>
      <w:r w:rsidRPr="00323979">
        <w:rPr>
          <w:rFonts w:eastAsia="DFKai-SB"/>
        </w:rPr>
        <w:fldChar w:fldCharType="begin"/>
      </w:r>
      <w:r w:rsidRPr="00323979">
        <w:rPr>
          <w:rFonts w:eastAsia="DFKai-SB"/>
        </w:rPr>
        <w:instrText xml:space="preserve"> HYPERLINK "https://curriculum.code.org/csd-18/unit6/11/#level-expando-11-15" </w:instrText>
      </w:r>
      <w:r w:rsidRPr="00323979">
        <w:rPr>
          <w:rFonts w:eastAsia="DFKai-SB"/>
        </w:rPr>
        <w:fldChar w:fldCharType="separate"/>
      </w:r>
      <w:r w:rsidRPr="00323979">
        <w:rPr>
          <w:rFonts w:eastAsia="DFKai-SB"/>
          <w:u w:val="single"/>
        </w:rPr>
        <w:t>Extra</w:t>
      </w:r>
    </w:p>
    <w:p w14:paraId="46470F33" w14:textId="77777777" w:rsidR="003166B8" w:rsidRPr="00323979" w:rsidRDefault="003166B8" w:rsidP="003166B8">
      <w:pPr>
        <w:numPr>
          <w:ilvl w:val="0"/>
          <w:numId w:val="22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"https://curriculum.code.org/csd-18/unit6/11/#level-expando-11-16" </w:instrText>
      </w:r>
      <w:r w:rsidRPr="00323979">
        <w:rPr>
          <w:rFonts w:eastAsia="DFKai-SB"/>
        </w:rPr>
        <w:fldChar w:fldCharType="separate"/>
      </w:r>
      <w:r w:rsidRPr="00323979">
        <w:rPr>
          <w:rFonts w:eastAsia="DFKai-SB"/>
          <w:u w:val="single"/>
        </w:rPr>
        <w:t>Extra</w:t>
      </w:r>
    </w:p>
    <w:p w14:paraId="2F1EFE55" w14:textId="77777777" w:rsidR="003166B8" w:rsidRPr="00323979" w:rsidRDefault="003166B8" w:rsidP="003166B8">
      <w:pPr>
        <w:numPr>
          <w:ilvl w:val="0"/>
          <w:numId w:val="229"/>
        </w:numPr>
        <w:spacing w:after="240"/>
        <w:rPr>
          <w:rFonts w:eastAsia="DFKai-SB"/>
        </w:rPr>
      </w:pPr>
      <w:r w:rsidRPr="00323979">
        <w:rPr>
          <w:rFonts w:eastAsia="DFKai-SB"/>
        </w:rPr>
        <w:fldChar w:fldCharType="end"/>
      </w:r>
      <w:r w:rsidRPr="00323979">
        <w:rPr>
          <w:rFonts w:eastAsia="DFKai-SB"/>
        </w:rPr>
        <w:t>(click tabs to see student view)</w:t>
      </w:r>
    </w:p>
    <w:p w14:paraId="530FBE72"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使用所有與按鈕相關的電路板事件（向上，向下），在每個事件中播放獨特的聲音或歌曲。</w:t>
      </w:r>
    </w:p>
    <w:p w14:paraId="1E0A04C4"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是否還有其他可用於播放更多聲音</w:t>
      </w:r>
      <w:r w:rsidRPr="00323979">
        <w:rPr>
          <w:rFonts w:eastAsia="DFKai-SB"/>
        </w:rPr>
        <w:t>/</w:t>
      </w:r>
      <w:r w:rsidRPr="00323979">
        <w:rPr>
          <w:rFonts w:eastAsia="DFKai-SB"/>
        </w:rPr>
        <w:t>歌曲的活動？</w:t>
      </w:r>
    </w:p>
    <w:p w14:paraId="01659585"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（單擊選項卡查看學生視圖）</w:t>
      </w:r>
    </w:p>
    <w:p w14:paraId="3125B947" w14:textId="77777777" w:rsidR="003166B8" w:rsidRPr="00323979" w:rsidRDefault="003166B8" w:rsidP="003166B8">
      <w:pPr>
        <w:spacing w:before="240" w:after="240"/>
        <w:ind w:left="720"/>
        <w:rPr>
          <w:rFonts w:eastAsia="DFKai-SB"/>
        </w:rPr>
      </w:pPr>
    </w:p>
    <w:p w14:paraId="0F41A7D9"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"https://studio.code.org/s/csd6-2018/stage/11/extras" </w:instrText>
      </w:r>
      <w:r w:rsidRPr="00323979">
        <w:rPr>
          <w:rFonts w:eastAsia="DFKai-SB"/>
        </w:rPr>
        <w:fldChar w:fldCharType="separate"/>
      </w:r>
      <w:r w:rsidRPr="00323979">
        <w:rPr>
          <w:rFonts w:eastAsia="DFKai-SB"/>
          <w:u w:val="single"/>
        </w:rPr>
        <w:t>View on Code Studio</w:t>
      </w:r>
    </w:p>
    <w:bookmarkStart w:id="632" w:name="_6u6ciu9x0tud" w:colFirst="0" w:colLast="0"/>
    <w:bookmarkEnd w:id="632"/>
    <w:p w14:paraId="64D0E0A5"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3C4713F6" w14:textId="77777777" w:rsidR="003166B8" w:rsidRPr="00323979" w:rsidRDefault="003166B8" w:rsidP="003166B8">
      <w:pPr>
        <w:pStyle w:val="Heading1"/>
        <w:keepNext w:val="0"/>
        <w:keepLines w:val="0"/>
        <w:spacing w:before="480"/>
        <w:rPr>
          <w:rFonts w:eastAsia="DFKai-SB"/>
          <w:b/>
          <w:sz w:val="46"/>
          <w:szCs w:val="46"/>
        </w:rPr>
      </w:pPr>
      <w:bookmarkStart w:id="633" w:name="_1mm7v0ez74ti" w:colFirst="0" w:colLast="0"/>
      <w:bookmarkEnd w:id="633"/>
      <w:r w:rsidRPr="00323979">
        <w:rPr>
          <w:rFonts w:eastAsia="DFKai-SB"/>
          <w:b/>
          <w:sz w:val="46"/>
          <w:szCs w:val="46"/>
        </w:rPr>
        <w:t>Challenge: 2D Arrays 2D</w:t>
      </w:r>
      <w:r w:rsidRPr="00323979">
        <w:rPr>
          <w:rFonts w:eastAsia="DFKai-SB"/>
          <w:b/>
          <w:sz w:val="46"/>
          <w:szCs w:val="46"/>
        </w:rPr>
        <w:t>陣列</w:t>
      </w:r>
    </w:p>
    <w:p w14:paraId="0DD5A9D3" w14:textId="77777777" w:rsidR="003166B8" w:rsidRPr="00323979" w:rsidRDefault="003166B8" w:rsidP="003166B8">
      <w:pPr>
        <w:rPr>
          <w:rFonts w:eastAsia="DFKai-SB"/>
        </w:rPr>
      </w:pPr>
      <w:r w:rsidRPr="00323979">
        <w:rPr>
          <w:rFonts w:eastAsia="DFKai-SB"/>
        </w:rPr>
        <w:t>Arrays can hold all sorts of data, like numbers, strings, and even other arrays. When we put an array inside another, this becomes a 2D array. The</w:t>
      </w:r>
      <w:hyperlink r:id="rId376">
        <w:r w:rsidRPr="00323979">
          <w:rPr>
            <w:rFonts w:eastAsia="DFKai-SB"/>
          </w:rPr>
          <w:t xml:space="preserve"> </w:t>
        </w:r>
      </w:hyperlink>
      <w:hyperlink r:id="rId377">
        <w:r w:rsidRPr="00323979">
          <w:rPr>
            <w:rFonts w:eastAsia="DFKai-SB"/>
            <w:u w:val="single"/>
            <w:shd w:val="clear" w:color="auto" w:fill="F78183"/>
          </w:rPr>
          <w:t>buzzer.playSong()</w:t>
        </w:r>
      </w:hyperlink>
      <w:r w:rsidRPr="00323979">
        <w:rPr>
          <w:rFonts w:eastAsia="DFKai-SB"/>
        </w:rPr>
        <w:t xml:space="preserve"> block can be used to play songs that sound more precise with 2D arrays.</w:t>
      </w:r>
    </w:p>
    <w:p w14:paraId="58E0B4E1" w14:textId="77777777" w:rsidR="003166B8" w:rsidRPr="00323979" w:rsidRDefault="003166B8" w:rsidP="003166B8">
      <w:pPr>
        <w:rPr>
          <w:rFonts w:eastAsia="DFKai-SB"/>
        </w:rPr>
      </w:pPr>
      <w:r w:rsidRPr="00323979">
        <w:rPr>
          <w:rFonts w:eastAsia="DFKai-SB"/>
        </w:rPr>
        <w:t>The structure that you've been using to play notes looks like this:</w:t>
      </w:r>
    </w:p>
    <w:p w14:paraId="3F88028A" w14:textId="77777777" w:rsidR="003166B8" w:rsidRPr="00323979" w:rsidRDefault="003166B8" w:rsidP="003166B8">
      <w:pPr>
        <w:rPr>
          <w:rFonts w:eastAsia="DFKai-SB"/>
          <w:u w:val="single"/>
          <w:shd w:val="clear" w:color="auto" w:fill="F78183"/>
        </w:rPr>
      </w:pPr>
      <w:r w:rsidRPr="00323979">
        <w:rPr>
          <w:rFonts w:eastAsia="DFKai-SB"/>
        </w:rPr>
        <w:fldChar w:fldCharType="begin"/>
      </w:r>
      <w:r w:rsidRPr="00323979">
        <w:rPr>
          <w:rFonts w:eastAsia="DFKai-SB"/>
        </w:rPr>
        <w:instrText xml:space="preserve"> HYPERLINK "https://docs.code.org/applab/buzzerplaynotes/" </w:instrText>
      </w:r>
      <w:r w:rsidRPr="00323979">
        <w:rPr>
          <w:rFonts w:eastAsia="DFKai-SB"/>
        </w:rPr>
        <w:fldChar w:fldCharType="separate"/>
      </w:r>
      <w:r w:rsidRPr="00323979">
        <w:rPr>
          <w:rFonts w:eastAsia="DFKai-SB"/>
          <w:u w:val="single"/>
          <w:shd w:val="clear" w:color="auto" w:fill="F78183"/>
        </w:rPr>
        <w:t>buzzer.playNotes( [array of notes to play] , tempo of the whole song);</w:t>
      </w:r>
    </w:p>
    <w:p w14:paraId="5FD64A10" w14:textId="77777777" w:rsidR="003166B8" w:rsidRPr="00323979" w:rsidRDefault="003166B8" w:rsidP="003166B8">
      <w:pPr>
        <w:rPr>
          <w:rFonts w:eastAsia="DFKai-SB"/>
        </w:rPr>
      </w:pPr>
      <w:r w:rsidRPr="00323979">
        <w:rPr>
          <w:rFonts w:eastAsia="DFKai-SB"/>
        </w:rPr>
        <w:fldChar w:fldCharType="end"/>
      </w:r>
      <w:r w:rsidRPr="00323979">
        <w:rPr>
          <w:rFonts w:eastAsia="DFKai-SB"/>
        </w:rPr>
        <w:t>The main difference with</w:t>
      </w:r>
      <w:hyperlink r:id="rId378">
        <w:r w:rsidRPr="00323979">
          <w:rPr>
            <w:rFonts w:eastAsia="DFKai-SB"/>
          </w:rPr>
          <w:t xml:space="preserve"> </w:t>
        </w:r>
      </w:hyperlink>
      <w:hyperlink r:id="rId379">
        <w:r w:rsidRPr="00323979">
          <w:rPr>
            <w:rFonts w:eastAsia="DFKai-SB"/>
            <w:u w:val="single"/>
            <w:shd w:val="clear" w:color="auto" w:fill="F78183"/>
          </w:rPr>
          <w:t>buzzer.playSong()</w:t>
        </w:r>
      </w:hyperlink>
      <w:r w:rsidRPr="00323979">
        <w:rPr>
          <w:rFonts w:eastAsia="DFKai-SB"/>
        </w:rPr>
        <w:t xml:space="preserve"> is each element inside the [array of notes to play], is an array with two elements: the note you want to play, and the duration of the note. Sometime you'll want a quarter note in your song, other times you'll want a full note, or maybe somewhere in between. A full song might look something like this:</w:t>
      </w:r>
    </w:p>
    <w:p w14:paraId="3AE4312A" w14:textId="77777777" w:rsidR="003166B8" w:rsidRPr="00323979" w:rsidRDefault="003166B8" w:rsidP="003166B8">
      <w:pPr>
        <w:rPr>
          <w:rFonts w:eastAsia="DFKai-SB"/>
        </w:rPr>
      </w:pPr>
      <w:r w:rsidRPr="00323979">
        <w:rPr>
          <w:rFonts w:eastAsia="DFKai-SB"/>
        </w:rPr>
        <w:t>數組可以包含各種數據，如數字，字符串甚至其他數組。</w:t>
      </w:r>
      <w:r w:rsidRPr="00323979">
        <w:rPr>
          <w:rFonts w:eastAsia="DFKai-SB"/>
        </w:rPr>
        <w:t xml:space="preserve"> </w:t>
      </w:r>
      <w:r w:rsidRPr="00323979">
        <w:rPr>
          <w:rFonts w:eastAsia="DFKai-SB"/>
        </w:rPr>
        <w:t>當我們將一個數組放入另一個數組時，它就變成了一個</w:t>
      </w:r>
      <w:r w:rsidRPr="00323979">
        <w:rPr>
          <w:rFonts w:eastAsia="DFKai-SB"/>
        </w:rPr>
        <w:t>2D</w:t>
      </w:r>
      <w:r w:rsidRPr="00323979">
        <w:rPr>
          <w:rFonts w:eastAsia="DFKai-SB"/>
        </w:rPr>
        <w:t>數組。</w:t>
      </w:r>
      <w:r w:rsidRPr="00323979">
        <w:rPr>
          <w:rFonts w:eastAsia="DFKai-SB"/>
        </w:rPr>
        <w:t xml:space="preserve"> buzzer.playSong</w:t>
      </w:r>
      <w:r w:rsidRPr="00323979">
        <w:rPr>
          <w:rFonts w:eastAsia="DFKai-SB"/>
        </w:rPr>
        <w:t>（）塊可用於播放使用</w:t>
      </w:r>
      <w:r w:rsidRPr="00323979">
        <w:rPr>
          <w:rFonts w:eastAsia="DFKai-SB"/>
        </w:rPr>
        <w:t>2D</w:t>
      </w:r>
      <w:r w:rsidRPr="00323979">
        <w:rPr>
          <w:rFonts w:eastAsia="DFKai-SB"/>
        </w:rPr>
        <w:t>陣列聽起來更精確的歌曲。</w:t>
      </w:r>
    </w:p>
    <w:p w14:paraId="5F3EDA91" w14:textId="77777777" w:rsidR="003166B8" w:rsidRPr="00323979" w:rsidRDefault="003166B8" w:rsidP="003166B8">
      <w:pPr>
        <w:rPr>
          <w:rFonts w:eastAsia="DFKai-SB"/>
        </w:rPr>
      </w:pPr>
    </w:p>
    <w:p w14:paraId="0953E35E" w14:textId="77777777" w:rsidR="003166B8" w:rsidRPr="00323979" w:rsidRDefault="003166B8" w:rsidP="003166B8">
      <w:pPr>
        <w:rPr>
          <w:rFonts w:eastAsia="DFKai-SB"/>
        </w:rPr>
      </w:pPr>
      <w:r w:rsidRPr="00323979">
        <w:rPr>
          <w:rFonts w:eastAsia="DFKai-SB"/>
        </w:rPr>
        <w:t>您用來播放筆記的結構如下所示：</w:t>
      </w:r>
    </w:p>
    <w:p w14:paraId="724635D5" w14:textId="77777777" w:rsidR="003166B8" w:rsidRPr="00323979" w:rsidRDefault="003166B8" w:rsidP="003166B8">
      <w:pPr>
        <w:rPr>
          <w:rFonts w:eastAsia="DFKai-SB"/>
        </w:rPr>
      </w:pPr>
    </w:p>
    <w:p w14:paraId="0A8C1E6C" w14:textId="77777777" w:rsidR="003166B8" w:rsidRPr="00323979" w:rsidRDefault="003166B8" w:rsidP="003166B8">
      <w:pPr>
        <w:rPr>
          <w:rFonts w:eastAsia="DFKai-SB"/>
        </w:rPr>
      </w:pPr>
      <w:r w:rsidRPr="00323979">
        <w:rPr>
          <w:rFonts w:eastAsia="DFKai-SB"/>
        </w:rPr>
        <w:lastRenderedPageBreak/>
        <w:t>buzzer.playNotes</w:t>
      </w:r>
      <w:r w:rsidRPr="00323979">
        <w:rPr>
          <w:rFonts w:eastAsia="DFKai-SB"/>
        </w:rPr>
        <w:t>（</w:t>
      </w:r>
      <w:r w:rsidRPr="00323979">
        <w:rPr>
          <w:rFonts w:eastAsia="DFKai-SB"/>
        </w:rPr>
        <w:t>[</w:t>
      </w:r>
      <w:r w:rsidRPr="00323979">
        <w:rPr>
          <w:rFonts w:eastAsia="DFKai-SB"/>
        </w:rPr>
        <w:t>要播放的音符陣列</w:t>
      </w:r>
      <w:r w:rsidRPr="00323979">
        <w:rPr>
          <w:rFonts w:eastAsia="DFKai-SB"/>
        </w:rPr>
        <w:t>]</w:t>
      </w:r>
      <w:r w:rsidRPr="00323979">
        <w:rPr>
          <w:rFonts w:eastAsia="DFKai-SB"/>
        </w:rPr>
        <w:t>，整首歌的節奏）</w:t>
      </w:r>
      <w:r w:rsidRPr="00323979">
        <w:rPr>
          <w:rFonts w:eastAsia="DFKai-SB"/>
        </w:rPr>
        <w:t>;</w:t>
      </w:r>
    </w:p>
    <w:p w14:paraId="3C77DA65" w14:textId="77777777" w:rsidR="003166B8" w:rsidRPr="00323979" w:rsidRDefault="003166B8" w:rsidP="003166B8">
      <w:pPr>
        <w:rPr>
          <w:rFonts w:eastAsia="DFKai-SB"/>
        </w:rPr>
      </w:pPr>
      <w:r w:rsidRPr="00323979">
        <w:rPr>
          <w:rFonts w:eastAsia="DFKai-SB"/>
        </w:rPr>
        <w:t>與</w:t>
      </w:r>
      <w:r w:rsidRPr="00323979">
        <w:rPr>
          <w:rFonts w:eastAsia="DFKai-SB"/>
        </w:rPr>
        <w:t>buzzer.playSong</w:t>
      </w:r>
      <w:r w:rsidRPr="00323979">
        <w:rPr>
          <w:rFonts w:eastAsia="DFKai-SB"/>
        </w:rPr>
        <w:t>（）的主要區別在於</w:t>
      </w:r>
      <w:r w:rsidRPr="00323979">
        <w:rPr>
          <w:rFonts w:eastAsia="DFKai-SB"/>
        </w:rPr>
        <w:t>[</w:t>
      </w:r>
      <w:r w:rsidRPr="00323979">
        <w:rPr>
          <w:rFonts w:eastAsia="DFKai-SB"/>
        </w:rPr>
        <w:t>要播放的音符數組</w:t>
      </w:r>
      <w:r w:rsidRPr="00323979">
        <w:rPr>
          <w:rFonts w:eastAsia="DFKai-SB"/>
        </w:rPr>
        <w:t>]</w:t>
      </w:r>
      <w:r w:rsidRPr="00323979">
        <w:rPr>
          <w:rFonts w:eastAsia="DFKai-SB"/>
        </w:rPr>
        <w:t>中的每個元素，是一個包含兩個元素的數組：要播放的音符和音符的持續時間。</w:t>
      </w:r>
      <w:r w:rsidRPr="00323979">
        <w:rPr>
          <w:rFonts w:eastAsia="DFKai-SB"/>
        </w:rPr>
        <w:t xml:space="preserve"> </w:t>
      </w:r>
      <w:r w:rsidRPr="00323979">
        <w:rPr>
          <w:rFonts w:eastAsia="DFKai-SB"/>
        </w:rPr>
        <w:t>有時你會在你的歌曲中想要一個四分音符，有時你會想要一個完整音符，或者介於兩者之間。</w:t>
      </w:r>
      <w:r w:rsidRPr="00323979">
        <w:rPr>
          <w:rFonts w:eastAsia="DFKai-SB"/>
        </w:rPr>
        <w:t xml:space="preserve"> </w:t>
      </w:r>
      <w:r w:rsidRPr="00323979">
        <w:rPr>
          <w:rFonts w:eastAsia="DFKai-SB"/>
        </w:rPr>
        <w:t>一首完整的歌曲可能看起來像這樣：</w:t>
      </w:r>
    </w:p>
    <w:p w14:paraId="5D022144" w14:textId="77777777" w:rsidR="003166B8" w:rsidRPr="00323979" w:rsidRDefault="003166B8" w:rsidP="003166B8">
      <w:pPr>
        <w:rPr>
          <w:rFonts w:eastAsia="DFKai-SB"/>
        </w:rPr>
      </w:pPr>
    </w:p>
    <w:p w14:paraId="35C31FF8" w14:textId="77777777" w:rsidR="003166B8" w:rsidRPr="00323979" w:rsidRDefault="003166B8" w:rsidP="003166B8">
      <w:pPr>
        <w:pStyle w:val="Heading1"/>
        <w:keepNext w:val="0"/>
        <w:keepLines w:val="0"/>
        <w:spacing w:before="480"/>
        <w:rPr>
          <w:rFonts w:eastAsia="DFKai-SB"/>
          <w:b/>
          <w:sz w:val="46"/>
          <w:szCs w:val="46"/>
        </w:rPr>
      </w:pPr>
      <w:bookmarkStart w:id="634" w:name="_gfmnxpm83sdp" w:colFirst="0" w:colLast="0"/>
      <w:bookmarkEnd w:id="634"/>
      <w:r w:rsidRPr="00323979">
        <w:rPr>
          <w:rFonts w:eastAsia="DFKai-SB"/>
          <w:b/>
          <w:sz w:val="46"/>
          <w:szCs w:val="46"/>
        </w:rPr>
        <w:t>Do this</w:t>
      </w:r>
      <w:r w:rsidRPr="00323979">
        <w:rPr>
          <w:rFonts w:eastAsia="DFKai-SB"/>
          <w:b/>
          <w:sz w:val="46"/>
          <w:szCs w:val="46"/>
        </w:rPr>
        <w:t>做這個</w:t>
      </w:r>
    </w:p>
    <w:p w14:paraId="19AE4703" w14:textId="77777777" w:rsidR="003166B8" w:rsidRPr="00323979" w:rsidRDefault="003166B8" w:rsidP="003166B8">
      <w:pPr>
        <w:numPr>
          <w:ilvl w:val="0"/>
          <w:numId w:val="220"/>
        </w:numPr>
        <w:spacing w:before="240" w:after="240"/>
        <w:rPr>
          <w:rFonts w:eastAsia="DFKai-SB"/>
        </w:rPr>
      </w:pPr>
      <w:r w:rsidRPr="00323979">
        <w:rPr>
          <w:rFonts w:eastAsia="DFKai-SB"/>
        </w:rPr>
        <w:t>Use the</w:t>
      </w:r>
      <w:hyperlink r:id="rId380">
        <w:r w:rsidRPr="00323979">
          <w:rPr>
            <w:rFonts w:eastAsia="DFKai-SB"/>
          </w:rPr>
          <w:t xml:space="preserve"> </w:t>
        </w:r>
      </w:hyperlink>
      <w:hyperlink r:id="rId381">
        <w:r w:rsidRPr="00323979">
          <w:rPr>
            <w:rFonts w:eastAsia="DFKai-SB"/>
            <w:u w:val="single"/>
            <w:shd w:val="clear" w:color="auto" w:fill="F78183"/>
          </w:rPr>
          <w:t>buzzer.playSong</w:t>
        </w:r>
      </w:hyperlink>
      <w:r w:rsidRPr="00323979">
        <w:rPr>
          <w:rFonts w:eastAsia="DFKai-SB"/>
        </w:rPr>
        <w:t xml:space="preserve"> block to make a different song.</w:t>
      </w:r>
    </w:p>
    <w:p w14:paraId="4DE6F05E" w14:textId="77777777" w:rsidR="003166B8" w:rsidRPr="00323979" w:rsidRDefault="003166B8" w:rsidP="003166B8">
      <w:pPr>
        <w:spacing w:before="240" w:after="240"/>
        <w:ind w:left="720"/>
        <w:rPr>
          <w:rFonts w:eastAsia="DFKai-SB"/>
        </w:rPr>
      </w:pPr>
      <w:r w:rsidRPr="00323979">
        <w:rPr>
          <w:rFonts w:eastAsia="DFKai-SB"/>
        </w:rPr>
        <w:t>使用</w:t>
      </w:r>
      <w:r w:rsidRPr="00323979">
        <w:rPr>
          <w:rFonts w:eastAsia="DFKai-SB"/>
        </w:rPr>
        <w:t>buzzer.playSong</w:t>
      </w:r>
      <w:r w:rsidRPr="00323979">
        <w:rPr>
          <w:rFonts w:eastAsia="DFKai-SB"/>
        </w:rPr>
        <w:t>塊製作不同的歌曲。</w:t>
      </w:r>
    </w:p>
    <w:p w14:paraId="2FA01B6B" w14:textId="77777777" w:rsidR="003166B8" w:rsidRPr="00323979" w:rsidRDefault="003166B8" w:rsidP="003166B8">
      <w:pPr>
        <w:numPr>
          <w:ilvl w:val="0"/>
          <w:numId w:val="220"/>
        </w:numPr>
        <w:spacing w:before="240" w:after="240"/>
        <w:rPr>
          <w:rFonts w:eastAsia="DFKai-SB"/>
        </w:rPr>
      </w:pPr>
      <w:r w:rsidRPr="00323979">
        <w:rPr>
          <w:rFonts w:eastAsia="DFKai-SB"/>
        </w:rPr>
        <w:t>When you get comfortable with the structure, add more notes to the song.</w:t>
      </w:r>
    </w:p>
    <w:p w14:paraId="2C48A679"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當您對結構感到滿意時，請為歌曲添加更多音符。</w:t>
      </w:r>
    </w:p>
    <w:p w14:paraId="7A27382F" w14:textId="77777777" w:rsidR="003166B8" w:rsidRPr="00323979" w:rsidRDefault="003166B8" w:rsidP="003166B8">
      <w:pPr>
        <w:spacing w:before="240" w:after="240"/>
        <w:ind w:left="720"/>
        <w:rPr>
          <w:rFonts w:eastAsia="DFKai-SB"/>
        </w:rPr>
      </w:pPr>
    </w:p>
    <w:p w14:paraId="4DA3672C"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"https://studio.code.org/s/csd6-2018/stage/11/extras" </w:instrText>
      </w:r>
      <w:r w:rsidRPr="00323979">
        <w:rPr>
          <w:rFonts w:eastAsia="DFKai-SB"/>
        </w:rPr>
        <w:fldChar w:fldCharType="separate"/>
      </w:r>
      <w:r w:rsidRPr="00323979">
        <w:rPr>
          <w:rFonts w:eastAsia="DFKai-SB"/>
          <w:u w:val="single"/>
        </w:rPr>
        <w:t>View on Code Studio</w:t>
      </w:r>
    </w:p>
    <w:bookmarkStart w:id="635" w:name="_fwecrzz7gzgf" w:colFirst="0" w:colLast="0"/>
    <w:bookmarkEnd w:id="635"/>
    <w:p w14:paraId="10B9E5D1"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r w:rsidRPr="00323979">
        <w:rPr>
          <w:rFonts w:eastAsia="DFKai-SB"/>
          <w:b/>
          <w:color w:val="auto"/>
          <w:sz w:val="26"/>
          <w:szCs w:val="26"/>
        </w:rPr>
        <w:t>學生指引</w:t>
      </w:r>
    </w:p>
    <w:p w14:paraId="46B24CCE" w14:textId="77777777" w:rsidR="003166B8" w:rsidRPr="00323979" w:rsidRDefault="003166B8" w:rsidP="003166B8">
      <w:pPr>
        <w:pStyle w:val="Heading1"/>
        <w:keepNext w:val="0"/>
        <w:keepLines w:val="0"/>
        <w:spacing w:before="480"/>
        <w:rPr>
          <w:rFonts w:eastAsia="DFKai-SB"/>
          <w:b/>
          <w:sz w:val="46"/>
          <w:szCs w:val="46"/>
        </w:rPr>
      </w:pPr>
      <w:bookmarkStart w:id="636" w:name="_xvasts9p98sx" w:colFirst="0" w:colLast="0"/>
      <w:bookmarkEnd w:id="636"/>
      <w:r w:rsidRPr="00323979">
        <w:rPr>
          <w:rFonts w:eastAsia="DFKai-SB"/>
          <w:b/>
          <w:sz w:val="46"/>
          <w:szCs w:val="46"/>
        </w:rPr>
        <w:t>Stopping the Music</w:t>
      </w:r>
      <w:r w:rsidRPr="00323979">
        <w:rPr>
          <w:rFonts w:eastAsia="DFKai-SB"/>
          <w:b/>
          <w:sz w:val="46"/>
          <w:szCs w:val="46"/>
        </w:rPr>
        <w:t>停止音樂</w:t>
      </w:r>
    </w:p>
    <w:p w14:paraId="4139586C" w14:textId="77777777" w:rsidR="003166B8" w:rsidRPr="00323979" w:rsidRDefault="003166B8" w:rsidP="003166B8">
      <w:pPr>
        <w:rPr>
          <w:rFonts w:eastAsia="DFKai-SB"/>
        </w:rPr>
      </w:pPr>
      <w:r w:rsidRPr="00323979">
        <w:rPr>
          <w:rFonts w:eastAsia="DFKai-SB"/>
        </w:rPr>
        <w:t>Sometimes you need to be able to stop the music when you want, like in the code below. Duration wasn't specified so now the note plays continuously. Luckily, the</w:t>
      </w:r>
      <w:hyperlink r:id="rId382">
        <w:r w:rsidRPr="00323979">
          <w:rPr>
            <w:rFonts w:eastAsia="DFKai-SB"/>
          </w:rPr>
          <w:t xml:space="preserve"> </w:t>
        </w:r>
      </w:hyperlink>
      <w:hyperlink r:id="rId383">
        <w:r w:rsidRPr="00323979">
          <w:rPr>
            <w:rFonts w:eastAsia="DFKai-SB"/>
            <w:u w:val="single"/>
            <w:shd w:val="clear" w:color="auto" w:fill="F78183"/>
          </w:rPr>
          <w:t>buzzer.stop()</w:t>
        </w:r>
      </w:hyperlink>
      <w:r w:rsidRPr="00323979">
        <w:rPr>
          <w:rFonts w:eastAsia="DFKai-SB"/>
        </w:rPr>
        <w:t xml:space="preserve"> method is here to save your ears.</w:t>
      </w:r>
    </w:p>
    <w:p w14:paraId="5001FC0D" w14:textId="77777777" w:rsidR="003166B8" w:rsidRPr="00323979" w:rsidRDefault="003166B8" w:rsidP="003166B8">
      <w:pPr>
        <w:rPr>
          <w:rFonts w:eastAsia="DFKai-SB"/>
        </w:rPr>
      </w:pPr>
      <w:r w:rsidRPr="00323979">
        <w:rPr>
          <w:rFonts w:eastAsia="DFKai-SB"/>
        </w:rPr>
        <w:t>有時你需要能夠在你想要的時候停止音樂，就像下面的代碼一樣。</w:t>
      </w:r>
      <w:r w:rsidRPr="00323979">
        <w:rPr>
          <w:rFonts w:eastAsia="DFKai-SB"/>
        </w:rPr>
        <w:t xml:space="preserve"> </w:t>
      </w:r>
      <w:r w:rsidRPr="00323979">
        <w:rPr>
          <w:rFonts w:eastAsia="DFKai-SB"/>
        </w:rPr>
        <w:t>沒有指定持續時間，所以現在筆記連續播放。</w:t>
      </w:r>
      <w:r w:rsidRPr="00323979">
        <w:rPr>
          <w:rFonts w:eastAsia="DFKai-SB"/>
        </w:rPr>
        <w:t xml:space="preserve"> </w:t>
      </w:r>
      <w:r w:rsidRPr="00323979">
        <w:rPr>
          <w:rFonts w:eastAsia="DFKai-SB"/>
        </w:rPr>
        <w:t>幸運的是，</w:t>
      </w:r>
      <w:r w:rsidRPr="00323979">
        <w:rPr>
          <w:rFonts w:eastAsia="DFKai-SB"/>
        </w:rPr>
        <w:t>buzzer.stop</w:t>
      </w:r>
      <w:r w:rsidRPr="00323979">
        <w:rPr>
          <w:rFonts w:eastAsia="DFKai-SB"/>
        </w:rPr>
        <w:t>（）方法可以節省你的耳朵聽力。</w:t>
      </w:r>
    </w:p>
    <w:p w14:paraId="772F703C" w14:textId="77777777" w:rsidR="003166B8" w:rsidRPr="00323979" w:rsidRDefault="003166B8" w:rsidP="003166B8">
      <w:pPr>
        <w:rPr>
          <w:rFonts w:eastAsia="DFKai-SB"/>
        </w:rPr>
      </w:pPr>
    </w:p>
    <w:p w14:paraId="71F1B51D" w14:textId="77777777" w:rsidR="003166B8" w:rsidRPr="00323979" w:rsidRDefault="003166B8" w:rsidP="003166B8">
      <w:pPr>
        <w:pStyle w:val="Heading1"/>
        <w:keepNext w:val="0"/>
        <w:keepLines w:val="0"/>
        <w:spacing w:before="480"/>
        <w:rPr>
          <w:rFonts w:eastAsia="DFKai-SB"/>
          <w:b/>
          <w:sz w:val="46"/>
          <w:szCs w:val="46"/>
        </w:rPr>
      </w:pPr>
      <w:bookmarkStart w:id="637" w:name="_c3i1wygej5a9" w:colFirst="0" w:colLast="0"/>
      <w:bookmarkEnd w:id="637"/>
      <w:r w:rsidRPr="00323979">
        <w:rPr>
          <w:rFonts w:eastAsia="DFKai-SB"/>
          <w:b/>
          <w:sz w:val="46"/>
          <w:szCs w:val="46"/>
        </w:rPr>
        <w:t>Do this</w:t>
      </w:r>
      <w:r w:rsidRPr="00323979">
        <w:rPr>
          <w:rFonts w:eastAsia="DFKai-SB"/>
          <w:b/>
          <w:sz w:val="46"/>
          <w:szCs w:val="46"/>
        </w:rPr>
        <w:t>做這個</w:t>
      </w:r>
    </w:p>
    <w:p w14:paraId="60BE1B89" w14:textId="77777777" w:rsidR="003166B8" w:rsidRPr="00323979" w:rsidRDefault="003166B8" w:rsidP="003166B8">
      <w:pPr>
        <w:numPr>
          <w:ilvl w:val="0"/>
          <w:numId w:val="224"/>
        </w:numPr>
        <w:spacing w:before="240"/>
        <w:rPr>
          <w:rFonts w:eastAsia="DFKai-SB"/>
        </w:rPr>
      </w:pPr>
      <w:r w:rsidRPr="00323979">
        <w:rPr>
          <w:rFonts w:eastAsia="DFKai-SB"/>
        </w:rPr>
        <w:t>Find a way to get the note to stop playing with</w:t>
      </w:r>
      <w:hyperlink r:id="rId384">
        <w:r w:rsidRPr="00323979">
          <w:rPr>
            <w:rFonts w:eastAsia="DFKai-SB"/>
          </w:rPr>
          <w:t xml:space="preserve"> </w:t>
        </w:r>
      </w:hyperlink>
      <w:hyperlink r:id="rId385">
        <w:r w:rsidRPr="00323979">
          <w:rPr>
            <w:rFonts w:eastAsia="DFKai-SB"/>
            <w:u w:val="single"/>
            <w:shd w:val="clear" w:color="auto" w:fill="F78183"/>
          </w:rPr>
          <w:t>buzzer.stop()</w:t>
        </w:r>
      </w:hyperlink>
      <w:r w:rsidRPr="00323979">
        <w:rPr>
          <w:rFonts w:eastAsia="DFKai-SB"/>
        </w:rPr>
        <w:t>.</w:t>
      </w:r>
    </w:p>
    <w:p w14:paraId="7833364D" w14:textId="77777777" w:rsidR="003166B8" w:rsidRPr="00323979" w:rsidRDefault="003166B8" w:rsidP="003166B8">
      <w:pPr>
        <w:numPr>
          <w:ilvl w:val="0"/>
          <w:numId w:val="224"/>
        </w:numPr>
        <w:spacing w:after="240"/>
        <w:rPr>
          <w:rFonts w:eastAsia="DFKai-SB"/>
        </w:rPr>
      </w:pPr>
      <w:r w:rsidRPr="00323979">
        <w:rPr>
          <w:rFonts w:eastAsia="DFKai-SB"/>
        </w:rPr>
        <w:t>Celebrate your win over the endless note!</w:t>
      </w:r>
    </w:p>
    <w:p w14:paraId="5FB71883" w14:textId="77777777" w:rsidR="003166B8" w:rsidRPr="00323979" w:rsidRDefault="003166B8" w:rsidP="003166B8">
      <w:pPr>
        <w:spacing w:before="240" w:after="240"/>
        <w:ind w:left="720"/>
        <w:rPr>
          <w:rFonts w:eastAsia="DFKai-SB"/>
        </w:rPr>
      </w:pPr>
      <w:r w:rsidRPr="00323979">
        <w:rPr>
          <w:rFonts w:eastAsia="DFKai-SB"/>
        </w:rPr>
        <w:lastRenderedPageBreak/>
        <w:t>•</w:t>
      </w:r>
      <w:r w:rsidRPr="00323979">
        <w:rPr>
          <w:rFonts w:eastAsia="DFKai-SB"/>
        </w:rPr>
        <w:t>找到一種讓筆記停止播放</w:t>
      </w:r>
      <w:r w:rsidRPr="00323979">
        <w:rPr>
          <w:rFonts w:eastAsia="DFKai-SB"/>
        </w:rPr>
        <w:t>buzzer.stop</w:t>
      </w:r>
      <w:r w:rsidRPr="00323979">
        <w:rPr>
          <w:rFonts w:eastAsia="DFKai-SB"/>
        </w:rPr>
        <w:t>（）的方法。</w:t>
      </w:r>
    </w:p>
    <w:p w14:paraId="0E345334"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慶祝您贏得無盡的音符！</w:t>
      </w:r>
    </w:p>
    <w:p w14:paraId="08689DCD" w14:textId="77777777" w:rsidR="003166B8" w:rsidRPr="00323979" w:rsidRDefault="003166B8" w:rsidP="003166B8">
      <w:pPr>
        <w:spacing w:before="240" w:after="240"/>
        <w:ind w:left="720"/>
        <w:rPr>
          <w:rFonts w:eastAsia="DFKai-SB"/>
        </w:rPr>
      </w:pPr>
    </w:p>
    <w:p w14:paraId="307A85E2" w14:textId="77777777" w:rsidR="003166B8" w:rsidRPr="00323979" w:rsidRDefault="003166B8" w:rsidP="003166B8">
      <w:pPr>
        <w:pStyle w:val="Heading2"/>
        <w:keepNext w:val="0"/>
        <w:keepLines w:val="0"/>
        <w:spacing w:after="80"/>
        <w:rPr>
          <w:rFonts w:eastAsia="DFKai-SB"/>
          <w:b/>
          <w:sz w:val="34"/>
          <w:szCs w:val="34"/>
        </w:rPr>
      </w:pPr>
      <w:bookmarkStart w:id="638" w:name="_i9vun260lsvv" w:colFirst="0" w:colLast="0"/>
      <w:bookmarkEnd w:id="638"/>
      <w:r w:rsidRPr="00323979">
        <w:rPr>
          <w:rFonts w:eastAsia="DFKai-SB"/>
          <w:b/>
          <w:sz w:val="34"/>
          <w:szCs w:val="34"/>
        </w:rPr>
        <w:t xml:space="preserve">Wrap-Up (5 min) </w:t>
      </w:r>
      <w:r w:rsidRPr="00323979">
        <w:rPr>
          <w:rFonts w:eastAsia="DFKai-SB"/>
          <w:b/>
          <w:sz w:val="34"/>
          <w:szCs w:val="34"/>
        </w:rPr>
        <w:t>熱身</w:t>
      </w:r>
      <w:r w:rsidRPr="00323979">
        <w:rPr>
          <w:rFonts w:eastAsia="DFKai-SB"/>
          <w:b/>
          <w:sz w:val="34"/>
          <w:szCs w:val="34"/>
        </w:rPr>
        <w:t xml:space="preserve"> (</w:t>
      </w:r>
      <w:r w:rsidRPr="00323979">
        <w:rPr>
          <w:rFonts w:eastAsia="DFKai-SB"/>
          <w:b/>
          <w:sz w:val="34"/>
          <w:szCs w:val="34"/>
        </w:rPr>
        <w:t>五分鐘</w:t>
      </w:r>
      <w:r w:rsidRPr="00323979">
        <w:rPr>
          <w:rFonts w:eastAsia="DFKai-SB"/>
          <w:b/>
          <w:sz w:val="34"/>
          <w:szCs w:val="34"/>
        </w:rPr>
        <w:t xml:space="preserve"> )</w:t>
      </w:r>
    </w:p>
    <w:p w14:paraId="676F02B8" w14:textId="77777777" w:rsidR="003166B8" w:rsidRPr="00323979" w:rsidRDefault="003166B8" w:rsidP="003166B8">
      <w:pPr>
        <w:pStyle w:val="Heading3"/>
        <w:keepNext w:val="0"/>
        <w:keepLines w:val="0"/>
        <w:spacing w:before="280"/>
        <w:rPr>
          <w:rFonts w:eastAsia="DFKai-SB"/>
          <w:b/>
          <w:color w:val="auto"/>
          <w:sz w:val="26"/>
          <w:szCs w:val="26"/>
        </w:rPr>
      </w:pPr>
      <w:bookmarkStart w:id="639" w:name="_nhaw6m2hh6mv" w:colFirst="0" w:colLast="0"/>
      <w:bookmarkEnd w:id="639"/>
      <w:r w:rsidRPr="00323979">
        <w:rPr>
          <w:rFonts w:eastAsia="DFKai-SB"/>
          <w:b/>
          <w:color w:val="auto"/>
          <w:sz w:val="26"/>
          <w:szCs w:val="26"/>
        </w:rPr>
        <w:t>Journal</w:t>
      </w:r>
    </w:p>
    <w:p w14:paraId="28C841F5" w14:textId="77777777" w:rsidR="003166B8" w:rsidRPr="00323979" w:rsidRDefault="003166B8" w:rsidP="003166B8">
      <w:pPr>
        <w:rPr>
          <w:rFonts w:eastAsia="DFKai-SB"/>
        </w:rPr>
      </w:pPr>
      <w:r w:rsidRPr="00323979">
        <w:rPr>
          <w:rFonts w:eastAsia="DFKai-SB"/>
          <w:b/>
        </w:rPr>
        <w:t>Goal:</w:t>
      </w:r>
      <w:r w:rsidRPr="00323979">
        <w:rPr>
          <w:rFonts w:eastAsia="DFKai-SB"/>
        </w:rPr>
        <w:t xml:space="preserve"> Help students make the connection between the playNotes block and the for loops that they will use in the next lesson.</w:t>
      </w:r>
    </w:p>
    <w:p w14:paraId="25972A2C"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Today, instead of just choosing one element from an array, we used the playNotes block to do something to every element. Think back to the other arrays you have seen. How might doing something to every element in an array be useful there?</w:t>
      </w:r>
    </w:p>
    <w:p w14:paraId="3339AF7B" w14:textId="77777777" w:rsidR="003166B8" w:rsidRPr="00323979" w:rsidRDefault="003166B8" w:rsidP="003166B8">
      <w:pPr>
        <w:rPr>
          <w:rFonts w:eastAsia="DFKai-SB"/>
        </w:rPr>
      </w:pPr>
      <w:r w:rsidRPr="00323979">
        <w:rPr>
          <w:rFonts w:eastAsia="DFKai-SB"/>
          <w:b/>
        </w:rPr>
        <w:t>Share</w:t>
      </w:r>
      <w:r w:rsidRPr="00323979">
        <w:rPr>
          <w:rFonts w:eastAsia="DFKai-SB"/>
        </w:rPr>
        <w:t xml:space="preserve"> After giving students time to reflect in their own journals, have them share with a partner or in small groups.</w:t>
      </w:r>
    </w:p>
    <w:p w14:paraId="470DBED3" w14:textId="77777777" w:rsidR="003166B8" w:rsidRPr="00323979" w:rsidRDefault="003166B8" w:rsidP="003166B8">
      <w:pPr>
        <w:rPr>
          <w:rFonts w:eastAsia="DFKai-SB"/>
        </w:rPr>
      </w:pPr>
      <w:r w:rsidRPr="00323979">
        <w:rPr>
          <w:rFonts w:eastAsia="DFKai-SB"/>
        </w:rPr>
        <w:t>日誌</w:t>
      </w:r>
    </w:p>
    <w:p w14:paraId="755E86E1" w14:textId="77777777" w:rsidR="003166B8" w:rsidRPr="00323979" w:rsidRDefault="003166B8" w:rsidP="003166B8">
      <w:pPr>
        <w:rPr>
          <w:rFonts w:eastAsia="DFKai-SB"/>
        </w:rPr>
      </w:pPr>
    </w:p>
    <w:p w14:paraId="46696AF6" w14:textId="77777777" w:rsidR="003166B8" w:rsidRPr="00323979" w:rsidRDefault="003166B8" w:rsidP="003166B8">
      <w:pPr>
        <w:rPr>
          <w:rFonts w:eastAsia="DFKai-SB"/>
        </w:rPr>
      </w:pPr>
      <w:r w:rsidRPr="00323979">
        <w:rPr>
          <w:rFonts w:eastAsia="DFKai-SB"/>
        </w:rPr>
        <w:t>目標：幫助學生在</w:t>
      </w:r>
      <w:r w:rsidRPr="00323979">
        <w:rPr>
          <w:rFonts w:eastAsia="DFKai-SB"/>
        </w:rPr>
        <w:t>playNotes</w:t>
      </w:r>
      <w:r w:rsidRPr="00323979">
        <w:rPr>
          <w:rFonts w:eastAsia="DFKai-SB"/>
        </w:rPr>
        <w:t>塊和他們將在下一課中使用的循環之間建立連接。</w:t>
      </w:r>
    </w:p>
    <w:p w14:paraId="553937B5" w14:textId="77777777" w:rsidR="003166B8" w:rsidRPr="00323979" w:rsidRDefault="003166B8" w:rsidP="003166B8">
      <w:pPr>
        <w:rPr>
          <w:rFonts w:eastAsia="DFKai-SB"/>
        </w:rPr>
      </w:pPr>
    </w:p>
    <w:p w14:paraId="0F1AFA84" w14:textId="77777777" w:rsidR="003166B8" w:rsidRPr="00323979" w:rsidRDefault="003166B8" w:rsidP="003166B8">
      <w:pPr>
        <w:rPr>
          <w:rFonts w:eastAsia="DFKai-SB"/>
        </w:rPr>
      </w:pPr>
      <w:r w:rsidRPr="00323979">
        <w:rPr>
          <w:rFonts w:eastAsia="DFKai-SB"/>
        </w:rPr>
        <w:t>提示：今天，我們使用</w:t>
      </w:r>
      <w:r w:rsidRPr="00323979">
        <w:rPr>
          <w:rFonts w:eastAsia="DFKai-SB"/>
        </w:rPr>
        <w:t>playNotes</w:t>
      </w:r>
      <w:r w:rsidRPr="00323979">
        <w:rPr>
          <w:rFonts w:eastAsia="DFKai-SB"/>
        </w:rPr>
        <w:t>塊對每個元素執行某些操作，而不是僅從陣列中選擇一個元素。</w:t>
      </w:r>
      <w:r w:rsidRPr="00323979">
        <w:rPr>
          <w:rFonts w:eastAsia="DFKai-SB"/>
        </w:rPr>
        <w:t xml:space="preserve"> </w:t>
      </w:r>
      <w:r w:rsidRPr="00323979">
        <w:rPr>
          <w:rFonts w:eastAsia="DFKai-SB"/>
        </w:rPr>
        <w:t>回想一下你見過的其他陣列。</w:t>
      </w:r>
      <w:r w:rsidRPr="00323979">
        <w:rPr>
          <w:rFonts w:eastAsia="DFKai-SB"/>
        </w:rPr>
        <w:t xml:space="preserve"> </w:t>
      </w:r>
      <w:r w:rsidRPr="00323979">
        <w:rPr>
          <w:rFonts w:eastAsia="DFKai-SB"/>
        </w:rPr>
        <w:t>怎麼對陣列中的每個元素去做一些有用的事情？</w:t>
      </w:r>
    </w:p>
    <w:p w14:paraId="190952AD" w14:textId="77777777" w:rsidR="003166B8" w:rsidRPr="00323979" w:rsidRDefault="003166B8" w:rsidP="003166B8">
      <w:pPr>
        <w:rPr>
          <w:rFonts w:eastAsia="DFKai-SB"/>
        </w:rPr>
      </w:pPr>
      <w:r w:rsidRPr="00323979">
        <w:rPr>
          <w:rFonts w:eastAsia="DFKai-SB"/>
        </w:rPr>
        <w:t>分享</w:t>
      </w:r>
      <w:r w:rsidRPr="00323979">
        <w:rPr>
          <w:rFonts w:eastAsia="DFKai-SB"/>
        </w:rPr>
        <w:t xml:space="preserve">: </w:t>
      </w:r>
      <w:r w:rsidRPr="00323979">
        <w:rPr>
          <w:rFonts w:eastAsia="DFKai-SB"/>
        </w:rPr>
        <w:t>給予學生時間反思他們自己的作品後，讓他們與合作夥伴或小組分享。</w:t>
      </w:r>
    </w:p>
    <w:p w14:paraId="15B57D95" w14:textId="77777777" w:rsidR="003166B8" w:rsidRPr="00323979" w:rsidRDefault="003166B8" w:rsidP="003166B8">
      <w:pPr>
        <w:rPr>
          <w:rFonts w:eastAsia="DFKai-SB"/>
        </w:rPr>
      </w:pPr>
    </w:p>
    <w:p w14:paraId="6E9F8296" w14:textId="77777777" w:rsidR="003166B8" w:rsidRPr="00323979" w:rsidRDefault="003166B8" w:rsidP="003166B8">
      <w:pPr>
        <w:rPr>
          <w:rFonts w:eastAsia="DFKai-SB"/>
        </w:rPr>
      </w:pPr>
    </w:p>
    <w:p w14:paraId="78619CF0" w14:textId="77777777" w:rsidR="003166B8" w:rsidRPr="00323979" w:rsidRDefault="003166B8" w:rsidP="003166B8">
      <w:pPr>
        <w:rPr>
          <w:rFonts w:eastAsia="DFKai-SB"/>
        </w:rPr>
      </w:pPr>
    </w:p>
    <w:p w14:paraId="53CEAB7B" w14:textId="77777777" w:rsidR="003166B8" w:rsidRPr="00323979" w:rsidRDefault="003166B8" w:rsidP="003166B8">
      <w:pPr>
        <w:rPr>
          <w:rFonts w:eastAsia="DFKai-SB"/>
        </w:rPr>
      </w:pPr>
    </w:p>
    <w:p w14:paraId="3A95771C" w14:textId="77777777" w:rsidR="003166B8" w:rsidRPr="00323979" w:rsidRDefault="003166B8" w:rsidP="003166B8">
      <w:pPr>
        <w:rPr>
          <w:rFonts w:eastAsia="DFKai-SB"/>
        </w:rPr>
      </w:pPr>
    </w:p>
    <w:p w14:paraId="13073674" w14:textId="77777777" w:rsidR="003166B8" w:rsidRPr="00323979" w:rsidRDefault="003166B8" w:rsidP="003166B8">
      <w:pPr>
        <w:rPr>
          <w:rFonts w:eastAsia="DFKai-SB"/>
        </w:rPr>
      </w:pPr>
    </w:p>
    <w:p w14:paraId="16C0CC58" w14:textId="77777777" w:rsidR="003166B8" w:rsidRPr="00323979" w:rsidRDefault="003166B8" w:rsidP="003166B8">
      <w:pPr>
        <w:rPr>
          <w:rFonts w:eastAsia="DFKai-SB"/>
        </w:rPr>
      </w:pPr>
      <w:r w:rsidRPr="00323979">
        <w:rPr>
          <w:rFonts w:eastAsia="DFKai-SB"/>
        </w:rPr>
        <w:br w:type="page"/>
      </w:r>
    </w:p>
    <w:p w14:paraId="7D6C1B64" w14:textId="77777777" w:rsidR="003166B8" w:rsidRPr="00323979" w:rsidRDefault="003166B8" w:rsidP="003166B8">
      <w:pPr>
        <w:pStyle w:val="Heading1"/>
        <w:keepNext w:val="0"/>
        <w:keepLines w:val="0"/>
        <w:spacing w:before="700" w:after="700" w:line="240" w:lineRule="auto"/>
        <w:rPr>
          <w:rFonts w:eastAsia="DFKai-SB"/>
          <w:b/>
          <w:color w:val="FFC000"/>
          <w:sz w:val="44"/>
          <w:szCs w:val="44"/>
        </w:rPr>
      </w:pPr>
      <w:bookmarkStart w:id="640" w:name="_c7we2ryme2kc" w:colFirst="0" w:colLast="0"/>
      <w:bookmarkEnd w:id="640"/>
      <w:r w:rsidRPr="00323979">
        <w:rPr>
          <w:rFonts w:eastAsia="DFKai-SB"/>
          <w:b/>
          <w:color w:val="FFC000"/>
          <w:sz w:val="44"/>
          <w:szCs w:val="44"/>
        </w:rPr>
        <w:lastRenderedPageBreak/>
        <w:t>Lesson 12: Arrays and For Loops</w:t>
      </w:r>
    </w:p>
    <w:p w14:paraId="3763B9D9" w14:textId="77777777" w:rsidR="003166B8" w:rsidRPr="00323979" w:rsidRDefault="003166B8" w:rsidP="003166B8">
      <w:pPr>
        <w:pStyle w:val="Heading4"/>
        <w:keepNext w:val="0"/>
        <w:keepLines w:val="0"/>
        <w:spacing w:before="620" w:after="620" w:line="288" w:lineRule="auto"/>
        <w:rPr>
          <w:rFonts w:eastAsia="DFKai-SB"/>
          <w:color w:val="auto"/>
          <w:sz w:val="21"/>
          <w:szCs w:val="21"/>
        </w:rPr>
      </w:pPr>
      <w:bookmarkStart w:id="641" w:name="_er9fwe3itevl" w:colFirst="0" w:colLast="0"/>
      <w:bookmarkEnd w:id="641"/>
      <w:r w:rsidRPr="00323979">
        <w:rPr>
          <w:rFonts w:eastAsia="DFKai-SB"/>
          <w:color w:val="auto"/>
          <w:sz w:val="21"/>
          <w:szCs w:val="21"/>
        </w:rPr>
        <w:t>App Lab | Maker Toolkit</w:t>
      </w:r>
    </w:p>
    <w:p w14:paraId="07DD90AD"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42" w:name="_7vd4mh40l8hq" w:colFirst="0" w:colLast="0"/>
      <w:bookmarkEnd w:id="642"/>
      <w:r w:rsidRPr="00323979">
        <w:rPr>
          <w:rFonts w:eastAsia="DFKai-SB"/>
          <w:b/>
          <w:sz w:val="44"/>
          <w:szCs w:val="44"/>
        </w:rPr>
        <w:t xml:space="preserve">Overview </w:t>
      </w:r>
      <w:r w:rsidRPr="00323979">
        <w:rPr>
          <w:rFonts w:eastAsia="DFKai-SB"/>
          <w:b/>
          <w:sz w:val="44"/>
          <w:szCs w:val="44"/>
        </w:rPr>
        <w:t>課程概要</w:t>
      </w:r>
    </w:p>
    <w:p w14:paraId="5A040454" w14:textId="77777777" w:rsidR="003166B8" w:rsidRPr="00323979" w:rsidRDefault="003166B8" w:rsidP="003166B8">
      <w:pPr>
        <w:spacing w:before="460" w:after="620"/>
        <w:ind w:left="-220" w:right="-220"/>
        <w:rPr>
          <w:rFonts w:eastAsia="DFKai-SB"/>
          <w:sz w:val="18"/>
          <w:szCs w:val="18"/>
        </w:rPr>
      </w:pPr>
      <w:r w:rsidRPr="00323979">
        <w:rPr>
          <w:rFonts w:eastAsia="DFKai-SB"/>
          <w:sz w:val="18"/>
          <w:szCs w:val="18"/>
        </w:rPr>
        <w:t xml:space="preserve">Using a for loop to iterate over all of the elements in an array is a really useful construct in most programming languages. In this lesson, students learn the basics of how a for loop can be used to repeat code, and then combine it with what they've already learned about arrays to write programs that process all elements in an array. Students use for loops to go through each element in a list one at a time without having to write code for each element. Towards the end of the lesson students will apply this with the </w:t>
      </w:r>
      <w:r w:rsidRPr="00323979">
        <w:rPr>
          <w:rFonts w:eastAsia="DFKai-SB"/>
          <w:sz w:val="17"/>
          <w:szCs w:val="17"/>
          <w:shd w:val="clear" w:color="auto" w:fill="F7F7F9"/>
        </w:rPr>
        <w:t>colorLed</w:t>
      </w:r>
      <w:r w:rsidRPr="00323979">
        <w:rPr>
          <w:rFonts w:eastAsia="DFKai-SB"/>
          <w:sz w:val="18"/>
          <w:szCs w:val="18"/>
        </w:rPr>
        <w:t xml:space="preserve"> list on the board to create an app that changes all of the LEDs each time a button</w:t>
      </w:r>
    </w:p>
    <w:p w14:paraId="6726EF4B" w14:textId="77777777" w:rsidR="003166B8" w:rsidRPr="00323979" w:rsidRDefault="003166B8" w:rsidP="003166B8">
      <w:pPr>
        <w:spacing w:before="460" w:after="620"/>
        <w:ind w:left="-220" w:right="-220"/>
        <w:rPr>
          <w:rFonts w:eastAsia="DFKai-SB"/>
          <w:sz w:val="18"/>
          <w:szCs w:val="18"/>
        </w:rPr>
      </w:pPr>
      <w:r w:rsidRPr="00323979">
        <w:rPr>
          <w:rFonts w:eastAsia="DFKai-SB"/>
          <w:sz w:val="18"/>
          <w:szCs w:val="18"/>
        </w:rPr>
        <w:t>在大多數程式語言中，用</w:t>
      </w:r>
      <w:r w:rsidRPr="00323979">
        <w:rPr>
          <w:rFonts w:eastAsia="DFKai-SB"/>
          <w:sz w:val="18"/>
          <w:szCs w:val="18"/>
        </w:rPr>
        <w:t xml:space="preserve"> for </w:t>
      </w:r>
      <w:r w:rsidRPr="00323979">
        <w:rPr>
          <w:rFonts w:eastAsia="DFKai-SB"/>
          <w:sz w:val="18"/>
          <w:szCs w:val="18"/>
        </w:rPr>
        <w:t>迴圈來訪問陣列中的所有元素是個很好用的方式。在本課程中，學生會學到如何使用</w:t>
      </w:r>
      <w:r w:rsidRPr="00323979">
        <w:rPr>
          <w:rFonts w:eastAsia="DFKai-SB"/>
          <w:sz w:val="18"/>
          <w:szCs w:val="18"/>
        </w:rPr>
        <w:t xml:space="preserve"> for </w:t>
      </w:r>
      <w:r w:rsidRPr="00323979">
        <w:rPr>
          <w:rFonts w:eastAsia="DFKai-SB"/>
          <w:sz w:val="18"/>
          <w:szCs w:val="18"/>
        </w:rPr>
        <w:t>迴圈來重複執行代碼。接著再搭配他們已經學過的陣列來編寫程式處理陣列中的所有元素。學生可以使用</w:t>
      </w:r>
      <w:r w:rsidRPr="00323979">
        <w:rPr>
          <w:rFonts w:eastAsia="DFKai-SB"/>
          <w:sz w:val="18"/>
          <w:szCs w:val="18"/>
        </w:rPr>
        <w:t xml:space="preserve"> for </w:t>
      </w:r>
      <w:r w:rsidRPr="00323979">
        <w:rPr>
          <w:rFonts w:eastAsia="DFKai-SB"/>
          <w:sz w:val="18"/>
          <w:szCs w:val="18"/>
        </w:rPr>
        <w:t>迴圈一次一個地走過列表中的每個元素，而不用為每個元素單獨編寫程式碼。</w:t>
      </w:r>
      <w:r w:rsidRPr="00323979">
        <w:rPr>
          <w:rFonts w:eastAsia="DFKai-SB"/>
          <w:sz w:val="18"/>
          <w:szCs w:val="18"/>
        </w:rPr>
        <w:t xml:space="preserve"> </w:t>
      </w:r>
      <w:r w:rsidRPr="00323979">
        <w:rPr>
          <w:rFonts w:eastAsia="DFKai-SB"/>
          <w:sz w:val="18"/>
          <w:szCs w:val="18"/>
        </w:rPr>
        <w:t>在本課程的後半，學生將運用這個方法撰寫一個程式，在每次有按鈕被按下時，能夠改變板子上所有</w:t>
      </w:r>
      <w:r w:rsidRPr="00323979">
        <w:rPr>
          <w:rFonts w:eastAsia="DFKai-SB"/>
          <w:sz w:val="18"/>
          <w:szCs w:val="18"/>
        </w:rPr>
        <w:t>LED</w:t>
      </w:r>
      <w:r w:rsidRPr="00323979">
        <w:rPr>
          <w:rFonts w:eastAsia="DFKai-SB"/>
          <w:sz w:val="18"/>
          <w:szCs w:val="18"/>
        </w:rPr>
        <w:t>的顏色。</w:t>
      </w:r>
    </w:p>
    <w:p w14:paraId="5BB6F5D9" w14:textId="77777777" w:rsidR="003166B8" w:rsidRPr="00323979" w:rsidRDefault="003166B8" w:rsidP="003166B8">
      <w:pPr>
        <w:spacing w:before="460" w:after="620"/>
        <w:ind w:left="-220" w:right="-220"/>
        <w:rPr>
          <w:rFonts w:eastAsia="DFKai-SB"/>
          <w:sz w:val="18"/>
          <w:szCs w:val="18"/>
        </w:rPr>
      </w:pPr>
    </w:p>
    <w:p w14:paraId="15026B5D" w14:textId="77777777" w:rsidR="003166B8" w:rsidRPr="00323979" w:rsidRDefault="003166B8" w:rsidP="003166B8">
      <w:pPr>
        <w:pStyle w:val="Heading2"/>
        <w:keepNext w:val="0"/>
        <w:keepLines w:val="0"/>
        <w:spacing w:before="460" w:after="640" w:line="288" w:lineRule="auto"/>
        <w:ind w:left="-220" w:right="-220"/>
        <w:rPr>
          <w:rFonts w:eastAsia="DFKai-SB"/>
          <w:b/>
          <w:sz w:val="44"/>
          <w:szCs w:val="44"/>
        </w:rPr>
      </w:pPr>
      <w:bookmarkStart w:id="643" w:name="_9024h4vdtqc9" w:colFirst="0" w:colLast="0"/>
      <w:bookmarkEnd w:id="643"/>
      <w:r w:rsidRPr="00323979">
        <w:rPr>
          <w:rFonts w:eastAsia="DFKai-SB"/>
          <w:b/>
          <w:sz w:val="44"/>
          <w:szCs w:val="44"/>
        </w:rPr>
        <w:t xml:space="preserve">Purpose </w:t>
      </w:r>
      <w:r w:rsidRPr="00323979">
        <w:rPr>
          <w:rFonts w:eastAsia="DFKai-SB"/>
          <w:b/>
          <w:sz w:val="44"/>
          <w:szCs w:val="44"/>
        </w:rPr>
        <w:t>課程目的</w:t>
      </w:r>
    </w:p>
    <w:p w14:paraId="18DD86FC" w14:textId="77777777" w:rsidR="003166B8" w:rsidRPr="00323979" w:rsidRDefault="003166B8" w:rsidP="003166B8">
      <w:pPr>
        <w:spacing w:before="460" w:after="620"/>
        <w:ind w:left="-220" w:right="-220"/>
        <w:rPr>
          <w:rFonts w:eastAsia="DFKai-SB"/>
          <w:sz w:val="18"/>
          <w:szCs w:val="18"/>
        </w:rPr>
      </w:pPr>
      <w:r w:rsidRPr="00323979">
        <w:rPr>
          <w:rFonts w:eastAsia="DFKai-SB"/>
          <w:sz w:val="18"/>
          <w:szCs w:val="18"/>
        </w:rPr>
        <w:t>As students start using arrays more frequently, a common pattern emerges wherein you want to run some code on each element of an array. While for loops are a generally useful structure for repeating code, they are a particularly useful for iterating over an array. In this lesson we build on the understanding of arrays that students have developed in the last two lessons by introducing the for loop, which combines a variable, the counter pattern, and a conditional all in a single construct.</w:t>
      </w:r>
      <w:r w:rsidRPr="00323979">
        <w:rPr>
          <w:rFonts w:eastAsia="DFKai-SB"/>
          <w:sz w:val="18"/>
          <w:szCs w:val="18"/>
        </w:rPr>
        <w:br/>
      </w:r>
      <w:r w:rsidRPr="00323979">
        <w:rPr>
          <w:rFonts w:eastAsia="DFKai-SB"/>
          <w:sz w:val="18"/>
          <w:szCs w:val="18"/>
        </w:rPr>
        <w:br/>
      </w:r>
      <w:r w:rsidRPr="00323979">
        <w:rPr>
          <w:rFonts w:eastAsia="DFKai-SB"/>
          <w:sz w:val="18"/>
          <w:szCs w:val="18"/>
        </w:rPr>
        <w:t>在學生們開始經常使用陣列之後，他們就會發現一種用來對陣列中各項元素執行某些程式碼的共通方式。雖然一般來說，</w:t>
      </w:r>
      <w:r w:rsidRPr="00323979">
        <w:rPr>
          <w:rFonts w:eastAsia="DFKai-SB"/>
          <w:sz w:val="18"/>
          <w:szCs w:val="18"/>
        </w:rPr>
        <w:t xml:space="preserve"> for </w:t>
      </w:r>
      <w:r w:rsidRPr="00323979">
        <w:rPr>
          <w:rFonts w:eastAsia="DFKai-SB"/>
          <w:sz w:val="18"/>
          <w:szCs w:val="18"/>
        </w:rPr>
        <w:t>迴圈在重複執行程式碼上是一種很有用的方式，但它在訪問整個陣列時特別好用。</w:t>
      </w:r>
      <w:r w:rsidRPr="00323979">
        <w:rPr>
          <w:rFonts w:eastAsia="DFKai-SB"/>
          <w:sz w:val="18"/>
          <w:szCs w:val="18"/>
        </w:rPr>
        <w:t xml:space="preserve"> </w:t>
      </w:r>
      <w:r w:rsidRPr="00323979">
        <w:rPr>
          <w:rFonts w:eastAsia="DFKai-SB"/>
          <w:sz w:val="18"/>
          <w:szCs w:val="18"/>
        </w:rPr>
        <w:t>在本堂課中，我們會在前兩堂課學過的陣列基礎上，進一步介紹</w:t>
      </w:r>
      <w:r w:rsidRPr="00323979">
        <w:rPr>
          <w:rFonts w:eastAsia="DFKai-SB"/>
          <w:sz w:val="18"/>
          <w:szCs w:val="18"/>
        </w:rPr>
        <w:t xml:space="preserve"> for </w:t>
      </w:r>
      <w:r w:rsidRPr="00323979">
        <w:rPr>
          <w:rFonts w:eastAsia="DFKai-SB"/>
          <w:sz w:val="18"/>
          <w:szCs w:val="18"/>
        </w:rPr>
        <w:t>迴圈的結構，它是一種包含了一個變數，計算模式，以及結束條件的程式結構。</w:t>
      </w:r>
    </w:p>
    <w:p w14:paraId="05902DDE" w14:textId="77777777" w:rsidR="003166B8" w:rsidRPr="00323979" w:rsidRDefault="003166B8" w:rsidP="003166B8">
      <w:pPr>
        <w:pStyle w:val="Heading2"/>
        <w:keepNext w:val="0"/>
        <w:keepLines w:val="0"/>
        <w:spacing w:before="460" w:after="640" w:line="288" w:lineRule="auto"/>
        <w:ind w:left="-220" w:right="-220"/>
        <w:rPr>
          <w:rFonts w:eastAsia="DFKai-SB"/>
          <w:b/>
          <w:sz w:val="44"/>
          <w:szCs w:val="44"/>
        </w:rPr>
      </w:pPr>
      <w:bookmarkStart w:id="644" w:name="_p53po3zaworf" w:colFirst="0" w:colLast="0"/>
      <w:bookmarkEnd w:id="644"/>
      <w:r w:rsidRPr="00323979">
        <w:rPr>
          <w:rFonts w:eastAsia="DFKai-SB"/>
          <w:b/>
          <w:sz w:val="44"/>
          <w:szCs w:val="44"/>
        </w:rPr>
        <w:lastRenderedPageBreak/>
        <w:t xml:space="preserve">Agenda </w:t>
      </w:r>
      <w:r w:rsidRPr="00323979">
        <w:rPr>
          <w:rFonts w:eastAsia="DFKai-SB"/>
          <w:b/>
          <w:sz w:val="44"/>
          <w:szCs w:val="44"/>
        </w:rPr>
        <w:t>課程大綱</w:t>
      </w:r>
    </w:p>
    <w:p w14:paraId="073C5998" w14:textId="77777777" w:rsidR="003166B8" w:rsidRPr="00323979" w:rsidRDefault="003166B8" w:rsidP="003166B8">
      <w:pPr>
        <w:numPr>
          <w:ilvl w:val="0"/>
          <w:numId w:val="242"/>
        </w:numPr>
        <w:spacing w:before="580" w:line="240" w:lineRule="auto"/>
        <w:ind w:left="500" w:right="-220"/>
        <w:rPr>
          <w:rFonts w:eastAsia="DFKai-SB"/>
          <w:b/>
          <w:sz w:val="18"/>
          <w:szCs w:val="18"/>
        </w:rPr>
      </w:pPr>
      <w:r w:rsidRPr="00323979">
        <w:rPr>
          <w:rFonts w:eastAsia="DFKai-SB"/>
        </w:rPr>
        <w:fldChar w:fldCharType="begin"/>
      </w:r>
      <w:r w:rsidRPr="00323979">
        <w:rPr>
          <w:rFonts w:eastAsia="DFKai-SB"/>
        </w:rPr>
        <w:instrText xml:space="preserve"> HYPERLINK "https://curriculum.code.org/csd-18/unit6/12/#arrays-and-for-loops0" </w:instrText>
      </w:r>
      <w:r w:rsidRPr="00323979">
        <w:rPr>
          <w:rFonts w:eastAsia="DFKai-SB"/>
        </w:rPr>
        <w:fldChar w:fldCharType="separate"/>
      </w:r>
      <w:r w:rsidRPr="00323979">
        <w:rPr>
          <w:rFonts w:eastAsia="DFKai-SB"/>
          <w:b/>
          <w:sz w:val="18"/>
          <w:szCs w:val="18"/>
        </w:rPr>
        <w:t xml:space="preserve">Warm Up (5 min) </w:t>
      </w:r>
      <w:r w:rsidRPr="00323979">
        <w:rPr>
          <w:rFonts w:eastAsia="DFKai-SB"/>
          <w:b/>
          <w:sz w:val="18"/>
          <w:szCs w:val="18"/>
        </w:rPr>
        <w:t>暖身</w:t>
      </w:r>
      <w:r w:rsidRPr="00323979">
        <w:rPr>
          <w:rFonts w:eastAsia="DFKai-SB"/>
          <w:b/>
          <w:sz w:val="18"/>
          <w:szCs w:val="18"/>
        </w:rPr>
        <w:t xml:space="preserve"> (</w:t>
      </w:r>
      <w:r w:rsidRPr="00323979">
        <w:rPr>
          <w:rFonts w:eastAsia="DFKai-SB"/>
          <w:b/>
          <w:sz w:val="18"/>
          <w:szCs w:val="18"/>
        </w:rPr>
        <w:t>５分鐘）</w:t>
      </w:r>
    </w:p>
    <w:p w14:paraId="3145DBAF" w14:textId="77777777" w:rsidR="003166B8" w:rsidRPr="00323979" w:rsidRDefault="003166B8" w:rsidP="003166B8">
      <w:pPr>
        <w:numPr>
          <w:ilvl w:val="0"/>
          <w:numId w:val="242"/>
        </w:numPr>
        <w:spacing w:line="300" w:lineRule="auto"/>
        <w:ind w:left="960" w:right="-220"/>
        <w:rPr>
          <w:rFonts w:eastAsia="DFKai-S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"https://curriculum.code.org/csd-18/unit6/12/#arrays-and-for-loops1" </w:instrText>
      </w:r>
      <w:r w:rsidRPr="00323979">
        <w:rPr>
          <w:rFonts w:eastAsia="DFKai-SB"/>
        </w:rPr>
        <w:fldChar w:fldCharType="separate"/>
      </w:r>
      <w:r w:rsidRPr="00323979">
        <w:rPr>
          <w:rFonts w:eastAsia="DFKai-SB"/>
          <w:sz w:val="18"/>
          <w:szCs w:val="18"/>
        </w:rPr>
        <w:t xml:space="preserve">Run Code on All Elements of an Array </w:t>
      </w:r>
      <w:r w:rsidRPr="00323979">
        <w:rPr>
          <w:rFonts w:eastAsia="DFKai-SB"/>
          <w:sz w:val="18"/>
          <w:szCs w:val="18"/>
        </w:rPr>
        <w:t xml:space="preserve">運行一個陣列中的所有元素　</w:t>
      </w:r>
    </w:p>
    <w:p w14:paraId="60099CA4" w14:textId="77777777" w:rsidR="003166B8" w:rsidRPr="00323979" w:rsidRDefault="003166B8" w:rsidP="003166B8">
      <w:pPr>
        <w:numPr>
          <w:ilvl w:val="0"/>
          <w:numId w:val="242"/>
        </w:numPr>
        <w:spacing w:line="240" w:lineRule="auto"/>
        <w:ind w:left="500" w:right="-220"/>
        <w:rPr>
          <w:rFonts w:eastAsia="DFKai-SB"/>
          <w: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"https://curriculum.code.org/csd-18/unit6/12/#arrays-and-for-loops2" </w:instrText>
      </w:r>
      <w:r w:rsidRPr="00323979">
        <w:rPr>
          <w:rFonts w:eastAsia="DFKai-SB"/>
        </w:rPr>
        <w:fldChar w:fldCharType="separate"/>
      </w:r>
      <w:r w:rsidRPr="00323979">
        <w:rPr>
          <w:rFonts w:eastAsia="DFKai-SB"/>
          <w:b/>
          <w:sz w:val="18"/>
          <w:szCs w:val="18"/>
        </w:rPr>
        <w:t xml:space="preserve">Activity (40 min) </w:t>
      </w:r>
      <w:r w:rsidRPr="00323979">
        <w:rPr>
          <w:rFonts w:eastAsia="DFKai-SB"/>
          <w:b/>
          <w:sz w:val="18"/>
          <w:szCs w:val="18"/>
        </w:rPr>
        <w:t>活動（</w:t>
      </w:r>
      <w:r w:rsidRPr="00323979">
        <w:rPr>
          <w:rFonts w:eastAsia="DFKai-SB"/>
          <w:b/>
          <w:sz w:val="18"/>
          <w:szCs w:val="18"/>
        </w:rPr>
        <w:t xml:space="preserve">40 </w:t>
      </w:r>
      <w:r w:rsidRPr="00323979">
        <w:rPr>
          <w:rFonts w:eastAsia="DFKai-SB"/>
          <w:b/>
          <w:sz w:val="18"/>
          <w:szCs w:val="18"/>
        </w:rPr>
        <w:t>分鐘）</w:t>
      </w:r>
    </w:p>
    <w:p w14:paraId="6BCB3823" w14:textId="77777777" w:rsidR="003166B8" w:rsidRPr="00323979" w:rsidRDefault="003166B8" w:rsidP="003166B8">
      <w:pPr>
        <w:numPr>
          <w:ilvl w:val="0"/>
          <w:numId w:val="242"/>
        </w:numPr>
        <w:spacing w:line="300" w:lineRule="auto"/>
        <w:ind w:left="960" w:right="-220"/>
        <w:rPr>
          <w:rFonts w:eastAsia="DFKai-S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"https://curriculum.code.org/csd-18/unit6/12/#arrays-and-for-loops3" </w:instrText>
      </w:r>
      <w:r w:rsidRPr="00323979">
        <w:rPr>
          <w:rFonts w:eastAsia="DFKai-SB"/>
        </w:rPr>
        <w:fldChar w:fldCharType="separate"/>
      </w:r>
      <w:r w:rsidRPr="00323979">
        <w:rPr>
          <w:rFonts w:eastAsia="DFKai-SB"/>
          <w:sz w:val="18"/>
          <w:szCs w:val="18"/>
        </w:rPr>
        <w:t xml:space="preserve">Arrays and For Loops </w:t>
      </w:r>
      <w:r w:rsidRPr="00323979">
        <w:rPr>
          <w:rFonts w:eastAsia="DFKai-SB"/>
          <w:sz w:val="18"/>
          <w:szCs w:val="18"/>
        </w:rPr>
        <w:t>陣列與</w:t>
      </w:r>
      <w:r w:rsidRPr="00323979">
        <w:rPr>
          <w:rFonts w:eastAsia="DFKai-SB"/>
          <w:sz w:val="18"/>
          <w:szCs w:val="18"/>
        </w:rPr>
        <w:t xml:space="preserve"> for </w:t>
      </w:r>
      <w:r w:rsidRPr="00323979">
        <w:rPr>
          <w:rFonts w:eastAsia="DFKai-SB"/>
          <w:sz w:val="18"/>
          <w:szCs w:val="18"/>
        </w:rPr>
        <w:t>迴圈</w:t>
      </w:r>
    </w:p>
    <w:p w14:paraId="6E357A84" w14:textId="77777777" w:rsidR="003166B8" w:rsidRPr="00323979" w:rsidRDefault="003166B8" w:rsidP="003166B8">
      <w:pPr>
        <w:numPr>
          <w:ilvl w:val="0"/>
          <w:numId w:val="242"/>
        </w:numPr>
        <w:spacing w:line="240" w:lineRule="auto"/>
        <w:ind w:left="500" w:right="-220"/>
        <w:rPr>
          <w:rFonts w:eastAsia="DFKai-SB"/>
          <w: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"https://curriculum.code.org/csd-18/unit6/12/#arrays-and-for-loops4" </w:instrText>
      </w:r>
      <w:r w:rsidRPr="00323979">
        <w:rPr>
          <w:rFonts w:eastAsia="DFKai-SB"/>
        </w:rPr>
        <w:fldChar w:fldCharType="separate"/>
      </w:r>
      <w:r w:rsidRPr="00323979">
        <w:rPr>
          <w:rFonts w:eastAsia="DFKai-SB"/>
          <w:b/>
          <w:sz w:val="18"/>
          <w:szCs w:val="18"/>
        </w:rPr>
        <w:t xml:space="preserve">Wrap Up </w:t>
      </w:r>
      <w:r w:rsidRPr="00323979">
        <w:rPr>
          <w:rFonts w:eastAsia="DFKai-SB"/>
          <w:b/>
          <w:sz w:val="18"/>
          <w:szCs w:val="18"/>
        </w:rPr>
        <w:t>小結</w:t>
      </w:r>
    </w:p>
    <w:p w14:paraId="14AA180F" w14:textId="77777777" w:rsidR="003166B8" w:rsidRPr="00323979" w:rsidRDefault="003166B8" w:rsidP="003166B8">
      <w:pPr>
        <w:numPr>
          <w:ilvl w:val="0"/>
          <w:numId w:val="242"/>
        </w:numPr>
        <w:spacing w:after="620" w:line="300" w:lineRule="auto"/>
        <w:ind w:left="960" w:right="-220"/>
        <w:rPr>
          <w:rFonts w:eastAsia="DFKai-S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"https://curriculum.code.org/csd-18/unit6/12/#arrays-and-for-loops5" </w:instrText>
      </w:r>
      <w:r w:rsidRPr="00323979">
        <w:rPr>
          <w:rFonts w:eastAsia="DFKai-SB"/>
        </w:rPr>
        <w:fldChar w:fldCharType="separate"/>
      </w:r>
      <w:r w:rsidRPr="00323979">
        <w:rPr>
          <w:rFonts w:eastAsia="DFKai-SB"/>
          <w:sz w:val="18"/>
          <w:szCs w:val="18"/>
        </w:rPr>
        <w:t xml:space="preserve">Journal </w:t>
      </w:r>
      <w:r w:rsidRPr="00323979">
        <w:rPr>
          <w:rFonts w:eastAsia="DFKai-SB"/>
          <w:sz w:val="18"/>
          <w:szCs w:val="18"/>
        </w:rPr>
        <w:t>日誌</w:t>
      </w:r>
    </w:p>
    <w:bookmarkStart w:id="645" w:name="_uw4i2d8f7ta1" w:colFirst="0" w:colLast="0"/>
    <w:bookmarkEnd w:id="645"/>
    <w:p w14:paraId="5C69C5E6" w14:textId="77777777" w:rsidR="003166B8" w:rsidRPr="00323979" w:rsidRDefault="003166B8" w:rsidP="003166B8">
      <w:pPr>
        <w:pStyle w:val="Heading3"/>
        <w:keepNext w:val="0"/>
        <w:keepLines w:val="0"/>
        <w:spacing w:before="720" w:after="600" w:line="240" w:lineRule="auto"/>
        <w:ind w:left="-220" w:right="-220"/>
        <w:rPr>
          <w:rFonts w:eastAsia="DFKai-SB"/>
          <w:b/>
          <w:color w:val="auto"/>
          <w:sz w:val="21"/>
          <w:szCs w:val="21"/>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"https://studio.code.org/s/csd6-2018/stage/12/puzzle/1/" </w:instrText>
      </w:r>
      <w:r w:rsidRPr="00323979">
        <w:rPr>
          <w:rFonts w:eastAsia="DFKai-SB"/>
          <w:color w:val="auto"/>
        </w:rPr>
        <w:fldChar w:fldCharType="separate"/>
      </w:r>
      <w:r w:rsidRPr="00323979">
        <w:rPr>
          <w:rFonts w:eastAsia="DFKai-SB"/>
          <w:b/>
          <w:color w:val="auto"/>
          <w:sz w:val="21"/>
          <w:szCs w:val="21"/>
        </w:rPr>
        <w:t xml:space="preserve">View on Code Studio </w:t>
      </w:r>
    </w:p>
    <w:bookmarkStart w:id="646" w:name="_kklpao7wso4y" w:colFirst="0" w:colLast="0"/>
    <w:bookmarkEnd w:id="646"/>
    <w:p w14:paraId="60D9E936" w14:textId="77777777" w:rsidR="003166B8" w:rsidRPr="00323979" w:rsidRDefault="003166B8" w:rsidP="003166B8">
      <w:pPr>
        <w:pStyle w:val="Heading2"/>
        <w:keepNext w:val="0"/>
        <w:keepLines w:val="0"/>
        <w:spacing w:before="460" w:after="640" w:line="288" w:lineRule="auto"/>
        <w:ind w:left="-220" w:right="-220"/>
        <w:rPr>
          <w:rFonts w:eastAsia="DFKai-SB"/>
          <w:b/>
          <w:sz w:val="44"/>
          <w:szCs w:val="44"/>
        </w:rPr>
      </w:pPr>
      <w:r w:rsidRPr="00323979">
        <w:rPr>
          <w:rFonts w:eastAsia="DFKai-SB"/>
        </w:rPr>
        <w:fldChar w:fldCharType="end"/>
      </w:r>
      <w:r w:rsidRPr="00323979">
        <w:rPr>
          <w:rFonts w:eastAsia="DFKai-SB"/>
          <w:b/>
          <w:sz w:val="44"/>
          <w:szCs w:val="44"/>
        </w:rPr>
        <w:t xml:space="preserve">Objectives </w:t>
      </w:r>
      <w:r w:rsidRPr="00323979">
        <w:rPr>
          <w:rFonts w:eastAsia="DFKai-SB"/>
          <w:b/>
          <w:sz w:val="44"/>
          <w:szCs w:val="44"/>
        </w:rPr>
        <w:t>課程目標</w:t>
      </w:r>
    </w:p>
    <w:p w14:paraId="22D4A299" w14:textId="77777777" w:rsidR="003166B8" w:rsidRPr="00323979" w:rsidRDefault="003166B8" w:rsidP="003166B8">
      <w:pPr>
        <w:pStyle w:val="Heading3"/>
        <w:keepNext w:val="0"/>
        <w:keepLines w:val="0"/>
        <w:spacing w:before="720" w:after="600" w:line="240" w:lineRule="auto"/>
        <w:ind w:left="-220" w:right="-220"/>
        <w:rPr>
          <w:rFonts w:eastAsia="DFKai-SB"/>
          <w:b/>
          <w:color w:val="auto"/>
          <w:sz w:val="21"/>
          <w:szCs w:val="21"/>
        </w:rPr>
      </w:pPr>
      <w:bookmarkStart w:id="647" w:name="_di6jh57fj4at" w:colFirst="0" w:colLast="0"/>
      <w:bookmarkEnd w:id="647"/>
      <w:r w:rsidRPr="00323979">
        <w:rPr>
          <w:rFonts w:eastAsia="DFKai-SB"/>
          <w:b/>
          <w:color w:val="auto"/>
          <w:sz w:val="21"/>
          <w:szCs w:val="21"/>
        </w:rPr>
        <w:t>Students will be able to:</w:t>
      </w:r>
    </w:p>
    <w:p w14:paraId="526E8339" w14:textId="77777777" w:rsidR="003166B8" w:rsidRPr="00323979" w:rsidRDefault="003166B8" w:rsidP="003166B8">
      <w:pPr>
        <w:numPr>
          <w:ilvl w:val="0"/>
          <w:numId w:val="243"/>
        </w:numPr>
        <w:spacing w:before="460"/>
        <w:ind w:left="500" w:right="-220"/>
        <w:rPr>
          <w:rFonts w:eastAsia="DFKai-SB"/>
          <w:sz w:val="18"/>
          <w:szCs w:val="18"/>
        </w:rPr>
      </w:pPr>
      <w:r w:rsidRPr="00323979">
        <w:rPr>
          <w:rFonts w:eastAsia="DFKai-SB"/>
          <w:sz w:val="18"/>
          <w:szCs w:val="18"/>
        </w:rPr>
        <w:t>Modify the exit condition of a for loop to control how many times it repeats</w:t>
      </w:r>
    </w:p>
    <w:p w14:paraId="74AD1206" w14:textId="77777777" w:rsidR="003166B8" w:rsidRPr="00323979" w:rsidRDefault="003166B8" w:rsidP="003166B8">
      <w:pPr>
        <w:numPr>
          <w:ilvl w:val="0"/>
          <w:numId w:val="243"/>
        </w:numPr>
        <w:spacing w:after="620"/>
        <w:ind w:left="500" w:right="-220"/>
        <w:rPr>
          <w:rFonts w:eastAsia="DFKai-SB"/>
          <w:sz w:val="18"/>
          <w:szCs w:val="18"/>
        </w:rPr>
      </w:pPr>
      <w:r w:rsidRPr="00323979">
        <w:rPr>
          <w:rFonts w:eastAsia="DFKai-SB"/>
          <w:sz w:val="18"/>
          <w:szCs w:val="18"/>
        </w:rPr>
        <w:t>Use a for loop to iterate over an array</w:t>
      </w:r>
    </w:p>
    <w:p w14:paraId="2E9954BC" w14:textId="77777777" w:rsidR="003166B8" w:rsidRPr="00323979" w:rsidRDefault="003166B8" w:rsidP="003166B8">
      <w:pPr>
        <w:spacing w:before="460" w:after="620"/>
        <w:ind w:right="-220"/>
        <w:rPr>
          <w:rFonts w:eastAsia="DFKai-SB"/>
          <w:sz w:val="18"/>
          <w:szCs w:val="18"/>
        </w:rPr>
      </w:pPr>
      <w:r w:rsidRPr="00323979">
        <w:rPr>
          <w:rFonts w:eastAsia="DFKai-SB"/>
          <w:sz w:val="18"/>
          <w:szCs w:val="18"/>
        </w:rPr>
        <w:t>學生將能夠：</w:t>
      </w:r>
      <w:r w:rsidRPr="00323979">
        <w:rPr>
          <w:rFonts w:eastAsia="DFKai-SB"/>
          <w:sz w:val="18"/>
          <w:szCs w:val="18"/>
        </w:rPr>
        <w:br/>
        <w:t xml:space="preserve">1. </w:t>
      </w:r>
      <w:r w:rsidRPr="00323979">
        <w:rPr>
          <w:rFonts w:eastAsia="DFKai-SB"/>
          <w:sz w:val="18"/>
          <w:szCs w:val="18"/>
        </w:rPr>
        <w:t>修改一個</w:t>
      </w:r>
      <w:r w:rsidRPr="00323979">
        <w:rPr>
          <w:rFonts w:eastAsia="DFKai-SB"/>
          <w:sz w:val="18"/>
          <w:szCs w:val="18"/>
        </w:rPr>
        <w:t xml:space="preserve"> for </w:t>
      </w:r>
      <w:r w:rsidRPr="00323979">
        <w:rPr>
          <w:rFonts w:eastAsia="DFKai-SB"/>
          <w:sz w:val="18"/>
          <w:szCs w:val="18"/>
        </w:rPr>
        <w:t>迴圈的退出條件，進而控制迴圈重複的次數</w:t>
      </w:r>
      <w:r w:rsidRPr="00323979">
        <w:rPr>
          <w:rFonts w:eastAsia="DFKai-SB"/>
          <w:sz w:val="18"/>
          <w:szCs w:val="18"/>
        </w:rPr>
        <w:br/>
        <w:t xml:space="preserve">2. </w:t>
      </w:r>
      <w:r w:rsidRPr="00323979">
        <w:rPr>
          <w:rFonts w:eastAsia="DFKai-SB"/>
          <w:sz w:val="18"/>
          <w:szCs w:val="18"/>
        </w:rPr>
        <w:t>使用一個</w:t>
      </w:r>
      <w:r w:rsidRPr="00323979">
        <w:rPr>
          <w:rFonts w:eastAsia="DFKai-SB"/>
          <w:sz w:val="18"/>
          <w:szCs w:val="18"/>
        </w:rPr>
        <w:t xml:space="preserve"> for </w:t>
      </w:r>
      <w:r w:rsidRPr="00323979">
        <w:rPr>
          <w:rFonts w:eastAsia="DFKai-SB"/>
          <w:sz w:val="18"/>
          <w:szCs w:val="18"/>
        </w:rPr>
        <w:t>迴圈來重複一個陣列</w:t>
      </w:r>
    </w:p>
    <w:p w14:paraId="4B548125" w14:textId="77777777" w:rsidR="003166B8" w:rsidRPr="00323979" w:rsidRDefault="003166B8" w:rsidP="003166B8">
      <w:pPr>
        <w:spacing w:before="460" w:after="620"/>
        <w:ind w:right="-220"/>
        <w:rPr>
          <w:rFonts w:eastAsia="DFKai-SB"/>
          <w:sz w:val="18"/>
          <w:szCs w:val="18"/>
        </w:rPr>
      </w:pPr>
    </w:p>
    <w:p w14:paraId="03EB41E9" w14:textId="77777777" w:rsidR="003166B8" w:rsidRPr="00323979" w:rsidRDefault="003166B8" w:rsidP="003166B8">
      <w:pPr>
        <w:spacing w:before="460" w:after="620"/>
        <w:ind w:left="720" w:right="-220"/>
        <w:rPr>
          <w:rFonts w:eastAsia="DFKai-SB"/>
          <w:sz w:val="18"/>
          <w:szCs w:val="18"/>
        </w:rPr>
      </w:pPr>
    </w:p>
    <w:p w14:paraId="734C3679"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48" w:name="_2rzdht14k478" w:colFirst="0" w:colLast="0"/>
      <w:bookmarkEnd w:id="648"/>
      <w:r w:rsidRPr="00323979">
        <w:rPr>
          <w:rFonts w:eastAsia="DFKai-SB"/>
          <w:b/>
          <w:sz w:val="44"/>
          <w:szCs w:val="44"/>
        </w:rPr>
        <w:t xml:space="preserve">Vocabulary </w:t>
      </w:r>
      <w:r w:rsidRPr="00323979">
        <w:rPr>
          <w:rFonts w:eastAsia="DFKai-SB"/>
          <w:b/>
          <w:sz w:val="44"/>
          <w:szCs w:val="44"/>
        </w:rPr>
        <w:t>詞彙</w:t>
      </w:r>
    </w:p>
    <w:p w14:paraId="4DD2ADF4" w14:textId="77777777" w:rsidR="003166B8" w:rsidRPr="00323979" w:rsidRDefault="003166B8" w:rsidP="003166B8">
      <w:pPr>
        <w:numPr>
          <w:ilvl w:val="0"/>
          <w:numId w:val="245"/>
        </w:numPr>
        <w:spacing w:before="460"/>
        <w:ind w:left="500" w:right="-220"/>
        <w:rPr>
          <w:rFonts w:eastAsia="DFKai-SB"/>
          <w:sz w:val="18"/>
          <w:szCs w:val="18"/>
        </w:rPr>
      </w:pPr>
      <w:r w:rsidRPr="00323979">
        <w:rPr>
          <w:rFonts w:eastAsia="DFKai-SB"/>
          <w:sz w:val="18"/>
          <w:szCs w:val="18"/>
        </w:rPr>
        <w:lastRenderedPageBreak/>
        <w:t xml:space="preserve">Array - A data structure in JavaScript used to represent a list. </w:t>
      </w:r>
      <w:r w:rsidRPr="00323979">
        <w:rPr>
          <w:rFonts w:eastAsia="DFKai-SB"/>
          <w:sz w:val="18"/>
          <w:szCs w:val="18"/>
        </w:rPr>
        <w:t>陣列</w:t>
      </w:r>
      <w:r w:rsidRPr="00323979">
        <w:rPr>
          <w:rFonts w:eastAsia="DFKai-SB"/>
          <w:sz w:val="18"/>
          <w:szCs w:val="18"/>
        </w:rPr>
        <w:t xml:space="preserve"> – </w:t>
      </w:r>
      <w:r w:rsidRPr="00323979">
        <w:rPr>
          <w:rFonts w:eastAsia="DFKai-SB"/>
          <w:sz w:val="18"/>
          <w:szCs w:val="18"/>
        </w:rPr>
        <w:t>一個</w:t>
      </w:r>
      <w:r w:rsidRPr="00323979">
        <w:rPr>
          <w:rFonts w:eastAsia="DFKai-SB"/>
          <w:sz w:val="18"/>
          <w:szCs w:val="18"/>
        </w:rPr>
        <w:t xml:space="preserve"> JavaScript </w:t>
      </w:r>
      <w:r w:rsidRPr="00323979">
        <w:rPr>
          <w:rFonts w:eastAsia="DFKai-SB"/>
          <w:sz w:val="18"/>
          <w:szCs w:val="18"/>
        </w:rPr>
        <w:t>用來表達清單的資料結構</w:t>
      </w:r>
    </w:p>
    <w:p w14:paraId="266835FF" w14:textId="77777777" w:rsidR="003166B8" w:rsidRPr="00323979" w:rsidRDefault="003166B8" w:rsidP="003166B8">
      <w:pPr>
        <w:numPr>
          <w:ilvl w:val="0"/>
          <w:numId w:val="245"/>
        </w:numPr>
        <w:spacing w:after="620"/>
        <w:ind w:left="500" w:right="-220"/>
        <w:rPr>
          <w:rFonts w:eastAsia="DFKai-SB"/>
          <w:sz w:val="18"/>
          <w:szCs w:val="18"/>
        </w:rPr>
      </w:pPr>
      <w:r w:rsidRPr="00323979">
        <w:rPr>
          <w:rFonts w:eastAsia="DFKai-SB"/>
          <w:sz w:val="18"/>
          <w:szCs w:val="18"/>
        </w:rPr>
        <w:t xml:space="preserve">For Loop - Loops that have a predetermined beginning, end, and increment (step interval). For </w:t>
      </w:r>
      <w:r w:rsidRPr="00323979">
        <w:rPr>
          <w:rFonts w:eastAsia="DFKai-SB"/>
          <w:sz w:val="18"/>
          <w:szCs w:val="18"/>
        </w:rPr>
        <w:t>迴圈</w:t>
      </w:r>
      <w:r w:rsidRPr="00323979">
        <w:rPr>
          <w:rFonts w:eastAsia="DFKai-SB"/>
          <w:sz w:val="18"/>
          <w:szCs w:val="18"/>
        </w:rPr>
        <w:t xml:space="preserve"> - </w:t>
      </w:r>
      <w:r w:rsidRPr="00323979">
        <w:rPr>
          <w:rFonts w:eastAsia="DFKai-SB"/>
          <w:sz w:val="18"/>
          <w:szCs w:val="18"/>
        </w:rPr>
        <w:t>事先定義了起始、結尾與增量（步驟區間）的迴圈</w:t>
      </w:r>
    </w:p>
    <w:p w14:paraId="06EC2EA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49" w:name="_loaa4cwrp0ow" w:colFirst="0" w:colLast="0"/>
      <w:bookmarkEnd w:id="649"/>
      <w:r w:rsidRPr="00323979">
        <w:rPr>
          <w:rFonts w:eastAsia="DFKai-SB"/>
          <w:b/>
          <w:sz w:val="44"/>
          <w:szCs w:val="44"/>
        </w:rPr>
        <w:t xml:space="preserve">Introduced Code </w:t>
      </w:r>
      <w:r w:rsidRPr="00323979">
        <w:rPr>
          <w:rFonts w:eastAsia="DFKai-SB"/>
          <w:b/>
          <w:sz w:val="44"/>
          <w:szCs w:val="44"/>
        </w:rPr>
        <w:t>介紹程式碼</w:t>
      </w:r>
    </w:p>
    <w:p w14:paraId="2DC5E321" w14:textId="77777777" w:rsidR="003166B8" w:rsidRPr="00323979" w:rsidRDefault="003166B8" w:rsidP="003166B8">
      <w:pPr>
        <w:numPr>
          <w:ilvl w:val="0"/>
          <w:numId w:val="236"/>
        </w:numPr>
        <w:spacing w:before="460"/>
        <w:ind w:left="500" w:right="-220"/>
        <w:rPr>
          <w:rFonts w:eastAsia="DFKai-SB"/>
          <w:sz w:val="18"/>
          <w:szCs w:val="18"/>
        </w:rPr>
      </w:pPr>
      <w:r w:rsidRPr="00323979">
        <w:rPr>
          <w:rFonts w:eastAsia="DFKai-SB"/>
        </w:rPr>
        <w:fldChar w:fldCharType="begin"/>
      </w:r>
      <w:r w:rsidRPr="00323979">
        <w:rPr>
          <w:rFonts w:eastAsia="DFKai-SB"/>
        </w:rPr>
        <w:instrText xml:space="preserve"> HYPERLINK "https://docs.code.org/applab/forLoop_i_0_4/" </w:instrText>
      </w:r>
      <w:r w:rsidRPr="00323979">
        <w:rPr>
          <w:rFonts w:eastAsia="DFKai-SB"/>
        </w:rPr>
        <w:fldChar w:fldCharType="separate"/>
      </w:r>
      <w:r w:rsidRPr="00323979">
        <w:rPr>
          <w:rFonts w:eastAsia="DFKai-SB"/>
          <w:sz w:val="17"/>
          <w:szCs w:val="17"/>
          <w:shd w:val="clear" w:color="auto" w:fill="64B5F6"/>
        </w:rPr>
        <w:t>for(var i=0; i&lt;4; i++){ //code }</w:t>
      </w:r>
    </w:p>
    <w:p w14:paraId="1BA74082" w14:textId="77777777" w:rsidR="003166B8" w:rsidRPr="00323979" w:rsidRDefault="003166B8" w:rsidP="003166B8">
      <w:pPr>
        <w:numPr>
          <w:ilvl w:val="0"/>
          <w:numId w:val="236"/>
        </w:numPr>
        <w:ind w:left="500" w:right="-220"/>
        <w:rPr>
          <w:rFonts w:eastAsia="DFKai-S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"https://docs.code.org/applab/functionParams_n/" </w:instrText>
      </w:r>
      <w:r w:rsidRPr="00323979">
        <w:rPr>
          <w:rFonts w:eastAsia="DFKai-SB"/>
        </w:rPr>
        <w:fldChar w:fldCharType="separate"/>
      </w:r>
      <w:r w:rsidRPr="00323979">
        <w:rPr>
          <w:rFonts w:eastAsia="DFKai-SB"/>
          <w:sz w:val="17"/>
          <w:szCs w:val="17"/>
          <w:shd w:val="clear" w:color="auto" w:fill="68D995"/>
        </w:rPr>
        <w:t>function myFunction(n){ //code }</w:t>
      </w:r>
    </w:p>
    <w:p w14:paraId="7A6274B1" w14:textId="77777777" w:rsidR="003166B8" w:rsidRPr="00323979" w:rsidRDefault="003166B8" w:rsidP="003166B8">
      <w:pPr>
        <w:numPr>
          <w:ilvl w:val="0"/>
          <w:numId w:val="236"/>
        </w:numPr>
        <w:spacing w:after="620"/>
        <w:ind w:left="500" w:right="-220"/>
        <w:rPr>
          <w:rFonts w:eastAsia="DFKai-SB"/>
          <w:sz w:val="18"/>
          <w:szCs w:val="18"/>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"https://docs.code.org/applab/callMyFunction_n/" </w:instrText>
      </w:r>
      <w:r w:rsidRPr="00323979">
        <w:rPr>
          <w:rFonts w:eastAsia="DFKai-SB"/>
        </w:rPr>
        <w:fldChar w:fldCharType="separate"/>
      </w:r>
      <w:r w:rsidRPr="00323979">
        <w:rPr>
          <w:rFonts w:eastAsia="DFKai-SB"/>
          <w:sz w:val="17"/>
          <w:szCs w:val="17"/>
          <w:shd w:val="clear" w:color="auto" w:fill="68D995"/>
        </w:rPr>
        <w:t>Call a function with parameters</w:t>
      </w:r>
    </w:p>
    <w:bookmarkStart w:id="650" w:name="_8o32ogl2kb1u" w:colFirst="0" w:colLast="0"/>
    <w:bookmarkEnd w:id="650"/>
    <w:p w14:paraId="2E23B6B8" w14:textId="77777777" w:rsidR="003166B8" w:rsidRPr="00323979" w:rsidRDefault="003166B8" w:rsidP="003166B8">
      <w:pPr>
        <w:pStyle w:val="Heading2"/>
        <w:keepNext w:val="0"/>
        <w:keepLines w:val="0"/>
        <w:spacing w:before="460" w:after="640" w:line="288" w:lineRule="auto"/>
        <w:ind w:left="-440" w:right="-220"/>
        <w:rPr>
          <w:rFonts w:eastAsia="DFKai-SB"/>
          <w:b/>
          <w:sz w:val="51"/>
          <w:szCs w:val="51"/>
          <w:shd w:val="clear" w:color="auto" w:fill="EBE8F1"/>
        </w:rPr>
      </w:pPr>
      <w:r w:rsidRPr="00323979">
        <w:rPr>
          <w:rFonts w:eastAsia="DFKai-SB"/>
        </w:rPr>
        <w:fldChar w:fldCharType="end"/>
      </w:r>
      <w:r w:rsidRPr="00323979">
        <w:rPr>
          <w:rFonts w:eastAsia="DFKai-SB"/>
          <w:b/>
          <w:sz w:val="51"/>
          <w:szCs w:val="51"/>
          <w:shd w:val="clear" w:color="auto" w:fill="EBE8F1"/>
        </w:rPr>
        <w:t>Support</w:t>
      </w:r>
    </w:p>
    <w:bookmarkStart w:id="651" w:name="_3hnls2ah1b05" w:colFirst="0" w:colLast="0"/>
    <w:bookmarkEnd w:id="651"/>
    <w:p w14:paraId="2B25739B" w14:textId="77777777" w:rsidR="003166B8" w:rsidRPr="00323979" w:rsidRDefault="003166B8" w:rsidP="003166B8">
      <w:pPr>
        <w:pStyle w:val="Heading3"/>
        <w:keepNext w:val="0"/>
        <w:keepLines w:val="0"/>
        <w:spacing w:before="720" w:after="600" w:line="240" w:lineRule="auto"/>
        <w:ind w:left="-440" w:right="-220"/>
        <w:rPr>
          <w:rFonts w:eastAsia="DFKai-SB"/>
          <w:b/>
          <w:color w:val="auto"/>
          <w:sz w:val="21"/>
          <w:szCs w:val="21"/>
          <w:shd w:val="clear" w:color="auto" w:fill="EBE8F1"/>
        </w:rPr>
      </w:pPr>
      <w:r w:rsidRPr="00323979">
        <w:rPr>
          <w:rFonts w:eastAsia="DFKai-SB"/>
          <w:color w:val="auto"/>
        </w:rPr>
        <w:fldChar w:fldCharType="begin"/>
      </w:r>
      <w:r w:rsidRPr="00323979">
        <w:rPr>
          <w:rFonts w:eastAsia="DFKai-SB"/>
          <w:color w:val="auto"/>
        </w:rPr>
        <w:instrText xml:space="preserve"> HYPERLINK "https://forum.code.org/c/csd6/" </w:instrText>
      </w:r>
      <w:r w:rsidRPr="00323979">
        <w:rPr>
          <w:rFonts w:eastAsia="DFKai-SB"/>
          <w:color w:val="auto"/>
        </w:rPr>
        <w:fldChar w:fldCharType="separate"/>
      </w:r>
      <w:r w:rsidRPr="00323979">
        <w:rPr>
          <w:rFonts w:eastAsia="DFKai-SB"/>
          <w:b/>
          <w:color w:val="auto"/>
          <w:sz w:val="21"/>
          <w:szCs w:val="21"/>
          <w:shd w:val="clear" w:color="auto" w:fill="EBE8F1"/>
        </w:rPr>
        <w:t>Lesson Forum</w:t>
      </w:r>
    </w:p>
    <w:bookmarkStart w:id="652" w:name="_lq82t1wh7jgi" w:colFirst="0" w:colLast="0"/>
    <w:bookmarkEnd w:id="652"/>
    <w:p w14:paraId="56D0D514" w14:textId="77777777" w:rsidR="003166B8" w:rsidRPr="00323979" w:rsidRDefault="003166B8" w:rsidP="003166B8">
      <w:pPr>
        <w:pStyle w:val="Heading3"/>
        <w:keepNext w:val="0"/>
        <w:keepLines w:val="0"/>
        <w:spacing w:before="720" w:after="600" w:line="240" w:lineRule="auto"/>
        <w:ind w:left="-440" w:right="-220"/>
        <w:rPr>
          <w:rFonts w:eastAsia="DFKai-SB"/>
          <w:b/>
          <w:color w:val="auto"/>
          <w:sz w:val="21"/>
          <w:szCs w:val="21"/>
          <w:shd w:val="clear" w:color="auto" w:fill="EBE8F1"/>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"https://support.code.org/hc/en-us/requests/new?description=Bug%20in%20CS%20Discoveries%202018%20unit%206%20lesson%2012%20curriculum.code.org/csd-18/unit6/12/" </w:instrText>
      </w:r>
      <w:r w:rsidRPr="00323979">
        <w:rPr>
          <w:rFonts w:eastAsia="DFKai-SB"/>
          <w:color w:val="auto"/>
        </w:rPr>
        <w:fldChar w:fldCharType="separate"/>
      </w:r>
      <w:r w:rsidRPr="00323979">
        <w:rPr>
          <w:rFonts w:eastAsia="DFKai-SB"/>
          <w:b/>
          <w:color w:val="auto"/>
          <w:sz w:val="21"/>
          <w:szCs w:val="21"/>
          <w:shd w:val="clear" w:color="auto" w:fill="EBE8F1"/>
        </w:rPr>
        <w:t>Report a Bug</w:t>
      </w:r>
    </w:p>
    <w:bookmarkStart w:id="653" w:name="_b5sqvxjx6uy" w:colFirst="0" w:colLast="0"/>
    <w:bookmarkEnd w:id="653"/>
    <w:p w14:paraId="248B3CF4" w14:textId="77777777" w:rsidR="003166B8" w:rsidRPr="00323979" w:rsidRDefault="003166B8" w:rsidP="003166B8">
      <w:pPr>
        <w:pStyle w:val="Heading1"/>
        <w:keepNext w:val="0"/>
        <w:keepLines w:val="0"/>
        <w:spacing w:before="700" w:after="700" w:line="240" w:lineRule="auto"/>
        <w:rPr>
          <w:rFonts w:eastAsia="DFKai-SB"/>
          <w:b/>
          <w:sz w:val="44"/>
          <w:szCs w:val="44"/>
        </w:rPr>
      </w:pPr>
      <w:r w:rsidRPr="00323979">
        <w:rPr>
          <w:rFonts w:eastAsia="DFKai-SB"/>
        </w:rPr>
        <w:fldChar w:fldCharType="end"/>
      </w:r>
      <w:r w:rsidRPr="00323979">
        <w:rPr>
          <w:rFonts w:eastAsia="DFKai-SB"/>
          <w:b/>
          <w:sz w:val="44"/>
          <w:szCs w:val="44"/>
        </w:rPr>
        <w:t xml:space="preserve">Teaching Guide </w:t>
      </w:r>
      <w:r w:rsidRPr="00323979">
        <w:rPr>
          <w:rFonts w:eastAsia="DFKai-SB"/>
          <w:b/>
          <w:sz w:val="44"/>
          <w:szCs w:val="44"/>
        </w:rPr>
        <w:t>教學指南</w:t>
      </w:r>
    </w:p>
    <w:p w14:paraId="0CAE2A92"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54" w:name="_s3fyfp5jka2w" w:colFirst="0" w:colLast="0"/>
      <w:bookmarkEnd w:id="654"/>
      <w:r w:rsidRPr="00323979">
        <w:rPr>
          <w:rFonts w:eastAsia="DFKai-SB"/>
          <w:b/>
          <w:sz w:val="44"/>
          <w:szCs w:val="44"/>
        </w:rPr>
        <w:t xml:space="preserve">Warm Up (5 min) </w:t>
      </w:r>
      <w:r w:rsidRPr="00323979">
        <w:rPr>
          <w:rFonts w:eastAsia="DFKai-SB"/>
          <w:b/>
          <w:sz w:val="44"/>
          <w:szCs w:val="44"/>
        </w:rPr>
        <w:t>暖身</w:t>
      </w:r>
    </w:p>
    <w:p w14:paraId="10A3D2EC" w14:textId="77777777" w:rsidR="003166B8" w:rsidRPr="00323979" w:rsidRDefault="003166B8" w:rsidP="003166B8">
      <w:pPr>
        <w:pStyle w:val="Heading3"/>
        <w:keepNext w:val="0"/>
        <w:keepLines w:val="0"/>
        <w:spacing w:before="720" w:after="600" w:line="240" w:lineRule="auto"/>
        <w:rPr>
          <w:rFonts w:eastAsia="DFKai-SB"/>
          <w:color w:val="auto"/>
          <w:sz w:val="31"/>
          <w:szCs w:val="31"/>
        </w:rPr>
      </w:pPr>
      <w:bookmarkStart w:id="655" w:name="_521kqod0pqq4" w:colFirst="0" w:colLast="0"/>
      <w:bookmarkEnd w:id="655"/>
      <w:r w:rsidRPr="00323979">
        <w:rPr>
          <w:rFonts w:eastAsia="DFKai-SB"/>
          <w:color w:val="auto"/>
          <w:sz w:val="31"/>
          <w:szCs w:val="31"/>
        </w:rPr>
        <w:t xml:space="preserve">Run Code on All Elements of an Array </w:t>
      </w:r>
      <w:r w:rsidRPr="00323979">
        <w:rPr>
          <w:rFonts w:eastAsia="DFKai-SB"/>
          <w:color w:val="auto"/>
          <w:sz w:val="31"/>
          <w:szCs w:val="31"/>
        </w:rPr>
        <w:t xml:space="preserve">運行一個陣列中的所有元素　</w:t>
      </w:r>
    </w:p>
    <w:p w14:paraId="77DF5DD4" w14:textId="77777777" w:rsidR="003166B8" w:rsidRPr="00323979" w:rsidRDefault="003166B8" w:rsidP="003166B8">
      <w:pPr>
        <w:pBdr>
          <w:top w:val="none" w:sz="0" w:space="3" w:color="auto"/>
          <w:left w:val="none" w:sz="0" w:space="7" w:color="auto"/>
          <w:bottom w:val="none" w:sz="0" w:space="3" w:color="auto"/>
          <w:right w:val="none" w:sz="0" w:space="7" w:color="auto"/>
          <w:between w:val="none" w:sz="0" w:space="3" w:color="auto"/>
        </w:pBdr>
        <w:spacing w:before="460" w:after="840" w:line="312" w:lineRule="auto"/>
        <w:ind w:left="220" w:right="220"/>
        <w:rPr>
          <w:rFonts w:eastAsia="DFKai-SB"/>
          <w:sz w:val="24"/>
          <w:szCs w:val="24"/>
        </w:rPr>
      </w:pPr>
      <w:r w:rsidRPr="00323979">
        <w:rPr>
          <w:rFonts w:eastAsia="DFKai-SB"/>
          <w:sz w:val="24"/>
          <w:szCs w:val="24"/>
        </w:rPr>
        <w:t xml:space="preserve">Discussion Goal </w:t>
      </w:r>
      <w:r w:rsidRPr="00323979">
        <w:rPr>
          <w:rFonts w:eastAsia="DFKai-SB"/>
          <w:sz w:val="24"/>
          <w:szCs w:val="24"/>
        </w:rPr>
        <w:t>討論目標</w:t>
      </w:r>
    </w:p>
    <w:p w14:paraId="4F1F93C3" w14:textId="77777777" w:rsidR="003166B8" w:rsidRPr="00323979" w:rsidRDefault="003166B8" w:rsidP="003166B8">
      <w:pPr>
        <w:spacing w:before="1060" w:after="840" w:line="312" w:lineRule="auto"/>
        <w:ind w:left="220" w:right="220"/>
        <w:rPr>
          <w:rFonts w:eastAsia="DFKai-SB"/>
          <w:sz w:val="24"/>
          <w:szCs w:val="24"/>
        </w:rPr>
      </w:pPr>
      <w:r w:rsidRPr="00323979">
        <w:rPr>
          <w:rFonts w:eastAsia="DFKai-SB"/>
          <w:sz w:val="24"/>
          <w:szCs w:val="24"/>
        </w:rPr>
        <w:lastRenderedPageBreak/>
        <w:t>You shouldn't expect students to know how exactly a computer would do this, but to start thinking about what is needed to keep track of where you are in an array (the index), how you would know you've reached the end of the array (the array length), and how you might incrementally increase where you are in the list (the counter pattern).</w:t>
      </w:r>
      <w:r w:rsidRPr="00323979">
        <w:rPr>
          <w:rFonts w:eastAsia="DFKai-SB"/>
          <w:sz w:val="24"/>
          <w:szCs w:val="24"/>
        </w:rPr>
        <w:br/>
      </w:r>
      <w:r w:rsidRPr="00323979">
        <w:rPr>
          <w:rFonts w:eastAsia="DFKai-SB"/>
          <w:sz w:val="24"/>
          <w:szCs w:val="24"/>
        </w:rPr>
        <w:br/>
      </w:r>
      <w:r w:rsidRPr="00323979">
        <w:rPr>
          <w:rFonts w:eastAsia="DFKai-SB"/>
          <w:sz w:val="24"/>
          <w:szCs w:val="24"/>
        </w:rPr>
        <w:t>您不應該期待學生知道電腦如何實際運作此程式碼，但應該期待他們能夠開始思考需要什麼來追蹤自己位於陣列的位置、要如何知道自己已經達到陣列的結尾</w:t>
      </w:r>
      <w:r w:rsidRPr="00323979">
        <w:rPr>
          <w:rFonts w:eastAsia="DFKai-SB"/>
          <w:sz w:val="24"/>
          <w:szCs w:val="24"/>
        </w:rPr>
        <w:t xml:space="preserve"> </w:t>
      </w:r>
      <w:r w:rsidRPr="00323979">
        <w:rPr>
          <w:rFonts w:eastAsia="DFKai-SB"/>
          <w:sz w:val="24"/>
          <w:szCs w:val="24"/>
        </w:rPr>
        <w:t>（陣列的長度）跟清單中的數值將如何逐漸增加（計數模式）</w:t>
      </w:r>
    </w:p>
    <w:p w14:paraId="09748286" w14:textId="77777777" w:rsidR="003166B8" w:rsidRPr="00323979" w:rsidRDefault="003166B8" w:rsidP="003166B8">
      <w:pPr>
        <w:spacing w:before="460" w:after="620"/>
        <w:rPr>
          <w:rFonts w:eastAsia="DFKai-SB"/>
          <w:sz w:val="24"/>
          <w:szCs w:val="24"/>
        </w:rPr>
      </w:pPr>
      <w:r w:rsidRPr="00323979">
        <w:rPr>
          <w:rFonts w:eastAsia="DFKai-SB"/>
          <w:sz w:val="24"/>
          <w:szCs w:val="24"/>
        </w:rPr>
        <w:t>Discuss: If you had a list full of all of your ToDos and you wanted the computer to print out each one, how might you do it? Don't worry about the specific code, focus on the what information your program would need to know and keep track of. Would your approach still work if you added or removed a ToDo from your list?</w:t>
      </w:r>
      <w:r w:rsidRPr="00323979">
        <w:rPr>
          <w:rFonts w:eastAsia="DFKai-SB"/>
          <w:sz w:val="24"/>
          <w:szCs w:val="24"/>
        </w:rPr>
        <w:br/>
      </w:r>
      <w:r w:rsidRPr="00323979">
        <w:rPr>
          <w:rFonts w:eastAsia="DFKai-SB"/>
          <w:sz w:val="24"/>
          <w:szCs w:val="24"/>
        </w:rPr>
        <w:br/>
      </w:r>
      <w:r w:rsidRPr="00323979">
        <w:rPr>
          <w:rFonts w:eastAsia="DFKai-SB"/>
          <w:sz w:val="24"/>
          <w:szCs w:val="24"/>
        </w:rPr>
        <w:t>討論：如果你有一個記滿你的代辦事項的清單，你想要透過電腦將待辦事項各自印出，您會怎麼做呢？不需要擔心特定的程式碼，專注思考你的程式需要知道並追蹤什麼樣的資訊。如果你將你的代辦事項移出一條項目，你的方法能成功運作嗎？</w:t>
      </w:r>
    </w:p>
    <w:p w14:paraId="55C00A9F" w14:textId="77777777" w:rsidR="003166B8" w:rsidRPr="00323979" w:rsidRDefault="003166B8" w:rsidP="003166B8">
      <w:pPr>
        <w:pBdr>
          <w:bottom w:val="none" w:sz="0" w:space="3" w:color="auto"/>
        </w:pBdr>
        <w:spacing w:before="460" w:after="620" w:line="312" w:lineRule="auto"/>
        <w:ind w:left="-260"/>
        <w:rPr>
          <w:rFonts w:eastAsia="DFKai-SB"/>
          <w:b/>
          <w:i/>
          <w:sz w:val="24"/>
          <w:szCs w:val="24"/>
        </w:rPr>
      </w:pPr>
      <w:r w:rsidRPr="00323979">
        <w:rPr>
          <w:rFonts w:eastAsia="DFKai-SB"/>
          <w:b/>
          <w:i/>
          <w:sz w:val="24"/>
          <w:szCs w:val="24"/>
        </w:rPr>
        <w:t xml:space="preserve">Remarks </w:t>
      </w:r>
      <w:r w:rsidRPr="00323979">
        <w:rPr>
          <w:rFonts w:eastAsia="DFKai-SB"/>
          <w:b/>
          <w:i/>
          <w:sz w:val="24"/>
          <w:szCs w:val="24"/>
        </w:rPr>
        <w:t>備註</w:t>
      </w:r>
    </w:p>
    <w:p w14:paraId="43645B97" w14:textId="77777777" w:rsidR="003166B8" w:rsidRPr="00323979" w:rsidRDefault="003166B8" w:rsidP="003166B8">
      <w:pPr>
        <w:spacing w:before="460" w:after="620" w:line="312" w:lineRule="auto"/>
        <w:rPr>
          <w:rFonts w:eastAsia="DFKai-SB"/>
          <w:sz w:val="24"/>
          <w:szCs w:val="24"/>
        </w:rPr>
      </w:pPr>
      <w:r w:rsidRPr="00323979">
        <w:rPr>
          <w:rFonts w:eastAsia="DFKai-SB"/>
          <w:sz w:val="24"/>
          <w:szCs w:val="24"/>
        </w:rPr>
        <w:t>Doing something to every element of an array is a really common problem in Computer Science, and figuring out how to solve this problem will let us write more efficient programs. Today we're going to focus on three things to help us with this problem</w:t>
      </w:r>
      <w:r w:rsidRPr="00323979">
        <w:rPr>
          <w:rFonts w:eastAsia="DFKai-SB"/>
          <w:sz w:val="24"/>
          <w:szCs w:val="24"/>
        </w:rPr>
        <w:br/>
      </w:r>
      <w:r w:rsidRPr="00323979">
        <w:rPr>
          <w:rFonts w:eastAsia="DFKai-SB"/>
          <w:sz w:val="24"/>
          <w:szCs w:val="24"/>
        </w:rPr>
        <w:br/>
      </w:r>
      <w:r w:rsidRPr="00323979">
        <w:rPr>
          <w:rFonts w:eastAsia="DFKai-SB"/>
          <w:sz w:val="24"/>
          <w:szCs w:val="24"/>
        </w:rPr>
        <w:t>在電腦科學中，如何對於陣列中的每一項元素採取一些行動是一個很普遍的問題，思考如何解決這個問題能夠幫助我們寫出一個有效率的程式。今天，我們將要著重三件事情來幫助我們解決這個問題：</w:t>
      </w:r>
    </w:p>
    <w:p w14:paraId="7C1A83EC" w14:textId="77777777" w:rsidR="003166B8" w:rsidRPr="00323979" w:rsidRDefault="003166B8" w:rsidP="003166B8">
      <w:pPr>
        <w:numPr>
          <w:ilvl w:val="0"/>
          <w:numId w:val="235"/>
        </w:numPr>
        <w:spacing w:before="460"/>
        <w:rPr>
          <w:rFonts w:eastAsia="DFKai-SB"/>
          <w:sz w:val="24"/>
          <w:szCs w:val="24"/>
        </w:rPr>
      </w:pPr>
      <w:r w:rsidRPr="00323979">
        <w:rPr>
          <w:rFonts w:eastAsia="DFKai-SB"/>
          <w:sz w:val="24"/>
          <w:szCs w:val="24"/>
        </w:rPr>
        <w:lastRenderedPageBreak/>
        <w:t xml:space="preserve">Using the index to do something to elements in an array </w:t>
      </w:r>
      <w:r w:rsidRPr="00323979">
        <w:rPr>
          <w:rFonts w:eastAsia="DFKai-SB"/>
          <w:sz w:val="24"/>
          <w:szCs w:val="24"/>
        </w:rPr>
        <w:br/>
      </w:r>
      <w:r w:rsidRPr="00323979">
        <w:rPr>
          <w:rFonts w:eastAsia="DFKai-SB"/>
          <w:sz w:val="24"/>
          <w:szCs w:val="24"/>
        </w:rPr>
        <w:t>使用指數來對陣列中的元素採取行動</w:t>
      </w:r>
    </w:p>
    <w:p w14:paraId="2043ED4C" w14:textId="77777777" w:rsidR="003166B8" w:rsidRPr="00323979" w:rsidRDefault="003166B8" w:rsidP="003166B8">
      <w:pPr>
        <w:numPr>
          <w:ilvl w:val="0"/>
          <w:numId w:val="235"/>
        </w:numPr>
        <w:rPr>
          <w:rFonts w:eastAsia="DFKai-SB"/>
          <w:sz w:val="24"/>
          <w:szCs w:val="24"/>
        </w:rPr>
      </w:pPr>
      <w:r w:rsidRPr="00323979">
        <w:rPr>
          <w:rFonts w:eastAsia="DFKai-SB"/>
          <w:sz w:val="24"/>
          <w:szCs w:val="24"/>
        </w:rPr>
        <w:t>Keeping track of a counter so we can move through the elements of an array by index</w:t>
      </w:r>
      <w:r w:rsidRPr="00323979">
        <w:rPr>
          <w:rFonts w:eastAsia="DFKai-SB"/>
          <w:sz w:val="24"/>
          <w:szCs w:val="24"/>
        </w:rPr>
        <w:br/>
      </w:r>
      <w:r w:rsidRPr="00323979">
        <w:rPr>
          <w:rFonts w:eastAsia="DFKai-SB"/>
          <w:sz w:val="24"/>
          <w:szCs w:val="24"/>
        </w:rPr>
        <w:t>追蹤一個計數器，讓我們能夠透過指數移動一個陣列元素</w:t>
      </w:r>
    </w:p>
    <w:p w14:paraId="68F33A20" w14:textId="77777777" w:rsidR="003166B8" w:rsidRPr="00323979" w:rsidRDefault="003166B8" w:rsidP="003166B8">
      <w:pPr>
        <w:numPr>
          <w:ilvl w:val="0"/>
          <w:numId w:val="235"/>
        </w:numPr>
        <w:spacing w:after="620"/>
        <w:rPr>
          <w:rFonts w:eastAsia="DFKai-SB"/>
          <w:sz w:val="24"/>
          <w:szCs w:val="24"/>
        </w:rPr>
      </w:pPr>
      <w:r w:rsidRPr="00323979">
        <w:rPr>
          <w:rFonts w:eastAsia="DFKai-SB"/>
          <w:sz w:val="24"/>
          <w:szCs w:val="24"/>
        </w:rPr>
        <w:t>Using the length of an array to know when we've reached the end</w:t>
      </w:r>
      <w:r w:rsidRPr="00323979">
        <w:rPr>
          <w:rFonts w:eastAsia="DFKai-SB"/>
          <w:sz w:val="24"/>
          <w:szCs w:val="24"/>
        </w:rPr>
        <w:br/>
      </w:r>
      <w:r w:rsidRPr="00323979">
        <w:rPr>
          <w:rFonts w:eastAsia="DFKai-SB"/>
          <w:sz w:val="24"/>
          <w:szCs w:val="24"/>
        </w:rPr>
        <w:t>使用陣列長度來理解我們什麼時候抵達陣列的結尾</w:t>
      </w:r>
    </w:p>
    <w:p w14:paraId="5609BC55"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56" w:name="_ehfv3fccwdtt" w:colFirst="0" w:colLast="0"/>
      <w:bookmarkEnd w:id="656"/>
      <w:r w:rsidRPr="00323979">
        <w:rPr>
          <w:rFonts w:eastAsia="DFKai-SB"/>
          <w:b/>
          <w:sz w:val="44"/>
          <w:szCs w:val="44"/>
        </w:rPr>
        <w:t xml:space="preserve">Activity (40 min) </w:t>
      </w:r>
      <w:r w:rsidRPr="00323979">
        <w:rPr>
          <w:rFonts w:eastAsia="DFKai-SB"/>
          <w:b/>
          <w:sz w:val="44"/>
          <w:szCs w:val="44"/>
        </w:rPr>
        <w:t>活動</w:t>
      </w:r>
    </w:p>
    <w:p w14:paraId="4E8AF97F" w14:textId="77777777" w:rsidR="003166B8" w:rsidRPr="00323979" w:rsidRDefault="003166B8" w:rsidP="003166B8">
      <w:pPr>
        <w:pStyle w:val="Heading3"/>
        <w:keepNext w:val="0"/>
        <w:keepLines w:val="0"/>
        <w:spacing w:before="720" w:after="600" w:line="240" w:lineRule="auto"/>
        <w:rPr>
          <w:rFonts w:eastAsia="DFKai-SB"/>
          <w:color w:val="auto"/>
          <w:sz w:val="31"/>
          <w:szCs w:val="31"/>
        </w:rPr>
      </w:pPr>
      <w:bookmarkStart w:id="657" w:name="_dprcmo9lr9je" w:colFirst="0" w:colLast="0"/>
      <w:bookmarkEnd w:id="657"/>
      <w:r w:rsidRPr="00323979">
        <w:rPr>
          <w:rFonts w:eastAsia="DFKai-SB"/>
          <w:color w:val="auto"/>
          <w:sz w:val="31"/>
          <w:szCs w:val="31"/>
        </w:rPr>
        <w:t xml:space="preserve">Arrays and For Loops </w:t>
      </w:r>
      <w:r w:rsidRPr="00323979">
        <w:rPr>
          <w:rFonts w:eastAsia="DFKai-SB"/>
          <w:color w:val="auto"/>
          <w:sz w:val="31"/>
          <w:szCs w:val="31"/>
        </w:rPr>
        <w:t>陣列與</w:t>
      </w:r>
      <w:r w:rsidRPr="00323979">
        <w:rPr>
          <w:rFonts w:eastAsia="DFKai-SB"/>
          <w:color w:val="auto"/>
          <w:sz w:val="31"/>
          <w:szCs w:val="31"/>
        </w:rPr>
        <w:t xml:space="preserve"> For </w:t>
      </w:r>
      <w:r w:rsidRPr="00323979">
        <w:rPr>
          <w:rFonts w:eastAsia="DFKai-SB"/>
          <w:color w:val="auto"/>
          <w:sz w:val="31"/>
          <w:szCs w:val="31"/>
        </w:rPr>
        <w:t>迴圈</w:t>
      </w:r>
    </w:p>
    <w:p w14:paraId="44925733" w14:textId="77777777" w:rsidR="003166B8" w:rsidRPr="00323979" w:rsidRDefault="003166B8" w:rsidP="003166B8">
      <w:pPr>
        <w:spacing w:before="460" w:after="620"/>
        <w:rPr>
          <w:rFonts w:eastAsia="DFKai-SB"/>
          <w:sz w:val="18"/>
          <w:szCs w:val="18"/>
        </w:rPr>
      </w:pPr>
      <w:r w:rsidRPr="00323979">
        <w:rPr>
          <w:rFonts w:eastAsia="DFKai-SB"/>
          <w:sz w:val="18"/>
          <w:szCs w:val="18"/>
        </w:rPr>
        <w:t xml:space="preserve">Transition: Send students to Code Studio </w:t>
      </w:r>
      <w:r w:rsidRPr="00323979">
        <w:rPr>
          <w:rFonts w:eastAsia="DFKai-SB"/>
          <w:sz w:val="18"/>
          <w:szCs w:val="18"/>
        </w:rPr>
        <w:t>轉換：將學生送到程式碼教室</w:t>
      </w:r>
    </w:p>
    <w:p w14:paraId="3D28261B" w14:textId="77777777" w:rsidR="003166B8" w:rsidRPr="00323979" w:rsidRDefault="003166B8" w:rsidP="003166B8">
      <w:pPr>
        <w:pStyle w:val="Heading3"/>
        <w:keepNext w:val="0"/>
        <w:keepLines w:val="0"/>
        <w:spacing w:before="720" w:after="600" w:line="240" w:lineRule="auto"/>
        <w:rPr>
          <w:rFonts w:eastAsia="DFKai-SB"/>
          <w:color w:val="auto"/>
          <w:sz w:val="31"/>
          <w:szCs w:val="31"/>
        </w:rPr>
      </w:pPr>
      <w:bookmarkStart w:id="658" w:name="_3ng5isle7rbm" w:colFirst="0" w:colLast="0"/>
      <w:bookmarkEnd w:id="658"/>
      <w:r w:rsidRPr="00323979">
        <w:rPr>
          <w:rFonts w:eastAsia="DFKai-SB"/>
          <w:color w:val="auto"/>
          <w:sz w:val="31"/>
          <w:szCs w:val="31"/>
        </w:rPr>
        <w:t xml:space="preserve"> Code Studio levels </w:t>
      </w:r>
      <w:r w:rsidRPr="00323979">
        <w:rPr>
          <w:rFonts w:eastAsia="DFKai-SB"/>
          <w:color w:val="auto"/>
          <w:sz w:val="31"/>
          <w:szCs w:val="31"/>
        </w:rPr>
        <w:t>程式碼教室層級</w:t>
      </w:r>
    </w:p>
    <w:p w14:paraId="484AA6D6" w14:textId="77777777" w:rsidR="003166B8" w:rsidRPr="00323979" w:rsidRDefault="003166B8" w:rsidP="003166B8">
      <w:pPr>
        <w:numPr>
          <w:ilvl w:val="0"/>
          <w:numId w:val="233"/>
        </w:numPr>
        <w:pBdr>
          <w:top w:val="none" w:sz="0" w:space="2" w:color="auto"/>
          <w:right w:val="none" w:sz="0" w:space="12" w:color="auto"/>
        </w:pBdr>
        <w:spacing w:before="700" w:line="312" w:lineRule="auto"/>
        <w:ind w:right="60"/>
        <w:rPr>
          <w:rFonts w:eastAsia="DFKai-SB"/>
          <w:sz w:val="29"/>
          <w:szCs w:val="29"/>
        </w:rPr>
      </w:pPr>
      <w:r w:rsidRPr="00323979">
        <w:rPr>
          <w:rFonts w:eastAsia="DFKai-SB"/>
          <w:b/>
          <w:sz w:val="29"/>
          <w:szCs w:val="29"/>
        </w:rPr>
        <w:t xml:space="preserve">Lesson Overview </w:t>
      </w:r>
      <w:r w:rsidRPr="00323979">
        <w:rPr>
          <w:rFonts w:eastAsia="DFKai-SB"/>
          <w:b/>
          <w:sz w:val="29"/>
          <w:szCs w:val="29"/>
        </w:rPr>
        <w:t>課程概要</w:t>
      </w:r>
    </w:p>
    <w:p w14:paraId="72EF2F17" w14:textId="77777777" w:rsidR="003166B8" w:rsidRPr="00323979" w:rsidRDefault="00AB68F6" w:rsidP="003166B8">
      <w:pPr>
        <w:numPr>
          <w:ilvl w:val="0"/>
          <w:numId w:val="233"/>
        </w:numPr>
        <w:pBdr>
          <w:top w:val="single" w:sz="6" w:space="0" w:color="C5C5C5"/>
          <w:left w:val="single" w:sz="6" w:space="0" w:color="C5C5C5"/>
          <w:bottom w:val="none" w:sz="0" w:space="0" w:color="C5C5C5"/>
          <w:right w:val="single" w:sz="6" w:space="0" w:color="C5C5C5"/>
        </w:pBdr>
        <w:spacing w:after="460" w:line="312" w:lineRule="auto"/>
        <w:ind w:right="40"/>
        <w:rPr>
          <w:rFonts w:eastAsia="DFKai-SB"/>
          <w:sz w:val="19"/>
          <w:szCs w:val="19"/>
          <w:shd w:val="clear" w:color="auto" w:fill="F6F6F6"/>
        </w:rPr>
      </w:pPr>
      <w:hyperlink r:id="rId386" w:anchor="level-expando-12-1-sfmd">
        <w:r w:rsidR="003166B8" w:rsidRPr="00323979">
          <w:rPr>
            <w:rFonts w:eastAsia="DFKai-SB"/>
            <w:sz w:val="19"/>
            <w:szCs w:val="19"/>
            <w:shd w:val="clear" w:color="auto" w:fill="F6F6F6"/>
          </w:rPr>
          <w:t>Student Overview</w:t>
        </w:r>
      </w:hyperlink>
      <w:r w:rsidR="003166B8" w:rsidRPr="00323979">
        <w:rPr>
          <w:rFonts w:eastAsia="DFKai-SB"/>
        </w:rPr>
        <w:t xml:space="preserve"> </w:t>
      </w:r>
      <w:r w:rsidR="003166B8" w:rsidRPr="00323979">
        <w:rPr>
          <w:rFonts w:eastAsia="DFKai-SB"/>
        </w:rPr>
        <w:t>學生概要</w:t>
      </w:r>
    </w:p>
    <w:p w14:paraId="5CEE6CE8"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59" w:name="_t73px4fzmmy4" w:colFirst="0" w:colLast="0"/>
      <w:bookmarkEnd w:id="659"/>
      <w:r w:rsidRPr="00323979">
        <w:rPr>
          <w:rFonts w:eastAsia="DFKai-SB"/>
          <w:b/>
          <w:sz w:val="44"/>
          <w:szCs w:val="44"/>
        </w:rPr>
        <w:t xml:space="preserve">Overview </w:t>
      </w:r>
      <w:r w:rsidRPr="00323979">
        <w:rPr>
          <w:rFonts w:eastAsia="DFKai-SB"/>
          <w:b/>
          <w:sz w:val="44"/>
          <w:szCs w:val="44"/>
        </w:rPr>
        <w:t>概要</w:t>
      </w:r>
    </w:p>
    <w:p w14:paraId="41D4DB52"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before="700" w:after="460" w:line="312" w:lineRule="auto"/>
        <w:ind w:left="1440" w:right="40" w:hanging="360"/>
        <w:rPr>
          <w:rFonts w:eastAsia="DFKai-SB"/>
          <w:sz w:val="24"/>
          <w:szCs w:val="24"/>
        </w:rPr>
      </w:pPr>
      <w:r w:rsidRPr="00323979">
        <w:rPr>
          <w:rFonts w:eastAsia="DFKai-SB"/>
          <w:sz w:val="24"/>
          <w:szCs w:val="24"/>
        </w:rPr>
        <w:t>Combining _lists_ and _for loops_ allows you to write code that impacts every element of a list, regardless of how long it is. The class uses this structure to write programs that process all of the elements in lists, include the list of color LEDs.</w:t>
      </w:r>
      <w:r w:rsidRPr="00323979">
        <w:rPr>
          <w:rFonts w:eastAsia="DFKai-SB"/>
          <w:sz w:val="24"/>
          <w:szCs w:val="24"/>
        </w:rPr>
        <w:br/>
        <w:t xml:space="preserve">Combining _lists_ and _for loops_ </w:t>
      </w:r>
      <w:r w:rsidRPr="00323979">
        <w:rPr>
          <w:rFonts w:eastAsia="DFKai-SB"/>
          <w:sz w:val="24"/>
          <w:szCs w:val="24"/>
        </w:rPr>
        <w:t>使你能夠寫出影響每個清單元素的程</w:t>
      </w:r>
      <w:r w:rsidRPr="00323979">
        <w:rPr>
          <w:rFonts w:eastAsia="DFKai-SB"/>
          <w:sz w:val="24"/>
          <w:szCs w:val="24"/>
        </w:rPr>
        <w:lastRenderedPageBreak/>
        <w:t>式碼，不論清單多長。這堂課使用這個架構來寫出能處裡清單中所有元素的程式，包含彩色</w:t>
      </w:r>
      <w:r w:rsidRPr="00323979">
        <w:rPr>
          <w:rFonts w:eastAsia="DFKai-SB"/>
          <w:sz w:val="24"/>
          <w:szCs w:val="24"/>
        </w:rPr>
        <w:t xml:space="preserve"> LEDs </w:t>
      </w:r>
      <w:r w:rsidRPr="00323979">
        <w:rPr>
          <w:rFonts w:eastAsia="DFKai-SB"/>
          <w:sz w:val="24"/>
          <w:szCs w:val="24"/>
        </w:rPr>
        <w:t>清單。</w:t>
      </w:r>
    </w:p>
    <w:p w14:paraId="1DEEA6DE"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before="700" w:after="460" w:line="312" w:lineRule="auto"/>
        <w:ind w:left="1440" w:right="40" w:hanging="360"/>
        <w:rPr>
          <w:rFonts w:eastAsia="DFKai-SB"/>
          <w:sz w:val="24"/>
          <w:szCs w:val="24"/>
        </w:rPr>
      </w:pPr>
    </w:p>
    <w:p w14:paraId="67845076"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0" w:name="_okeaasjc84wc" w:colFirst="0" w:colLast="0"/>
      <w:bookmarkEnd w:id="660"/>
      <w:r w:rsidRPr="00323979">
        <w:rPr>
          <w:rFonts w:eastAsia="DFKai-SB"/>
          <w:b/>
          <w:sz w:val="44"/>
          <w:szCs w:val="44"/>
        </w:rPr>
        <w:t xml:space="preserve">Vocab </w:t>
      </w:r>
      <w:r w:rsidRPr="00323979">
        <w:rPr>
          <w:rFonts w:eastAsia="DFKai-SB"/>
          <w:b/>
          <w:sz w:val="44"/>
          <w:szCs w:val="44"/>
        </w:rPr>
        <w:t>詞彙</w:t>
      </w:r>
    </w:p>
    <w:p w14:paraId="5A0FB973" w14:textId="77777777" w:rsidR="003166B8" w:rsidRPr="00323979" w:rsidRDefault="003166B8" w:rsidP="003166B8">
      <w:pPr>
        <w:numPr>
          <w:ilvl w:val="0"/>
          <w:numId w:val="250"/>
        </w:numPr>
        <w:spacing w:before="460"/>
        <w:ind w:right="-220"/>
        <w:rPr>
          <w:rFonts w:eastAsia="DFKai-SB"/>
          <w:sz w:val="18"/>
          <w:szCs w:val="18"/>
        </w:rPr>
      </w:pPr>
      <w:r w:rsidRPr="00323979">
        <w:rPr>
          <w:rFonts w:eastAsia="DFKai-SB"/>
          <w:sz w:val="18"/>
          <w:szCs w:val="18"/>
        </w:rPr>
        <w:t xml:space="preserve">Array - A data structure in JavaScript used to represent a list. </w:t>
      </w:r>
      <w:r w:rsidRPr="00323979">
        <w:rPr>
          <w:rFonts w:eastAsia="DFKai-SB"/>
          <w:sz w:val="18"/>
          <w:szCs w:val="18"/>
        </w:rPr>
        <w:t>陣列</w:t>
      </w:r>
      <w:r w:rsidRPr="00323979">
        <w:rPr>
          <w:rFonts w:eastAsia="DFKai-SB"/>
          <w:sz w:val="18"/>
          <w:szCs w:val="18"/>
        </w:rPr>
        <w:t xml:space="preserve"> – </w:t>
      </w:r>
      <w:r w:rsidRPr="00323979">
        <w:rPr>
          <w:rFonts w:eastAsia="DFKai-SB"/>
          <w:sz w:val="18"/>
          <w:szCs w:val="18"/>
        </w:rPr>
        <w:t>一個</w:t>
      </w:r>
      <w:r w:rsidRPr="00323979">
        <w:rPr>
          <w:rFonts w:eastAsia="DFKai-SB"/>
          <w:sz w:val="18"/>
          <w:szCs w:val="18"/>
        </w:rPr>
        <w:t xml:space="preserve"> JavaScript </w:t>
      </w:r>
      <w:r w:rsidRPr="00323979">
        <w:rPr>
          <w:rFonts w:eastAsia="DFKai-SB"/>
          <w:sz w:val="18"/>
          <w:szCs w:val="18"/>
        </w:rPr>
        <w:t>用來表達清單的資料結構</w:t>
      </w:r>
    </w:p>
    <w:p w14:paraId="284A50EA" w14:textId="77777777" w:rsidR="003166B8" w:rsidRPr="00323979" w:rsidRDefault="003166B8" w:rsidP="003166B8">
      <w:pPr>
        <w:numPr>
          <w:ilvl w:val="0"/>
          <w:numId w:val="250"/>
        </w:numPr>
        <w:spacing w:after="620"/>
        <w:ind w:right="-220"/>
        <w:rPr>
          <w:rFonts w:eastAsia="DFKai-SB"/>
          <w:sz w:val="18"/>
          <w:szCs w:val="18"/>
        </w:rPr>
      </w:pPr>
      <w:r w:rsidRPr="00323979">
        <w:rPr>
          <w:rFonts w:eastAsia="DFKai-SB"/>
          <w:sz w:val="18"/>
          <w:szCs w:val="18"/>
        </w:rPr>
        <w:t xml:space="preserve">For Loop - Loops that have a predetermined beginning, end, and increment (step interval). For </w:t>
      </w:r>
      <w:r w:rsidRPr="00323979">
        <w:rPr>
          <w:rFonts w:eastAsia="DFKai-SB"/>
          <w:sz w:val="18"/>
          <w:szCs w:val="18"/>
        </w:rPr>
        <w:t>迴圈</w:t>
      </w:r>
      <w:r w:rsidRPr="00323979">
        <w:rPr>
          <w:rFonts w:eastAsia="DFKai-SB"/>
          <w:sz w:val="18"/>
          <w:szCs w:val="18"/>
        </w:rPr>
        <w:t xml:space="preserve"> - </w:t>
      </w:r>
      <w:r w:rsidRPr="00323979">
        <w:rPr>
          <w:rFonts w:eastAsia="DFKai-SB"/>
          <w:sz w:val="18"/>
          <w:szCs w:val="18"/>
        </w:rPr>
        <w:t>事先定義了起始、結尾與增量（步驟區間）的迴圈</w:t>
      </w:r>
    </w:p>
    <w:p w14:paraId="460ED635"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1" w:name="_rvt91t5yoaq5" w:colFirst="0" w:colLast="0"/>
      <w:bookmarkEnd w:id="661"/>
      <w:r w:rsidRPr="00323979">
        <w:rPr>
          <w:rFonts w:eastAsia="DFKai-SB"/>
          <w:b/>
          <w:sz w:val="44"/>
          <w:szCs w:val="44"/>
        </w:rPr>
        <w:t xml:space="preserve">New Code </w:t>
      </w:r>
      <w:r w:rsidRPr="00323979">
        <w:rPr>
          <w:rFonts w:eastAsia="DFKai-SB"/>
          <w:b/>
          <w:sz w:val="44"/>
          <w:szCs w:val="44"/>
        </w:rPr>
        <w:t>新程式碼</w:t>
      </w:r>
    </w:p>
    <w:p w14:paraId="423C87BF" w14:textId="77777777" w:rsidR="003166B8" w:rsidRPr="00323979" w:rsidRDefault="003166B8" w:rsidP="003166B8">
      <w:pPr>
        <w:numPr>
          <w:ilvl w:val="0"/>
          <w:numId w:val="231"/>
        </w:numPr>
        <w:pBdr>
          <w:top w:val="single" w:sz="6" w:space="0" w:color="C5C5C5"/>
          <w:left w:val="single" w:sz="6" w:space="0" w:color="C5C5C5"/>
          <w:bottom w:val="none" w:sz="0" w:space="0" w:color="C5C5C5"/>
          <w:right w:val="single" w:sz="6" w:space="0" w:color="C5C5C5"/>
        </w:pBdr>
        <w:spacing w:line="312" w:lineRule="auto"/>
        <w:rPr>
          <w:rFonts w:eastAsia="DFKai-SB"/>
          <w:sz w:val="19"/>
          <w:szCs w:val="19"/>
          <w:shd w:val="clear" w:color="auto" w:fill="F6F6F6"/>
        </w:rPr>
      </w:pPr>
      <w:r w:rsidRPr="00323979">
        <w:rPr>
          <w:rFonts w:eastAsia="DFKai-SB"/>
        </w:rPr>
        <w:fldChar w:fldCharType="begin"/>
      </w:r>
      <w:r w:rsidRPr="00323979">
        <w:rPr>
          <w:rFonts w:eastAsia="DFKai-SB"/>
        </w:rPr>
        <w:instrText xml:space="preserve"> HYPERLINK "https://docs.code.org/applab/forLoop_i_0_4/" </w:instrText>
      </w:r>
      <w:r w:rsidRPr="00323979">
        <w:rPr>
          <w:rFonts w:eastAsia="DFKai-SB"/>
        </w:rPr>
        <w:fldChar w:fldCharType="separate"/>
      </w:r>
      <w:r w:rsidRPr="00323979">
        <w:rPr>
          <w:rFonts w:eastAsia="DFKai-SB"/>
          <w:sz w:val="17"/>
          <w:szCs w:val="17"/>
          <w:shd w:val="clear" w:color="auto" w:fill="64B5F6"/>
        </w:rPr>
        <w:t>for(var i=0; i&lt;4; i++){ //code }</w:t>
      </w:r>
    </w:p>
    <w:p w14:paraId="273071B8" w14:textId="77777777" w:rsidR="003166B8" w:rsidRPr="00323979" w:rsidRDefault="003166B8" w:rsidP="003166B8">
      <w:pPr>
        <w:numPr>
          <w:ilvl w:val="0"/>
          <w:numId w:val="231"/>
        </w:numPr>
        <w:pBdr>
          <w:top w:val="single" w:sz="6" w:space="0" w:color="C5C5C5"/>
          <w:left w:val="single" w:sz="6" w:space="0" w:color="C5C5C5"/>
          <w:bottom w:val="none" w:sz="0" w:space="0" w:color="C5C5C5"/>
          <w:right w:val="single" w:sz="6" w:space="0" w:color="C5C5C5"/>
        </w:pBdr>
        <w:spacing w:line="312" w:lineRule="auto"/>
        <w:rPr>
          <w:rFonts w:eastAsia="DFKai-SB"/>
          <w:sz w:val="19"/>
          <w:szCs w:val="19"/>
          <w:shd w:val="clear" w:color="auto" w:fill="F6F6F6"/>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"https://docs.code.org/applab/functionParams_n/" </w:instrText>
      </w:r>
      <w:r w:rsidRPr="00323979">
        <w:rPr>
          <w:rFonts w:eastAsia="DFKai-SB"/>
        </w:rPr>
        <w:fldChar w:fldCharType="separate"/>
      </w:r>
      <w:r w:rsidRPr="00323979">
        <w:rPr>
          <w:rFonts w:eastAsia="DFKai-SB"/>
          <w:sz w:val="17"/>
          <w:szCs w:val="17"/>
          <w:shd w:val="clear" w:color="auto" w:fill="68D995"/>
        </w:rPr>
        <w:t>function myFunction(n){ //code }</w:t>
      </w:r>
    </w:p>
    <w:p w14:paraId="088776B0" w14:textId="77777777" w:rsidR="003166B8" w:rsidRPr="00323979" w:rsidRDefault="003166B8" w:rsidP="003166B8">
      <w:pPr>
        <w:numPr>
          <w:ilvl w:val="0"/>
          <w:numId w:val="231"/>
        </w:numPr>
        <w:pBdr>
          <w:top w:val="single" w:sz="6" w:space="0" w:color="C5C5C5"/>
          <w:left w:val="single" w:sz="6" w:space="0" w:color="C5C5C5"/>
          <w:bottom w:val="none" w:sz="0" w:space="0" w:color="C5C5C5"/>
          <w:right w:val="single" w:sz="6" w:space="0" w:color="C5C5C5"/>
        </w:pBdr>
        <w:spacing w:line="312" w:lineRule="auto"/>
        <w:rPr>
          <w:rFonts w:eastAsia="DFKai-SB"/>
          <w:sz w:val="19"/>
          <w:szCs w:val="19"/>
          <w:shd w:val="clear" w:color="auto" w:fill="F6F6F6"/>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"https://docs.code.org/applab/callMyFunction_n/" </w:instrText>
      </w:r>
      <w:r w:rsidRPr="00323979">
        <w:rPr>
          <w:rFonts w:eastAsia="DFKai-SB"/>
        </w:rPr>
        <w:fldChar w:fldCharType="separate"/>
      </w:r>
      <w:r w:rsidRPr="00323979">
        <w:rPr>
          <w:rFonts w:eastAsia="DFKai-SB"/>
          <w:sz w:val="17"/>
          <w:szCs w:val="17"/>
          <w:shd w:val="clear" w:color="auto" w:fill="68D995"/>
        </w:rPr>
        <w:t>Call a function with parameters</w:t>
      </w:r>
    </w:p>
    <w:p w14:paraId="4FE1056B" w14:textId="77777777" w:rsidR="003166B8" w:rsidRPr="00323979" w:rsidRDefault="003166B8" w:rsidP="003166B8">
      <w:pPr>
        <w:numPr>
          <w:ilvl w:val="1"/>
          <w:numId w:val="233"/>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end"/>
      </w:r>
    </w:p>
    <w:p w14:paraId="0699BEA7" w14:textId="77777777" w:rsidR="003166B8" w:rsidRPr="00323979" w:rsidRDefault="003166B8" w:rsidP="003166B8">
      <w:pPr>
        <w:numPr>
          <w:ilvl w:val="0"/>
          <w:numId w:val="241"/>
        </w:numPr>
        <w:pBdr>
          <w:top w:val="none" w:sz="0" w:space="2" w:color="auto"/>
          <w:right w:val="none" w:sz="0" w:space="12" w:color="auto"/>
        </w:pBdr>
        <w:spacing w:line="312" w:lineRule="auto"/>
        <w:ind w:right="60"/>
        <w:rPr>
          <w:rFonts w:eastAsia="DFKai-SB"/>
          <w:sz w:val="29"/>
          <w:szCs w:val="29"/>
        </w:rPr>
      </w:pPr>
      <w:r w:rsidRPr="00323979">
        <w:rPr>
          <w:rFonts w:eastAsia="DFKai-SB"/>
          <w:b/>
          <w:sz w:val="29"/>
          <w:szCs w:val="29"/>
        </w:rPr>
        <w:t xml:space="preserve">Programs that Repeat </w:t>
      </w:r>
      <w:r w:rsidRPr="00323979">
        <w:rPr>
          <w:rFonts w:eastAsia="DFKai-SB"/>
          <w:b/>
          <w:sz w:val="29"/>
          <w:szCs w:val="29"/>
        </w:rPr>
        <w:t>重複的程式</w:t>
      </w:r>
    </w:p>
    <w:p w14:paraId="5333CBE8" w14:textId="77777777" w:rsidR="003166B8" w:rsidRPr="00323979" w:rsidRDefault="00AB68F6" w:rsidP="003166B8">
      <w:pPr>
        <w:numPr>
          <w:ilvl w:val="0"/>
          <w:numId w:val="241"/>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hyperlink r:id="rId387" w:anchor="level-expando-12-2">
        <w:r w:rsidR="003166B8" w:rsidRPr="00323979">
          <w:rPr>
            <w:rFonts w:eastAsia="DFKai-SB"/>
            <w:sz w:val="19"/>
            <w:szCs w:val="19"/>
            <w:shd w:val="clear" w:color="auto" w:fill="F6F6F6"/>
          </w:rPr>
          <w:t xml:space="preserve"> 2</w:t>
        </w:r>
      </w:hyperlink>
    </w:p>
    <w:p w14:paraId="052268D0" w14:textId="77777777" w:rsidR="003166B8" w:rsidRPr="00323979" w:rsidRDefault="003166B8" w:rsidP="003166B8">
      <w:pPr>
        <w:pStyle w:val="Heading3"/>
        <w:keepNext w:val="0"/>
        <w:keepLines w:val="0"/>
        <w:numPr>
          <w:ilvl w:val="1"/>
          <w:numId w:val="241"/>
        </w:numPr>
        <w:pBdr>
          <w:top w:val="single" w:sz="6" w:space="0" w:color="C5C5C5"/>
          <w:left w:val="single" w:sz="6" w:space="0" w:color="C5C5C5"/>
          <w:bottom w:val="none" w:sz="0" w:space="0" w:color="C5C5C5"/>
          <w:right w:val="single" w:sz="6" w:space="0" w:color="C5C5C5"/>
        </w:pBdr>
        <w:spacing w:before="0" w:after="0" w:line="240" w:lineRule="auto"/>
        <w:ind w:right="40"/>
        <w:rPr>
          <w:rFonts w:eastAsia="DFKai-SB"/>
          <w:color w:val="auto"/>
          <w:sz w:val="19"/>
          <w:szCs w:val="19"/>
          <w:shd w:val="clear" w:color="auto" w:fill="F6F6F6"/>
        </w:rPr>
      </w:pPr>
      <w:bookmarkStart w:id="662" w:name="_989qpmnu2b35" w:colFirst="0" w:colLast="0"/>
      <w:bookmarkEnd w:id="662"/>
      <w:r w:rsidRPr="00323979">
        <w:rPr>
          <w:rFonts w:eastAsia="DFKai-SB"/>
          <w:color w:val="auto"/>
          <w:sz w:val="34"/>
          <w:szCs w:val="34"/>
          <w:shd w:val="clear" w:color="auto" w:fill="F6F6F6"/>
        </w:rPr>
        <w:t xml:space="preserve">Student Instructions </w:t>
      </w:r>
      <w:r w:rsidRPr="00323979">
        <w:rPr>
          <w:rFonts w:eastAsia="DFKai-SB"/>
          <w:color w:val="auto"/>
          <w:sz w:val="34"/>
          <w:szCs w:val="34"/>
          <w:shd w:val="clear" w:color="auto" w:fill="F6F6F6"/>
        </w:rPr>
        <w:t>學生指示</w:t>
      </w:r>
    </w:p>
    <w:p w14:paraId="141BABC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3" w:name="_l5a4ffcb1cbf" w:colFirst="0" w:colLast="0"/>
      <w:bookmarkEnd w:id="663"/>
      <w:r w:rsidRPr="00323979">
        <w:rPr>
          <w:rFonts w:eastAsia="DFKai-SB"/>
          <w:b/>
          <w:sz w:val="44"/>
          <w:szCs w:val="44"/>
        </w:rPr>
        <w:t xml:space="preserve">Make a Prediction </w:t>
      </w:r>
      <w:r w:rsidRPr="00323979">
        <w:rPr>
          <w:rFonts w:eastAsia="DFKai-SB"/>
          <w:b/>
          <w:sz w:val="44"/>
          <w:szCs w:val="44"/>
        </w:rPr>
        <w:t>做出預測</w:t>
      </w:r>
    </w:p>
    <w:p w14:paraId="04991429" w14:textId="77777777" w:rsidR="003166B8" w:rsidRPr="00323979" w:rsidRDefault="003166B8" w:rsidP="003166B8">
      <w:pPr>
        <w:numPr>
          <w:ilvl w:val="1"/>
          <w:numId w:val="241"/>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lastRenderedPageBreak/>
        <w:t xml:space="preserve">Read through the code for this program and predict what will happen each time the button is clicked? </w:t>
      </w:r>
      <w:r w:rsidRPr="00323979">
        <w:rPr>
          <w:rFonts w:eastAsia="DFKai-SB"/>
          <w:shd w:val="clear" w:color="auto" w:fill="F6F6F6"/>
        </w:rPr>
        <w:t>讀完這個程式所有的程式碼，然後預測每次按下按鍵會發生什麼事情？</w:t>
      </w:r>
    </w:p>
    <w:p w14:paraId="7FA724D5" w14:textId="77777777" w:rsidR="003166B8" w:rsidRPr="00323979" w:rsidRDefault="003166B8" w:rsidP="003166B8">
      <w:pPr>
        <w:numPr>
          <w:ilvl w:val="1"/>
          <w:numId w:val="241"/>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"https://curriculum.code.org/csd-18/unit6/12/#level-expando-12-2" </w:instrText>
      </w:r>
      <w:r w:rsidRPr="00323979">
        <w:rPr>
          <w:rFonts w:eastAsia="DFKai-SB"/>
        </w:rPr>
        <w:fldChar w:fldCharType="separate"/>
      </w:r>
    </w:p>
    <w:p w14:paraId="4A3D0B92" w14:textId="77777777" w:rsidR="003166B8" w:rsidRPr="00323979" w:rsidRDefault="003166B8" w:rsidP="003166B8">
      <w:pPr>
        <w:numPr>
          <w:ilvl w:val="0"/>
          <w:numId w:val="241"/>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r w:rsidRPr="00323979">
        <w:rPr>
          <w:rFonts w:eastAsia="DFKai-SB"/>
        </w:rPr>
        <w:fldChar w:fldCharType="end"/>
      </w:r>
      <w:hyperlink r:id="rId388" w:anchor="level-expando-12-3">
        <w:r w:rsidRPr="00323979">
          <w:rPr>
            <w:rFonts w:eastAsia="DFKai-SB"/>
            <w:sz w:val="19"/>
            <w:szCs w:val="19"/>
            <w:shd w:val="clear" w:color="auto" w:fill="F6F6F6"/>
          </w:rPr>
          <w:t xml:space="preserve"> 3</w:t>
        </w:r>
      </w:hyperlink>
    </w:p>
    <w:p w14:paraId="22F1B430" w14:textId="77777777" w:rsidR="003166B8" w:rsidRPr="00323979" w:rsidRDefault="003166B8" w:rsidP="003166B8">
      <w:pPr>
        <w:pStyle w:val="Heading3"/>
        <w:keepNext w:val="0"/>
        <w:keepLines w:val="0"/>
        <w:numPr>
          <w:ilvl w:val="1"/>
          <w:numId w:val="241"/>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ind w:right="40"/>
        <w:rPr>
          <w:rFonts w:eastAsia="DFKai-SB"/>
          <w:color w:val="auto"/>
          <w:sz w:val="19"/>
          <w:szCs w:val="19"/>
          <w:shd w:val="clear" w:color="auto" w:fill="F6F6F6"/>
        </w:rPr>
      </w:pPr>
      <w:bookmarkStart w:id="664" w:name="_yadurv41go3c" w:colFirst="0" w:colLast="0"/>
      <w:bookmarkEnd w:id="664"/>
      <w:r w:rsidRPr="00323979">
        <w:rPr>
          <w:rFonts w:eastAsia="DFKai-SB"/>
          <w:color w:val="auto"/>
          <w:sz w:val="31"/>
          <w:szCs w:val="31"/>
          <w:shd w:val="clear" w:color="auto" w:fill="F6F6F6"/>
        </w:rPr>
        <w:t xml:space="preserve">Student Instructions </w:t>
      </w:r>
      <w:r w:rsidRPr="00323979">
        <w:rPr>
          <w:rFonts w:eastAsia="DFKai-SB"/>
          <w:color w:val="auto"/>
          <w:sz w:val="31"/>
          <w:szCs w:val="31"/>
          <w:shd w:val="clear" w:color="auto" w:fill="F6F6F6"/>
        </w:rPr>
        <w:t>學生指示</w:t>
      </w:r>
    </w:p>
    <w:p w14:paraId="2D9A483E"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5" w:name="_ydk72ev9cbzw" w:colFirst="0" w:colLast="0"/>
      <w:bookmarkEnd w:id="665"/>
      <w:r w:rsidRPr="00323979">
        <w:rPr>
          <w:rFonts w:eastAsia="DFKai-SB"/>
          <w:b/>
          <w:sz w:val="44"/>
          <w:szCs w:val="44"/>
        </w:rPr>
        <w:t xml:space="preserve">Knowing When to Stop </w:t>
      </w:r>
      <w:r w:rsidRPr="00323979">
        <w:rPr>
          <w:rFonts w:eastAsia="DFKai-SB"/>
          <w:b/>
          <w:sz w:val="44"/>
          <w:szCs w:val="44"/>
        </w:rPr>
        <w:t>知道什麼時候該停下來</w:t>
      </w:r>
    </w:p>
    <w:p w14:paraId="12D22BD9" w14:textId="77777777" w:rsidR="003166B8" w:rsidRPr="00323979" w:rsidRDefault="003166B8" w:rsidP="003166B8">
      <w:pPr>
        <w:numPr>
          <w:ilvl w:val="1"/>
          <w:numId w:val="241"/>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If you clicked the button too many times in the last level, you got an error. Whenever you're writing code that repeats, you should think about when to stop repeating.</w:t>
      </w:r>
      <w:r w:rsidRPr="00323979">
        <w:rPr>
          <w:rFonts w:eastAsia="DFKai-SB"/>
          <w:shd w:val="clear" w:color="auto" w:fill="F6F6F6"/>
        </w:rPr>
        <w:br/>
      </w:r>
      <w:r w:rsidRPr="00323979">
        <w:rPr>
          <w:rFonts w:eastAsia="DFKai-SB"/>
          <w:shd w:val="clear" w:color="auto" w:fill="F6F6F6"/>
        </w:rPr>
        <w:t>當你按太多次最後一個階層的按鍵，你會得到一個錯誤提示。每當你在寫會重復的程式碼時，請進一步思考什麼時候停止重複。</w:t>
      </w:r>
    </w:p>
    <w:p w14:paraId="23E8D596"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6" w:name="_edhfk9wg0cfe" w:colFirst="0" w:colLast="0"/>
      <w:bookmarkEnd w:id="666"/>
      <w:r w:rsidRPr="00323979">
        <w:rPr>
          <w:rFonts w:eastAsia="DFKai-SB"/>
          <w:b/>
          <w:sz w:val="44"/>
          <w:szCs w:val="44"/>
        </w:rPr>
        <w:t xml:space="preserve">Do This </w:t>
      </w:r>
      <w:r w:rsidRPr="00323979">
        <w:rPr>
          <w:rFonts w:eastAsia="DFKai-SB"/>
          <w:b/>
          <w:sz w:val="44"/>
          <w:szCs w:val="44"/>
        </w:rPr>
        <w:t>請這麼做</w:t>
      </w:r>
    </w:p>
    <w:p w14:paraId="3656A659" w14:textId="77777777" w:rsidR="003166B8" w:rsidRPr="00323979" w:rsidRDefault="003166B8" w:rsidP="003166B8">
      <w:pPr>
        <w:numPr>
          <w:ilvl w:val="1"/>
          <w:numId w:val="241"/>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 xml:space="preserve">This program is similar to the previous one, but there is a conditional inside the event handler. You'll need to complete the conditional so that we don't try to toggle an LED that doesn't exist. </w:t>
      </w:r>
      <w:r w:rsidRPr="00323979">
        <w:rPr>
          <w:rFonts w:eastAsia="DFKai-SB"/>
          <w:shd w:val="clear" w:color="auto" w:fill="F6F6F6"/>
        </w:rPr>
        <w:t>這個程式跟前一個程式非常相似，但每個處理器裡面都有一個條件式。為了不試圖切換不存在的</w:t>
      </w:r>
      <w:r w:rsidRPr="00323979">
        <w:rPr>
          <w:rFonts w:eastAsia="DFKai-SB"/>
          <w:shd w:val="clear" w:color="auto" w:fill="F6F6F6"/>
        </w:rPr>
        <w:t xml:space="preserve"> LED</w:t>
      </w:r>
      <w:r w:rsidRPr="00323979">
        <w:rPr>
          <w:rFonts w:eastAsia="DFKai-SB"/>
          <w:shd w:val="clear" w:color="auto" w:fill="F6F6F6"/>
        </w:rPr>
        <w:t>，你需要完成每一個條件式。</w:t>
      </w:r>
    </w:p>
    <w:p w14:paraId="3538696B" w14:textId="77777777" w:rsidR="003166B8" w:rsidRPr="00323979" w:rsidRDefault="003166B8" w:rsidP="003166B8">
      <w:pPr>
        <w:numPr>
          <w:ilvl w:val="1"/>
          <w:numId w:val="241"/>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 xml:space="preserve">Would your code work without changes for a board with more or fewer LEDs? If not, could you modify it so it would? </w:t>
      </w:r>
      <w:r w:rsidRPr="00323979">
        <w:rPr>
          <w:rFonts w:eastAsia="DFKai-SB"/>
          <w:shd w:val="clear" w:color="auto" w:fill="F6F6F6"/>
        </w:rPr>
        <w:br/>
      </w:r>
      <w:r w:rsidRPr="00323979">
        <w:rPr>
          <w:rFonts w:eastAsia="DFKai-SB"/>
          <w:shd w:val="clear" w:color="auto" w:fill="F6F6F6"/>
        </w:rPr>
        <w:t>當板子上的</w:t>
      </w:r>
      <w:r w:rsidRPr="00323979">
        <w:rPr>
          <w:rFonts w:eastAsia="DFKai-SB"/>
          <w:shd w:val="clear" w:color="auto" w:fill="F6F6F6"/>
        </w:rPr>
        <w:t xml:space="preserve"> LED </w:t>
      </w:r>
      <w:r w:rsidRPr="00323979">
        <w:rPr>
          <w:rFonts w:eastAsia="DFKai-SB"/>
          <w:shd w:val="clear" w:color="auto" w:fill="F6F6F6"/>
        </w:rPr>
        <w:t>燈變多或變少時，你的程式碼是否能持續不變地發揮作用？如果不行的話，你能修改程式碼，讓它能正常運作嗎？</w:t>
      </w:r>
    </w:p>
    <w:p w14:paraId="5030F37B" w14:textId="77777777" w:rsidR="003166B8" w:rsidRPr="00323979" w:rsidRDefault="003166B8" w:rsidP="003166B8">
      <w:pPr>
        <w:numPr>
          <w:ilvl w:val="1"/>
          <w:numId w:val="241"/>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"https://curriculum.code.org/csd-18/unit6/12/#level-expando-12-3" </w:instrText>
      </w:r>
      <w:r w:rsidRPr="00323979">
        <w:rPr>
          <w:rFonts w:eastAsia="DFKai-SB"/>
        </w:rPr>
        <w:fldChar w:fldCharType="separate"/>
      </w:r>
    </w:p>
    <w:p w14:paraId="00F985B6" w14:textId="77777777" w:rsidR="003166B8" w:rsidRPr="00323979" w:rsidRDefault="003166B8" w:rsidP="003166B8">
      <w:pPr>
        <w:numPr>
          <w:ilvl w:val="0"/>
          <w:numId w:val="241"/>
        </w:numPr>
        <w:pBdr>
          <w:top w:val="single" w:sz="6" w:space="12" w:color="C5C5C5"/>
          <w:left w:val="single" w:sz="6" w:space="0" w:color="C5C5C5"/>
          <w:bottom w:val="none" w:sz="0" w:space="0" w:color="C5C5C5"/>
          <w:right w:val="single" w:sz="6" w:space="0" w:color="C5C5C5"/>
        </w:pBdr>
        <w:spacing w:line="312" w:lineRule="auto"/>
        <w:ind w:right="40"/>
        <w:rPr>
          <w:rFonts w:eastAsia="DFKai-SB"/>
          <w:sz w:val="18"/>
          <w:szCs w:val="18"/>
        </w:rPr>
      </w:pPr>
      <w:r w:rsidRPr="00323979">
        <w:rPr>
          <w:rFonts w:eastAsia="DFKai-SB"/>
        </w:rPr>
        <w:lastRenderedPageBreak/>
        <w:fldChar w:fldCharType="end"/>
      </w:r>
      <w:r w:rsidRPr="00323979">
        <w:rPr>
          <w:rFonts w:eastAsia="DFKai-SB"/>
          <w:b/>
          <w:sz w:val="18"/>
          <w:szCs w:val="18"/>
        </w:rPr>
        <w:t>(click tabs to see student view)</w:t>
      </w:r>
    </w:p>
    <w:p w14:paraId="7F8B4A4A" w14:textId="77777777" w:rsidR="003166B8" w:rsidRPr="00323979" w:rsidRDefault="003166B8" w:rsidP="003166B8">
      <w:pPr>
        <w:numPr>
          <w:ilvl w:val="0"/>
          <w:numId w:val="232"/>
        </w:numPr>
        <w:pBdr>
          <w:top w:val="none" w:sz="0" w:space="2" w:color="auto"/>
          <w:right w:val="none" w:sz="0" w:space="12" w:color="auto"/>
        </w:pBdr>
        <w:spacing w:line="312" w:lineRule="auto"/>
        <w:ind w:right="60"/>
        <w:rPr>
          <w:rFonts w:eastAsia="DFKai-SB"/>
          <w:sz w:val="29"/>
          <w:szCs w:val="29"/>
        </w:rPr>
      </w:pPr>
      <w:r w:rsidRPr="00323979">
        <w:rPr>
          <w:rFonts w:eastAsia="DFKai-SB"/>
          <w:b/>
          <w:sz w:val="29"/>
          <w:szCs w:val="29"/>
        </w:rPr>
        <w:t xml:space="preserve">For Loops For </w:t>
      </w:r>
      <w:r w:rsidRPr="00323979">
        <w:rPr>
          <w:rFonts w:eastAsia="DFKai-SB"/>
          <w:b/>
          <w:sz w:val="29"/>
          <w:szCs w:val="29"/>
        </w:rPr>
        <w:t>迴圈</w:t>
      </w:r>
    </w:p>
    <w:p w14:paraId="1DADFB69" w14:textId="77777777" w:rsidR="003166B8" w:rsidRPr="00323979" w:rsidRDefault="00AB68F6" w:rsidP="003166B8">
      <w:pPr>
        <w:numPr>
          <w:ilvl w:val="0"/>
          <w:numId w:val="232"/>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hyperlink r:id="rId389" w:anchor="level-expando-12-4-sfmd">
        <w:r w:rsidR="003166B8" w:rsidRPr="00323979">
          <w:rPr>
            <w:rFonts w:eastAsia="DFKai-SB"/>
            <w:sz w:val="19"/>
            <w:szCs w:val="19"/>
            <w:shd w:val="clear" w:color="auto" w:fill="F6F6F6"/>
          </w:rPr>
          <w:t>Student Overview</w:t>
        </w:r>
      </w:hyperlink>
    </w:p>
    <w:p w14:paraId="3692BA32"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7" w:name="_re7ukif17i06" w:colFirst="0" w:colLast="0"/>
      <w:bookmarkEnd w:id="667"/>
      <w:r w:rsidRPr="00323979">
        <w:rPr>
          <w:rFonts w:eastAsia="DFKai-SB"/>
          <w:b/>
          <w:sz w:val="44"/>
          <w:szCs w:val="44"/>
        </w:rPr>
        <w:t xml:space="preserve">For LoopsFor </w:t>
      </w:r>
      <w:r w:rsidRPr="00323979">
        <w:rPr>
          <w:rFonts w:eastAsia="DFKai-SB"/>
          <w:b/>
          <w:sz w:val="44"/>
          <w:szCs w:val="44"/>
        </w:rPr>
        <w:t>迴圈</w:t>
      </w:r>
    </w:p>
    <w:p w14:paraId="35FDDBD8" w14:textId="77777777" w:rsidR="003166B8" w:rsidRPr="00323979" w:rsidRDefault="003166B8" w:rsidP="003166B8">
      <w:pPr>
        <w:numPr>
          <w:ilvl w:val="1"/>
          <w:numId w:val="232"/>
        </w:numPr>
        <w:pBdr>
          <w:top w:val="single" w:sz="6" w:space="0" w:color="C5C5C5"/>
          <w:left w:val="single" w:sz="6" w:space="0" w:color="C5C5C5"/>
          <w:bottom w:val="none" w:sz="0" w:space="0" w:color="C5C5C5"/>
          <w:right w:val="single" w:sz="6" w:space="0" w:color="C5C5C5"/>
        </w:pBdr>
        <w:shd w:val="clear" w:color="auto" w:fill="FFFFFF"/>
        <w:spacing w:line="312" w:lineRule="auto"/>
        <w:rPr>
          <w:rFonts w:eastAsia="DFKai-SB"/>
          <w:shd w:val="clear" w:color="auto" w:fill="F6F6F6"/>
        </w:rPr>
      </w:pPr>
      <w:r w:rsidRPr="00323979">
        <w:rPr>
          <w:rFonts w:eastAsia="DFKai-SB"/>
          <w:shd w:val="clear" w:color="auto" w:fill="F6F6F6"/>
        </w:rPr>
        <w:t xml:space="preserve">It's common to want to repeat a set of commands a particular number of times. The </w:t>
      </w:r>
      <w:r w:rsidRPr="00323979">
        <w:rPr>
          <w:rFonts w:eastAsia="DFKai-SB"/>
          <w:shd w:val="clear" w:color="auto" w:fill="F7F7F9"/>
        </w:rPr>
        <w:t>for</w:t>
      </w:r>
      <w:r w:rsidRPr="00323979">
        <w:rPr>
          <w:rFonts w:eastAsia="DFKai-SB"/>
          <w:shd w:val="clear" w:color="auto" w:fill="F6F6F6"/>
        </w:rPr>
        <w:t xml:space="preserve"> loop was created to wrap all of those components related to counting loops into a single line of code.</w:t>
      </w:r>
      <w:r w:rsidRPr="00323979">
        <w:rPr>
          <w:rFonts w:eastAsia="DFKai-SB"/>
          <w:shd w:val="clear" w:color="auto" w:fill="F6F6F6"/>
        </w:rPr>
        <w:br/>
      </w:r>
      <w:r w:rsidRPr="00323979">
        <w:rPr>
          <w:rFonts w:eastAsia="DFKai-SB"/>
          <w:shd w:val="clear" w:color="auto" w:fill="F6F6F6"/>
        </w:rPr>
        <w:t>重複一組命令數次是件很普遍的事情。</w:t>
      </w:r>
      <w:r w:rsidRPr="00323979">
        <w:rPr>
          <w:rFonts w:eastAsia="DFKai-SB"/>
          <w:shd w:val="clear" w:color="auto" w:fill="F6F6F6"/>
        </w:rPr>
        <w:t xml:space="preserve">For </w:t>
      </w:r>
      <w:r w:rsidRPr="00323979">
        <w:rPr>
          <w:rFonts w:eastAsia="DFKai-SB"/>
          <w:shd w:val="clear" w:color="auto" w:fill="F6F6F6"/>
        </w:rPr>
        <w:t>迴圈本身是用來將所有計數迴圈相關的元件包裝成一行程式碼。</w:t>
      </w:r>
    </w:p>
    <w:p w14:paraId="66E7B27A" w14:textId="77777777" w:rsidR="003166B8" w:rsidRPr="00323979" w:rsidRDefault="003166B8" w:rsidP="003166B8">
      <w:pPr>
        <w:numPr>
          <w:ilvl w:val="1"/>
          <w:numId w:val="232"/>
        </w:numPr>
        <w:pBdr>
          <w:top w:val="single" w:sz="6" w:space="0" w:color="C5C5C5"/>
          <w:left w:val="single" w:sz="6" w:space="0" w:color="C5C5C5"/>
          <w:bottom w:val="none" w:sz="0" w:space="0" w:color="C5C5C5"/>
          <w:right w:val="single" w:sz="6" w:space="0" w:color="C5C5C5"/>
        </w:pBdr>
        <w:shd w:val="clear" w:color="auto" w:fill="FFFFFF"/>
        <w:spacing w:line="312" w:lineRule="auto"/>
        <w:rPr>
          <w:rFonts w:eastAsia="DFKai-SB"/>
          <w:shd w:val="clear" w:color="auto" w:fill="F6F6F6"/>
        </w:rPr>
      </w:pPr>
      <w:r w:rsidRPr="00323979">
        <w:rPr>
          <w:rFonts w:eastAsia="DFKai-SB"/>
          <w:noProof/>
          <w:shd w:val="clear" w:color="auto" w:fill="F6F6F6"/>
        </w:rPr>
        <w:drawing>
          <wp:inline distT="114300" distB="114300" distL="114300" distR="114300" wp14:anchorId="7C52D212" wp14:editId="1051FA6C">
            <wp:extent cx="4495800" cy="17526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0"/>
                    <a:srcRect/>
                    <a:stretch>
                      <a:fillRect/>
                    </a:stretch>
                  </pic:blipFill>
                  <pic:spPr>
                    <a:xfrm>
                      <a:off x="0" y="0"/>
                      <a:ext cx="4495800" cy="1752600"/>
                    </a:xfrm>
                    <a:prstGeom prst="rect">
                      <a:avLst/>
                    </a:prstGeom>
                    <a:ln/>
                  </pic:spPr>
                </pic:pic>
              </a:graphicData>
            </a:graphic>
          </wp:inline>
        </w:drawing>
      </w:r>
    </w:p>
    <w:p w14:paraId="61B6D752" w14:textId="77777777" w:rsidR="003166B8" w:rsidRPr="00323979" w:rsidRDefault="003166B8" w:rsidP="003166B8">
      <w:pPr>
        <w:numPr>
          <w:ilvl w:val="1"/>
          <w:numId w:val="232"/>
        </w:numPr>
        <w:pBdr>
          <w:top w:val="single" w:sz="6" w:space="0" w:color="C5C5C5"/>
          <w:left w:val="single" w:sz="6" w:space="0" w:color="C5C5C5"/>
          <w:bottom w:val="none" w:sz="0" w:space="0" w:color="C5C5C5"/>
          <w:right w:val="single" w:sz="6" w:space="0" w:color="C5C5C5"/>
        </w:pBdr>
        <w:shd w:val="clear" w:color="auto" w:fill="FFFFFF"/>
        <w:spacing w:line="312" w:lineRule="auto"/>
        <w:rPr>
          <w:rFonts w:eastAsia="DFKai-SB"/>
          <w:shd w:val="clear" w:color="auto" w:fill="F6F6F6"/>
        </w:rPr>
      </w:pPr>
      <w:r w:rsidRPr="00323979">
        <w:rPr>
          <w:rFonts w:eastAsia="DFKai-SB"/>
          <w:shd w:val="clear" w:color="auto" w:fill="F6F6F6"/>
        </w:rPr>
        <w:t xml:space="preserve">Programmers would typically read a loop </w:t>
      </w:r>
      <w:r w:rsidRPr="00323979">
        <w:rPr>
          <w:rFonts w:eastAsia="DFKai-SB"/>
          <w:shd w:val="clear" w:color="auto" w:fill="F7F7F9"/>
        </w:rPr>
        <w:t>for (var i = 0; i &lt; 10; i++)</w:t>
      </w:r>
      <w:r w:rsidRPr="00323979">
        <w:rPr>
          <w:rFonts w:eastAsia="DFKai-SB"/>
          <w:shd w:val="clear" w:color="auto" w:fill="F6F6F6"/>
        </w:rPr>
        <w:t xml:space="preserve"> out like this: </w:t>
      </w:r>
    </w:p>
    <w:p w14:paraId="3E6F5F4C" w14:textId="77777777" w:rsidR="003166B8" w:rsidRPr="00323979" w:rsidRDefault="003166B8" w:rsidP="003166B8">
      <w:pPr>
        <w:numPr>
          <w:ilvl w:val="1"/>
          <w:numId w:val="232"/>
        </w:numPr>
        <w:pBdr>
          <w:top w:val="single" w:sz="6" w:space="0" w:color="C5C5C5"/>
          <w:left w:val="single" w:sz="6" w:space="0" w:color="C5C5C5"/>
          <w:bottom w:val="none" w:sz="0" w:space="0" w:color="C5C5C5"/>
          <w:right w:val="single" w:sz="6" w:space="0" w:color="C5C5C5"/>
        </w:pBdr>
        <w:shd w:val="clear" w:color="auto" w:fill="FFFFFF"/>
        <w:spacing w:after="160" w:line="312" w:lineRule="auto"/>
        <w:rPr>
          <w:rFonts w:eastAsia="DFKai-SB"/>
          <w:shd w:val="clear" w:color="auto" w:fill="F6F6F6"/>
        </w:rPr>
      </w:pPr>
      <w:r w:rsidRPr="00323979">
        <w:rPr>
          <w:rFonts w:eastAsia="DFKai-SB"/>
          <w:shd w:val="clear" w:color="auto" w:fill="F6F6F6"/>
        </w:rPr>
        <w:t>"for variable i starting at 0, while i is less than 10, increment i by 1"</w:t>
      </w:r>
      <w:r w:rsidRPr="00323979">
        <w:rPr>
          <w:rFonts w:eastAsia="DFKai-SB"/>
          <w:shd w:val="clear" w:color="auto" w:fill="F6F6F6"/>
        </w:rPr>
        <w:br/>
      </w:r>
      <w:r w:rsidRPr="00323979">
        <w:rPr>
          <w:rFonts w:eastAsia="DFKai-SB"/>
          <w:shd w:val="clear" w:color="auto" w:fill="F6F6F6"/>
        </w:rPr>
        <w:t>工程師一般來說會用以下讀法來讀出迴圈</w:t>
      </w:r>
      <w:r w:rsidRPr="00323979">
        <w:rPr>
          <w:rFonts w:eastAsia="DFKai-SB"/>
          <w:shd w:val="clear" w:color="auto" w:fill="F6F6F6"/>
        </w:rPr>
        <w:t xml:space="preserve"> for (var i = 0; i &lt; 10; i++)</w:t>
      </w:r>
      <w:r w:rsidRPr="00323979">
        <w:rPr>
          <w:rFonts w:eastAsia="DFKai-SB"/>
          <w:shd w:val="clear" w:color="auto" w:fill="F6F6F6"/>
        </w:rPr>
        <w:t>：</w:t>
      </w:r>
      <w:r w:rsidRPr="00323979">
        <w:rPr>
          <w:rFonts w:eastAsia="DFKai-SB"/>
          <w:shd w:val="clear" w:color="auto" w:fill="F6F6F6"/>
        </w:rPr>
        <w:br/>
        <w:t>“</w:t>
      </w:r>
      <w:r w:rsidRPr="00323979">
        <w:rPr>
          <w:rFonts w:eastAsia="DFKai-SB"/>
          <w:shd w:val="clear" w:color="auto" w:fill="F6F6F6"/>
        </w:rPr>
        <w:t>從</w:t>
      </w:r>
      <w:r w:rsidRPr="00323979">
        <w:rPr>
          <w:rFonts w:eastAsia="DFKai-SB"/>
          <w:shd w:val="clear" w:color="auto" w:fill="F6F6F6"/>
        </w:rPr>
        <w:t xml:space="preserve"> 0 </w:t>
      </w:r>
      <w:r w:rsidRPr="00323979">
        <w:rPr>
          <w:rFonts w:eastAsia="DFKai-SB"/>
          <w:shd w:val="clear" w:color="auto" w:fill="F6F6F6"/>
        </w:rPr>
        <w:t>開始的變數</w:t>
      </w:r>
      <w:r w:rsidRPr="00323979">
        <w:rPr>
          <w:rFonts w:eastAsia="DFKai-SB"/>
          <w:shd w:val="clear" w:color="auto" w:fill="F6F6F6"/>
        </w:rPr>
        <w:t xml:space="preserve"> i</w:t>
      </w:r>
      <w:r w:rsidRPr="00323979">
        <w:rPr>
          <w:rFonts w:eastAsia="DFKai-SB"/>
          <w:shd w:val="clear" w:color="auto" w:fill="F6F6F6"/>
        </w:rPr>
        <w:t>，當</w:t>
      </w:r>
      <w:r w:rsidRPr="00323979">
        <w:rPr>
          <w:rFonts w:eastAsia="DFKai-SB"/>
          <w:shd w:val="clear" w:color="auto" w:fill="F6F6F6"/>
        </w:rPr>
        <w:t xml:space="preserve"> i </w:t>
      </w:r>
      <w:r w:rsidRPr="00323979">
        <w:rPr>
          <w:rFonts w:eastAsia="DFKai-SB"/>
          <w:shd w:val="clear" w:color="auto" w:fill="F6F6F6"/>
        </w:rPr>
        <w:t>小於</w:t>
      </w:r>
      <w:r w:rsidRPr="00323979">
        <w:rPr>
          <w:rFonts w:eastAsia="DFKai-SB"/>
          <w:shd w:val="clear" w:color="auto" w:fill="F6F6F6"/>
        </w:rPr>
        <w:t xml:space="preserve"> 10 </w:t>
      </w:r>
      <w:r w:rsidRPr="00323979">
        <w:rPr>
          <w:rFonts w:eastAsia="DFKai-SB"/>
          <w:shd w:val="clear" w:color="auto" w:fill="F6F6F6"/>
        </w:rPr>
        <w:t>時，每次將</w:t>
      </w:r>
      <w:r w:rsidRPr="00323979">
        <w:rPr>
          <w:rFonts w:eastAsia="DFKai-SB"/>
          <w:shd w:val="clear" w:color="auto" w:fill="F6F6F6"/>
        </w:rPr>
        <w:t xml:space="preserve"> i </w:t>
      </w:r>
      <w:r w:rsidRPr="00323979">
        <w:rPr>
          <w:rFonts w:eastAsia="DFKai-SB"/>
          <w:shd w:val="clear" w:color="auto" w:fill="F6F6F6"/>
        </w:rPr>
        <w:t>增加</w:t>
      </w:r>
      <w:r w:rsidRPr="00323979">
        <w:rPr>
          <w:rFonts w:eastAsia="DFKai-SB"/>
          <w:shd w:val="clear" w:color="auto" w:fill="F6F6F6"/>
        </w:rPr>
        <w:t xml:space="preserve"> 1”</w:t>
      </w:r>
    </w:p>
    <w:p w14:paraId="51A7BFC6"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FFFFF"/>
        <w:spacing w:after="160" w:line="312" w:lineRule="auto"/>
        <w:rPr>
          <w:rFonts w:eastAsia="DFKai-SB"/>
          <w:sz w:val="18"/>
          <w:szCs w:val="18"/>
          <w:shd w:val="clear" w:color="auto" w:fill="F6F6F6"/>
        </w:rPr>
      </w:pPr>
      <w:r w:rsidRPr="00323979">
        <w:rPr>
          <w:rFonts w:eastAsia="DFKai-SB"/>
          <w:sz w:val="18"/>
          <w:szCs w:val="18"/>
          <w:shd w:val="clear" w:color="auto" w:fill="F6F6F6"/>
        </w:rPr>
        <w:t xml:space="preserve"> </w:t>
      </w:r>
    </w:p>
    <w:p w14:paraId="2B74EE9D"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68" w:name="_uee1p08294jn" w:colFirst="0" w:colLast="0"/>
      <w:bookmarkEnd w:id="668"/>
      <w:r w:rsidRPr="00323979">
        <w:rPr>
          <w:rFonts w:eastAsia="DFKai-SB"/>
          <w:b/>
          <w:sz w:val="44"/>
          <w:szCs w:val="44"/>
        </w:rPr>
        <w:t xml:space="preserve">Three Parts of For Loop For </w:t>
      </w:r>
      <w:r w:rsidRPr="00323979">
        <w:rPr>
          <w:rFonts w:eastAsia="DFKai-SB"/>
          <w:b/>
          <w:sz w:val="44"/>
          <w:szCs w:val="44"/>
        </w:rPr>
        <w:t>迴圈的三部分</w:t>
      </w:r>
    </w:p>
    <w:p w14:paraId="3FF2D527" w14:textId="77777777" w:rsidR="003166B8" w:rsidRPr="00323979" w:rsidRDefault="003166B8" w:rsidP="003166B8">
      <w:pPr>
        <w:pStyle w:val="Heading3"/>
        <w:keepNext w:val="0"/>
        <w:keepLines w:val="0"/>
        <w:numPr>
          <w:ilvl w:val="1"/>
          <w:numId w:val="232"/>
        </w:numPr>
        <w:pBdr>
          <w:top w:val="single" w:sz="6" w:space="0" w:color="C5C5C5"/>
          <w:left w:val="single" w:sz="6" w:space="0" w:color="C5C5C5"/>
          <w:bottom w:val="none" w:sz="0" w:space="0" w:color="C5C5C5"/>
          <w:right w:val="single" w:sz="6" w:space="0" w:color="C5C5C5"/>
        </w:pBdr>
        <w:shd w:val="clear" w:color="auto" w:fill="FFFFFF"/>
        <w:spacing w:before="0" w:after="0" w:line="240" w:lineRule="auto"/>
        <w:ind w:right="40"/>
        <w:rPr>
          <w:rFonts w:eastAsia="DFKai-SB"/>
          <w:color w:val="auto"/>
          <w:sz w:val="19"/>
          <w:szCs w:val="19"/>
          <w:shd w:val="clear" w:color="auto" w:fill="F6F6F6"/>
        </w:rPr>
      </w:pPr>
      <w:bookmarkStart w:id="669" w:name="_szjft96dk08e" w:colFirst="0" w:colLast="0"/>
      <w:bookmarkEnd w:id="669"/>
      <w:r w:rsidRPr="00323979">
        <w:rPr>
          <w:rFonts w:eastAsia="DFKai-SB"/>
          <w:color w:val="auto"/>
          <w:sz w:val="31"/>
          <w:szCs w:val="31"/>
          <w:shd w:val="clear" w:color="auto" w:fill="F6F6F6"/>
        </w:rPr>
        <w:t xml:space="preserve">Initialize Variable  </w:t>
      </w:r>
      <w:r w:rsidRPr="00323979">
        <w:rPr>
          <w:rFonts w:eastAsia="DFKai-SB"/>
          <w:color w:val="auto"/>
          <w:sz w:val="31"/>
          <w:szCs w:val="31"/>
          <w:shd w:val="clear" w:color="auto" w:fill="F6F6F6"/>
        </w:rPr>
        <w:t>初始化變數</w:t>
      </w:r>
    </w:p>
    <w:p w14:paraId="61E80405" w14:textId="77777777" w:rsidR="003166B8" w:rsidRPr="00323979" w:rsidRDefault="003166B8" w:rsidP="003166B8">
      <w:pPr>
        <w:numPr>
          <w:ilvl w:val="1"/>
          <w:numId w:val="232"/>
        </w:numPr>
        <w:pBdr>
          <w:top w:val="single" w:sz="6" w:space="0" w:color="C5C5C5"/>
          <w:left w:val="single" w:sz="6" w:space="0" w:color="C5C5C5"/>
          <w:bottom w:val="none" w:sz="0" w:space="0" w:color="C5C5C5"/>
          <w:right w:val="single" w:sz="6" w:space="0" w:color="C5C5C5"/>
        </w:pBdr>
        <w:shd w:val="clear" w:color="auto" w:fill="FFFFFF"/>
        <w:spacing w:line="312" w:lineRule="auto"/>
        <w:rPr>
          <w:rFonts w:eastAsia="DFKai-SB"/>
          <w:shd w:val="clear" w:color="auto" w:fill="F6F6F6"/>
        </w:rPr>
      </w:pPr>
      <w:r w:rsidRPr="00323979">
        <w:rPr>
          <w:rFonts w:eastAsia="DFKai-SB"/>
          <w:shd w:val="clear" w:color="auto" w:fill="F6F6F6"/>
        </w:rPr>
        <w:lastRenderedPageBreak/>
        <w:t xml:space="preserve">Whenever you are counting, you need a variable to keep track of the count. The first part of the for loop sets up the variable, often called </w:t>
      </w:r>
      <w:r w:rsidRPr="00323979">
        <w:rPr>
          <w:rFonts w:eastAsia="DFKai-SB"/>
          <w:shd w:val="clear" w:color="auto" w:fill="F7F7F9"/>
        </w:rPr>
        <w:t>i</w:t>
      </w:r>
      <w:r w:rsidRPr="00323979">
        <w:rPr>
          <w:rFonts w:eastAsia="DFKai-SB"/>
          <w:shd w:val="clear" w:color="auto" w:fill="F6F6F6"/>
        </w:rPr>
        <w:t>, that will be used to count the number of times the loop will run. This also sets up the starting value at which to start counting. The variable is set up before the loop is</w:t>
      </w:r>
      <w:r w:rsidRPr="00323979">
        <w:rPr>
          <w:rFonts w:eastAsia="DFKai-SB"/>
          <w:shd w:val="clear" w:color="auto" w:fill="F6F6F6"/>
        </w:rPr>
        <w:br/>
      </w:r>
      <w:r w:rsidRPr="00323979">
        <w:rPr>
          <w:rFonts w:eastAsia="DFKai-SB"/>
          <w:shd w:val="clear" w:color="auto" w:fill="F6F6F6"/>
        </w:rPr>
        <w:t>當你開始計數時，你需要一個變數去追蹤次數。迴圈的第一部分要定義變數（通常稱為</w:t>
      </w:r>
      <w:r w:rsidRPr="00323979">
        <w:rPr>
          <w:rFonts w:eastAsia="DFKai-SB"/>
          <w:shd w:val="clear" w:color="auto" w:fill="F6F6F6"/>
        </w:rPr>
        <w:t xml:space="preserve"> i</w:t>
      </w:r>
      <w:r w:rsidRPr="00323979">
        <w:rPr>
          <w:rFonts w:eastAsia="DFKai-SB"/>
          <w:shd w:val="clear" w:color="auto" w:fill="F6F6F6"/>
        </w:rPr>
        <w:t>），變數會用來計算迴圈運行的次數。這個變數也設定了迴圈開始計算的起始數值。這個變數需要在迴圈前被設定。</w:t>
      </w:r>
      <w:r w:rsidRPr="00323979">
        <w:rPr>
          <w:rFonts w:eastAsia="DFKai-SB"/>
          <w:shd w:val="clear" w:color="auto" w:fill="F6F6F6"/>
        </w:rPr>
        <w:t xml:space="preserve">(???) </w:t>
      </w:r>
    </w:p>
    <w:p w14:paraId="1CEF1F44" w14:textId="77777777" w:rsidR="003166B8" w:rsidRPr="00323979" w:rsidRDefault="003166B8" w:rsidP="003166B8">
      <w:pPr>
        <w:numPr>
          <w:ilvl w:val="1"/>
          <w:numId w:val="232"/>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"https://curriculum.code.org/csd-18/unit6/12/#level-expando-12-4-sfmd" </w:instrText>
      </w:r>
      <w:r w:rsidRPr="00323979">
        <w:rPr>
          <w:rFonts w:eastAsia="DFKai-SB"/>
        </w:rPr>
        <w:fldChar w:fldCharType="separate"/>
      </w:r>
    </w:p>
    <w:p w14:paraId="1C8F3950" w14:textId="77777777" w:rsidR="003166B8" w:rsidRPr="00323979" w:rsidRDefault="003166B8" w:rsidP="003166B8">
      <w:pPr>
        <w:numPr>
          <w:ilvl w:val="0"/>
          <w:numId w:val="237"/>
        </w:numPr>
        <w:pBdr>
          <w:top w:val="none" w:sz="0" w:space="2" w:color="auto"/>
          <w:right w:val="none" w:sz="0" w:space="12" w:color="auto"/>
        </w:pBdr>
        <w:spacing w:line="312" w:lineRule="auto"/>
        <w:ind w:right="60"/>
        <w:rPr>
          <w:rFonts w:eastAsia="DFKai-SB"/>
          <w:sz w:val="29"/>
          <w:szCs w:val="29"/>
        </w:rPr>
      </w:pPr>
      <w:r w:rsidRPr="00323979">
        <w:rPr>
          <w:rFonts w:eastAsia="DFKai-SB"/>
        </w:rPr>
        <w:fldChar w:fldCharType="end"/>
      </w:r>
      <w:r w:rsidRPr="00323979">
        <w:rPr>
          <w:rFonts w:eastAsia="DFKai-SB"/>
          <w:b/>
          <w:sz w:val="29"/>
          <w:szCs w:val="29"/>
        </w:rPr>
        <w:t xml:space="preserve">CSD: For Loop_2018 </w:t>
      </w:r>
    </w:p>
    <w:p w14:paraId="3D968216" w14:textId="77777777" w:rsidR="003166B8" w:rsidRPr="00323979" w:rsidRDefault="003166B8" w:rsidP="003166B8">
      <w:pPr>
        <w:numPr>
          <w:ilvl w:val="0"/>
          <w:numId w:val="237"/>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r w:rsidRPr="00323979">
        <w:rPr>
          <w:rFonts w:eastAsia="DFKai-SB"/>
        </w:rPr>
        <w:fldChar w:fldCharType="begin"/>
      </w:r>
      <w:r w:rsidRPr="00323979">
        <w:rPr>
          <w:rFonts w:eastAsia="DFKai-SB"/>
        </w:rPr>
        <w:instrText xml:space="preserve"> HYPERLINK "https://curriculum.code.org/csd-18/unit6/12/#level-expando-12-5-sfmd" </w:instrText>
      </w:r>
      <w:r w:rsidRPr="00323979">
        <w:rPr>
          <w:rFonts w:eastAsia="DFKai-SB"/>
        </w:rPr>
        <w:fldChar w:fldCharType="separate"/>
      </w:r>
      <w:r w:rsidRPr="00323979">
        <w:rPr>
          <w:rFonts w:eastAsia="DFKai-SB"/>
          <w:sz w:val="19"/>
          <w:szCs w:val="19"/>
          <w:shd w:val="clear" w:color="auto" w:fill="F6F6F6"/>
        </w:rPr>
        <w:t>Student Overview</w:t>
      </w:r>
    </w:p>
    <w:p w14:paraId="52095F88" w14:textId="77777777" w:rsidR="003166B8" w:rsidRPr="00323979" w:rsidRDefault="003166B8" w:rsidP="003166B8">
      <w:pPr>
        <w:numPr>
          <w:ilvl w:val="0"/>
          <w:numId w:val="238"/>
        </w:numPr>
        <w:pBdr>
          <w:top w:val="none" w:sz="0" w:space="2" w:color="auto"/>
          <w:right w:val="none" w:sz="0" w:space="12" w:color="auto"/>
        </w:pBdr>
        <w:spacing w:line="312" w:lineRule="auto"/>
        <w:ind w:right="60"/>
        <w:rPr>
          <w:rFonts w:eastAsia="DFKai-SB"/>
          <w:sz w:val="29"/>
          <w:szCs w:val="29"/>
        </w:rPr>
      </w:pPr>
      <w:r w:rsidRPr="00323979">
        <w:rPr>
          <w:rFonts w:eastAsia="DFKai-SB"/>
        </w:rPr>
        <w:fldChar w:fldCharType="end"/>
      </w:r>
      <w:r w:rsidRPr="00323979">
        <w:rPr>
          <w:rFonts w:eastAsia="DFKai-SB"/>
          <w:b/>
          <w:sz w:val="29"/>
          <w:szCs w:val="29"/>
        </w:rPr>
        <w:t>For Loops</w:t>
      </w:r>
    </w:p>
    <w:p w14:paraId="4CA2C091" w14:textId="77777777" w:rsidR="003166B8" w:rsidRPr="00323979" w:rsidRDefault="00AB68F6" w:rsidP="003166B8">
      <w:pPr>
        <w:numPr>
          <w:ilvl w:val="0"/>
          <w:numId w:val="238"/>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hyperlink r:id="rId391" w:anchor="level-expando-12-6">
        <w:r w:rsidR="003166B8" w:rsidRPr="00323979">
          <w:rPr>
            <w:rFonts w:eastAsia="DFKai-SB"/>
            <w:sz w:val="19"/>
            <w:szCs w:val="19"/>
            <w:shd w:val="clear" w:color="auto" w:fill="F6F6F6"/>
          </w:rPr>
          <w:t xml:space="preserve"> 6</w:t>
        </w:r>
      </w:hyperlink>
    </w:p>
    <w:p w14:paraId="1AC2648D" w14:textId="77777777" w:rsidR="003166B8" w:rsidRPr="00323979" w:rsidRDefault="003166B8" w:rsidP="003166B8">
      <w:pPr>
        <w:pStyle w:val="Heading3"/>
        <w:keepNext w:val="0"/>
        <w:keepLines w:val="0"/>
        <w:numPr>
          <w:ilvl w:val="1"/>
          <w:numId w:val="238"/>
        </w:numPr>
        <w:pBdr>
          <w:top w:val="single" w:sz="6" w:space="0" w:color="C5C5C5"/>
          <w:left w:val="single" w:sz="6" w:space="0" w:color="C5C5C5"/>
          <w:bottom w:val="none" w:sz="0" w:space="0" w:color="C5C5C5"/>
          <w:right w:val="single" w:sz="6" w:space="0" w:color="C5C5C5"/>
        </w:pBdr>
        <w:spacing w:before="0" w:after="0" w:line="240" w:lineRule="auto"/>
        <w:ind w:right="40"/>
        <w:rPr>
          <w:rFonts w:eastAsia="DFKai-SB"/>
          <w:color w:val="auto"/>
          <w:sz w:val="19"/>
          <w:szCs w:val="19"/>
          <w:shd w:val="clear" w:color="auto" w:fill="F6F6F6"/>
        </w:rPr>
      </w:pPr>
      <w:bookmarkStart w:id="670" w:name="_mpm6yccspkam" w:colFirst="0" w:colLast="0"/>
      <w:bookmarkEnd w:id="670"/>
      <w:r w:rsidRPr="00323979">
        <w:rPr>
          <w:rFonts w:eastAsia="DFKai-SB"/>
          <w:color w:val="auto"/>
          <w:sz w:val="34"/>
          <w:szCs w:val="34"/>
          <w:shd w:val="clear" w:color="auto" w:fill="F6F6F6"/>
        </w:rPr>
        <w:t xml:space="preserve">Student Instructions </w:t>
      </w:r>
      <w:r w:rsidRPr="00323979">
        <w:rPr>
          <w:rFonts w:eastAsia="DFKai-SB"/>
          <w:color w:val="auto"/>
          <w:sz w:val="34"/>
          <w:szCs w:val="34"/>
          <w:shd w:val="clear" w:color="auto" w:fill="F6F6F6"/>
        </w:rPr>
        <w:t>學生指示</w:t>
      </w:r>
    </w:p>
    <w:p w14:paraId="2E9841F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71" w:name="_a41jdbd08h2d" w:colFirst="0" w:colLast="0"/>
      <w:bookmarkEnd w:id="671"/>
      <w:r w:rsidRPr="00323979">
        <w:rPr>
          <w:rFonts w:eastAsia="DFKai-SB"/>
          <w:b/>
          <w:sz w:val="44"/>
          <w:szCs w:val="44"/>
        </w:rPr>
        <w:t xml:space="preserve">Predict </w:t>
      </w:r>
      <w:r w:rsidRPr="00323979">
        <w:rPr>
          <w:rFonts w:eastAsia="DFKai-SB"/>
          <w:b/>
          <w:sz w:val="44"/>
          <w:szCs w:val="44"/>
        </w:rPr>
        <w:t>預測</w:t>
      </w:r>
    </w:p>
    <w:p w14:paraId="2226E11E"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pacing w:line="312" w:lineRule="auto"/>
        <w:rPr>
          <w:rFonts w:eastAsia="DFKai-SB"/>
          <w:sz w:val="19"/>
          <w:szCs w:val="19"/>
          <w:shd w:val="clear" w:color="auto" w:fill="F6F6F6"/>
        </w:rPr>
      </w:pPr>
      <w:r w:rsidRPr="00323979">
        <w:rPr>
          <w:rFonts w:eastAsia="DFKai-SB"/>
          <w:sz w:val="19"/>
          <w:szCs w:val="19"/>
          <w:shd w:val="clear" w:color="auto" w:fill="F6F6F6"/>
        </w:rPr>
        <w:t xml:space="preserve">What will print as a result of this loop? </w:t>
      </w:r>
      <w:r w:rsidRPr="00323979">
        <w:rPr>
          <w:rFonts w:eastAsia="DFKai-SB"/>
          <w:sz w:val="19"/>
          <w:szCs w:val="19"/>
          <w:shd w:val="clear" w:color="auto" w:fill="F6F6F6"/>
        </w:rPr>
        <w:t>迴圈的結果出來會什麼呢？</w:t>
      </w:r>
    </w:p>
    <w:p w14:paraId="48970D92"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"https://curriculum.code.org/csd-18/unit6/12/#level-expando-12-6" </w:instrText>
      </w:r>
      <w:r w:rsidRPr="00323979">
        <w:rPr>
          <w:rFonts w:eastAsia="DFKai-SB"/>
        </w:rPr>
        <w:fldChar w:fldCharType="separate"/>
      </w:r>
    </w:p>
    <w:p w14:paraId="65F0736D" w14:textId="77777777" w:rsidR="003166B8" w:rsidRPr="00323979" w:rsidRDefault="003166B8" w:rsidP="003166B8">
      <w:pPr>
        <w:numPr>
          <w:ilvl w:val="0"/>
          <w:numId w:val="238"/>
        </w:numPr>
        <w:pBdr>
          <w:top w:val="single" w:sz="6" w:space="0" w:color="C5C5C5"/>
          <w:left w:val="single" w:sz="6" w:space="0" w:color="C5C5C5"/>
          <w:bottom w:val="none" w:sz="0" w:space="0" w:color="C5C5C5"/>
          <w:right w:val="single" w:sz="6" w:space="0" w:color="C5C5C5"/>
        </w:pBdr>
        <w:spacing w:after="460" w:line="312" w:lineRule="auto"/>
        <w:ind w:right="40"/>
        <w:rPr>
          <w:rFonts w:eastAsia="DFKai-SB"/>
          <w:sz w:val="19"/>
          <w:szCs w:val="19"/>
          <w:shd w:val="clear" w:color="auto" w:fill="F6F6F6"/>
        </w:rPr>
      </w:pPr>
      <w:r w:rsidRPr="00323979">
        <w:rPr>
          <w:rFonts w:eastAsia="DFKai-SB"/>
        </w:rPr>
        <w:fldChar w:fldCharType="end"/>
      </w:r>
      <w:hyperlink r:id="rId392" w:anchor="level-expando-12-7">
        <w:r w:rsidRPr="00323979">
          <w:rPr>
            <w:rFonts w:eastAsia="DFKai-SB"/>
            <w:sz w:val="19"/>
            <w:szCs w:val="19"/>
            <w:shd w:val="clear" w:color="auto" w:fill="F6F6F6"/>
          </w:rPr>
          <w:t xml:space="preserve"> 7</w:t>
        </w:r>
      </w:hyperlink>
    </w:p>
    <w:p w14:paraId="5489112F" w14:textId="77777777" w:rsidR="003166B8" w:rsidRPr="00323979" w:rsidRDefault="003166B8" w:rsidP="003166B8">
      <w:pPr>
        <w:pStyle w:val="Heading3"/>
        <w:keepNext w:val="0"/>
        <w:keepLines w:val="0"/>
        <w:pBdr>
          <w:top w:val="single" w:sz="6" w:space="0" w:color="C5C5C5"/>
          <w:left w:val="single" w:sz="6" w:space="0" w:color="C5C5C5"/>
          <w:bottom w:val="none" w:sz="0" w:space="0" w:color="C5C5C5"/>
          <w:right w:val="single" w:sz="6" w:space="0" w:color="C5C5C5"/>
        </w:pBdr>
        <w:shd w:val="clear" w:color="auto" w:fill="F5FCFF"/>
        <w:spacing w:before="260" w:after="140" w:line="240" w:lineRule="auto"/>
        <w:ind w:left="1440" w:right="40"/>
        <w:rPr>
          <w:rFonts w:eastAsia="DFKai-SB"/>
          <w:color w:val="auto"/>
          <w:sz w:val="31"/>
          <w:szCs w:val="31"/>
          <w:shd w:val="clear" w:color="auto" w:fill="F6F6F6"/>
        </w:rPr>
      </w:pPr>
      <w:bookmarkStart w:id="672" w:name="_opfasc8xljqe" w:colFirst="0" w:colLast="0"/>
      <w:bookmarkEnd w:id="672"/>
      <w:r w:rsidRPr="00323979">
        <w:rPr>
          <w:rFonts w:eastAsia="DFKai-SB"/>
          <w:color w:val="auto"/>
          <w:sz w:val="31"/>
          <w:szCs w:val="31"/>
          <w:shd w:val="clear" w:color="auto" w:fill="F6F6F6"/>
        </w:rPr>
        <w:t>Student Instructions</w:t>
      </w:r>
    </w:p>
    <w:p w14:paraId="29652A31"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73" w:name="_6vuzb8s5cp3z" w:colFirst="0" w:colLast="0"/>
      <w:bookmarkEnd w:id="673"/>
      <w:r w:rsidRPr="00323979">
        <w:rPr>
          <w:rFonts w:eastAsia="DFKai-SB"/>
          <w:b/>
          <w:sz w:val="44"/>
          <w:szCs w:val="44"/>
        </w:rPr>
        <w:t>Looping Over Arrays</w:t>
      </w:r>
      <w:r w:rsidRPr="00323979">
        <w:rPr>
          <w:rFonts w:eastAsia="DFKai-SB"/>
          <w:b/>
          <w:sz w:val="44"/>
          <w:szCs w:val="44"/>
        </w:rPr>
        <w:br/>
      </w:r>
      <w:r w:rsidRPr="00323979">
        <w:rPr>
          <w:rFonts w:eastAsia="DFKai-SB"/>
          <w:b/>
          <w:sz w:val="44"/>
          <w:szCs w:val="44"/>
        </w:rPr>
        <w:t>陣列循環</w:t>
      </w:r>
    </w:p>
    <w:p w14:paraId="291065C8"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z w:val="18"/>
          <w:szCs w:val="18"/>
          <w:shd w:val="clear" w:color="auto" w:fill="F6F6F6"/>
        </w:rPr>
      </w:pPr>
      <w:r w:rsidRPr="00323979">
        <w:rPr>
          <w:rFonts w:eastAsia="DFKai-SB"/>
          <w:shd w:val="clear" w:color="auto" w:fill="F6F6F6"/>
        </w:rPr>
        <w:t xml:space="preserve">One of the most powerful ways to use a for loop is to loop over an array, running code on each item in the array. We can do this by using the for loop counter variable (usually </w:t>
      </w:r>
      <w:r w:rsidRPr="00323979">
        <w:rPr>
          <w:rFonts w:eastAsia="DFKai-SB"/>
          <w:shd w:val="clear" w:color="auto" w:fill="F7F7F9"/>
        </w:rPr>
        <w:t>i</w:t>
      </w:r>
      <w:r w:rsidRPr="00323979">
        <w:rPr>
          <w:rFonts w:eastAsia="DFKai-SB"/>
          <w:shd w:val="clear" w:color="auto" w:fill="F6F6F6"/>
        </w:rPr>
        <w:t>) as the index of your array.</w:t>
      </w:r>
      <w:r w:rsidRPr="00323979">
        <w:rPr>
          <w:rFonts w:eastAsia="DFKai-SB"/>
          <w:sz w:val="18"/>
          <w:szCs w:val="18"/>
          <w:shd w:val="clear" w:color="auto" w:fill="F6F6F6"/>
        </w:rPr>
        <w:br/>
      </w:r>
      <w:r w:rsidRPr="00323979">
        <w:rPr>
          <w:rFonts w:eastAsia="DFKai-SB"/>
          <w:sz w:val="18"/>
          <w:szCs w:val="18"/>
          <w:shd w:val="clear" w:color="auto" w:fill="F6F6F6"/>
        </w:rPr>
        <w:br/>
      </w:r>
      <w:r w:rsidRPr="00323979">
        <w:rPr>
          <w:rFonts w:eastAsia="DFKai-SB"/>
          <w:shd w:val="clear" w:color="auto" w:fill="F6F6F6"/>
        </w:rPr>
        <w:lastRenderedPageBreak/>
        <w:t>將迴圈程式碼用在陣列中的每個項目是一個最效運用迴圈的方式。我們可以透過使用</w:t>
      </w:r>
      <w:r w:rsidRPr="00323979">
        <w:rPr>
          <w:rFonts w:eastAsia="DFKai-SB"/>
          <w:shd w:val="clear" w:color="auto" w:fill="F6F6F6"/>
        </w:rPr>
        <w:t xml:space="preserve"> for </w:t>
      </w:r>
      <w:r w:rsidRPr="00323979">
        <w:rPr>
          <w:rFonts w:eastAsia="DFKai-SB"/>
          <w:shd w:val="clear" w:color="auto" w:fill="F6F6F6"/>
        </w:rPr>
        <w:t>迴圈計數變數（通常為</w:t>
      </w:r>
      <w:r w:rsidRPr="00323979">
        <w:rPr>
          <w:rFonts w:eastAsia="DFKai-SB"/>
          <w:shd w:val="clear" w:color="auto" w:fill="F6F6F6"/>
        </w:rPr>
        <w:t xml:space="preserve"> i </w:t>
      </w:r>
      <w:r w:rsidRPr="00323979">
        <w:rPr>
          <w:rFonts w:eastAsia="DFKai-SB"/>
          <w:shd w:val="clear" w:color="auto" w:fill="F6F6F6"/>
        </w:rPr>
        <w:t>）來做為你的陣列的指數。</w:t>
      </w:r>
    </w:p>
    <w:p w14:paraId="751D642C"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74" w:name="_a4z05m1na3gj" w:colFirst="0" w:colLast="0"/>
      <w:bookmarkEnd w:id="674"/>
      <w:r w:rsidRPr="00323979">
        <w:rPr>
          <w:rFonts w:eastAsia="DFKai-SB"/>
          <w:b/>
          <w:sz w:val="44"/>
          <w:szCs w:val="44"/>
        </w:rPr>
        <w:t xml:space="preserve">Do This </w:t>
      </w:r>
      <w:r w:rsidRPr="00323979">
        <w:rPr>
          <w:rFonts w:eastAsia="DFKai-SB"/>
          <w:b/>
          <w:sz w:val="44"/>
          <w:szCs w:val="44"/>
        </w:rPr>
        <w:t>請這麼做</w:t>
      </w:r>
    </w:p>
    <w:p w14:paraId="0398E6DF"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 xml:space="preserve">This program should loop over the array </w:t>
      </w:r>
      <w:hyperlink r:id="rId393">
        <w:r w:rsidRPr="00323979">
          <w:rPr>
            <w:rFonts w:eastAsia="DFKai-SB"/>
            <w:shd w:val="clear" w:color="auto" w:fill="F78183"/>
          </w:rPr>
          <w:t>buttons</w:t>
        </w:r>
      </w:hyperlink>
      <w:r w:rsidRPr="00323979">
        <w:rPr>
          <w:rFonts w:eastAsia="DFKai-SB"/>
          <w:shd w:val="clear" w:color="auto" w:fill="F6F6F6"/>
        </w:rPr>
        <w:t xml:space="preserve"> and do two things to each button - change the background color to red, and change the height to 50 px. </w:t>
      </w:r>
      <w:r w:rsidRPr="00323979">
        <w:rPr>
          <w:rFonts w:eastAsia="DFKai-SB"/>
          <w:shd w:val="clear" w:color="auto" w:fill="F6F6F6"/>
        </w:rPr>
        <w:t>程式應該在陣列尾端開始循環並且對應每個按鍵進行以下兩件事</w:t>
      </w:r>
      <w:r w:rsidRPr="00323979">
        <w:rPr>
          <w:rFonts w:eastAsia="DFKai-SB"/>
          <w:shd w:val="clear" w:color="auto" w:fill="F6F6F6"/>
        </w:rPr>
        <w:t xml:space="preserve"> - </w:t>
      </w:r>
      <w:r w:rsidRPr="00323979">
        <w:rPr>
          <w:rFonts w:eastAsia="DFKai-SB"/>
          <w:shd w:val="clear" w:color="auto" w:fill="F6F6F6"/>
        </w:rPr>
        <w:t>改變背景顏色為紅色，改變文字高度為</w:t>
      </w:r>
      <w:r w:rsidRPr="00323979">
        <w:rPr>
          <w:rFonts w:eastAsia="DFKai-SB"/>
          <w:shd w:val="clear" w:color="auto" w:fill="F6F6F6"/>
        </w:rPr>
        <w:t xml:space="preserve"> 50 px</w:t>
      </w:r>
      <w:r w:rsidRPr="00323979">
        <w:rPr>
          <w:rFonts w:eastAsia="DFKai-SB"/>
          <w:shd w:val="clear" w:color="auto" w:fill="F6F6F6"/>
        </w:rPr>
        <w:t>。</w:t>
      </w:r>
    </w:p>
    <w:p w14:paraId="1BDDA84B" w14:textId="77777777" w:rsidR="003166B8" w:rsidRPr="00323979" w:rsidRDefault="003166B8" w:rsidP="003166B8">
      <w:pPr>
        <w:numPr>
          <w:ilvl w:val="0"/>
          <w:numId w:val="23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Add a second </w:t>
      </w:r>
      <w:hyperlink r:id="rId394">
        <w:r w:rsidRPr="00323979">
          <w:rPr>
            <w:rFonts w:eastAsia="DFKai-SB"/>
            <w:shd w:val="clear" w:color="auto" w:fill="FFF176"/>
          </w:rPr>
          <w:t>setProperty</w:t>
        </w:r>
      </w:hyperlink>
      <w:r w:rsidRPr="00323979">
        <w:rPr>
          <w:rFonts w:eastAsia="DFKai-SB"/>
          <w:shd w:val="clear" w:color="auto" w:fill="F6F6F6"/>
        </w:rPr>
        <w:t xml:space="preserve"> block inside the loop </w:t>
      </w:r>
      <w:r w:rsidRPr="00323979">
        <w:rPr>
          <w:rFonts w:eastAsia="DFKai-SB"/>
          <w:shd w:val="clear" w:color="auto" w:fill="F6F6F6"/>
        </w:rPr>
        <w:t>在迴圈中增加第二個</w:t>
      </w:r>
      <w:r w:rsidRPr="00323979">
        <w:rPr>
          <w:rFonts w:eastAsia="DFKai-SB"/>
          <w:shd w:val="clear" w:color="auto" w:fill="F6F6F6"/>
        </w:rPr>
        <w:t xml:space="preserve"> </w:t>
      </w:r>
      <w:hyperlink r:id="rId395">
        <w:r w:rsidRPr="00323979">
          <w:rPr>
            <w:rFonts w:eastAsia="DFKai-SB"/>
            <w:shd w:val="clear" w:color="auto" w:fill="FFF176"/>
          </w:rPr>
          <w:t>setProperty</w:t>
        </w:r>
      </w:hyperlink>
      <w:r w:rsidRPr="00323979">
        <w:rPr>
          <w:rFonts w:eastAsia="DFKai-SB"/>
          <w:shd w:val="clear" w:color="auto" w:fill="F6F6F6"/>
        </w:rPr>
        <w:t xml:space="preserve"> </w:t>
      </w:r>
      <w:r w:rsidRPr="00323979">
        <w:rPr>
          <w:rFonts w:eastAsia="DFKai-SB"/>
          <w:shd w:val="clear" w:color="auto" w:fill="F6F6F6"/>
        </w:rPr>
        <w:t>區塊</w:t>
      </w:r>
    </w:p>
    <w:p w14:paraId="218E1054" w14:textId="77777777" w:rsidR="003166B8" w:rsidRPr="00323979" w:rsidRDefault="003166B8" w:rsidP="003166B8">
      <w:pPr>
        <w:numPr>
          <w:ilvl w:val="0"/>
          <w:numId w:val="23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Change the target to </w:t>
      </w:r>
      <w:r w:rsidRPr="00323979">
        <w:rPr>
          <w:rFonts w:eastAsia="DFKai-SB"/>
          <w:shd w:val="clear" w:color="auto" w:fill="F7F7F9"/>
        </w:rPr>
        <w:t xml:space="preserve">buttons[i] </w:t>
      </w:r>
      <w:r w:rsidRPr="00323979">
        <w:rPr>
          <w:rFonts w:eastAsia="DFKai-SB"/>
          <w:shd w:val="clear" w:color="auto" w:fill="F6F6F6"/>
        </w:rPr>
        <w:t>改變目標至</w:t>
      </w:r>
      <w:r w:rsidRPr="00323979">
        <w:rPr>
          <w:rFonts w:eastAsia="DFKai-SB"/>
          <w:shd w:val="clear" w:color="auto" w:fill="F6F6F6"/>
        </w:rPr>
        <w:t xml:space="preserve"> </w:t>
      </w:r>
      <w:r w:rsidRPr="00323979">
        <w:rPr>
          <w:rFonts w:eastAsia="DFKai-SB"/>
          <w:shd w:val="clear" w:color="auto" w:fill="F7F7F9"/>
        </w:rPr>
        <w:t>buttons[i]</w:t>
      </w:r>
    </w:p>
    <w:p w14:paraId="62151A24" w14:textId="77777777" w:rsidR="003166B8" w:rsidRPr="00323979" w:rsidRDefault="003166B8" w:rsidP="003166B8">
      <w:pPr>
        <w:numPr>
          <w:ilvl w:val="0"/>
          <w:numId w:val="230"/>
        </w:num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6F6F6"/>
        </w:rPr>
      </w:pPr>
      <w:r w:rsidRPr="00323979">
        <w:rPr>
          <w:rFonts w:eastAsia="DFKai-SB"/>
          <w:shd w:val="clear" w:color="auto" w:fill="F6F6F6"/>
        </w:rPr>
        <w:t xml:space="preserve">Set the "height" property to 50 </w:t>
      </w:r>
      <w:r w:rsidRPr="00323979">
        <w:rPr>
          <w:rFonts w:eastAsia="DFKai-SB"/>
          <w:shd w:val="clear" w:color="auto" w:fill="F6F6F6"/>
        </w:rPr>
        <w:t>改變高度到</w:t>
      </w:r>
      <w:r w:rsidRPr="00323979">
        <w:rPr>
          <w:rFonts w:eastAsia="DFKai-SB"/>
          <w:shd w:val="clear" w:color="auto" w:fill="F6F6F6"/>
        </w:rPr>
        <w:t xml:space="preserve"> 50</w:t>
      </w:r>
    </w:p>
    <w:p w14:paraId="5E98B6AF"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z w:val="19"/>
          <w:szCs w:val="19"/>
          <w:shd w:val="clear" w:color="auto" w:fill="F6F6F6"/>
        </w:rPr>
      </w:pPr>
      <w:r w:rsidRPr="00323979">
        <w:rPr>
          <w:rFonts w:eastAsia="DFKai-SB"/>
          <w:noProof/>
          <w:sz w:val="19"/>
          <w:szCs w:val="19"/>
          <w:shd w:val="clear" w:color="auto" w:fill="F6F6F6"/>
        </w:rPr>
        <w:drawing>
          <wp:inline distT="114300" distB="114300" distL="114300" distR="114300" wp14:anchorId="3400BAB5" wp14:editId="1B077172">
            <wp:extent cx="2429301" cy="4394579"/>
            <wp:effectExtent l="0" t="0" r="9525" b="6350"/>
            <wp:docPr id="20" name="image4.png" descr="expandable"/>
            <wp:cNvGraphicFramePr/>
            <a:graphic xmlns:a="http://schemas.openxmlformats.org/drawingml/2006/main">
              <a:graphicData uri="http://schemas.openxmlformats.org/drawingml/2006/picture">
                <pic:pic xmlns:pic="http://schemas.openxmlformats.org/drawingml/2006/picture">
                  <pic:nvPicPr>
                    <pic:cNvPr id="0" name="image4.png" descr="expandable"/>
                    <pic:cNvPicPr preferRelativeResize="0"/>
                  </pic:nvPicPr>
                  <pic:blipFill>
                    <a:blip r:embed="rId396"/>
                    <a:srcRect/>
                    <a:stretch>
                      <a:fillRect/>
                    </a:stretch>
                  </pic:blipFill>
                  <pic:spPr>
                    <a:xfrm>
                      <a:off x="0" y="0"/>
                      <a:ext cx="2452880" cy="4437233"/>
                    </a:xfrm>
                    <a:prstGeom prst="rect">
                      <a:avLst/>
                    </a:prstGeom>
                    <a:ln/>
                  </pic:spPr>
                </pic:pic>
              </a:graphicData>
            </a:graphic>
          </wp:inline>
        </w:drawing>
      </w:r>
    </w:p>
    <w:p w14:paraId="23A54F16"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pacing w:before="700" w:line="312" w:lineRule="auto"/>
        <w:ind w:right="40"/>
        <w:rPr>
          <w:rFonts w:eastAsia="DFKai-SB"/>
        </w:rPr>
      </w:pPr>
      <w:r w:rsidRPr="00323979">
        <w:rPr>
          <w:rFonts w:eastAsia="DFKai-SB"/>
        </w:rPr>
        <w:lastRenderedPageBreak/>
        <w:fldChar w:fldCharType="begin"/>
      </w:r>
      <w:r w:rsidRPr="00323979">
        <w:rPr>
          <w:rFonts w:eastAsia="DFKai-SB"/>
        </w:rPr>
        <w:instrText xml:space="preserve"> HYPERLINK "https://curriculum.code.org/csd-18/unit6/12/#level-expando-12-7" </w:instrText>
      </w:r>
      <w:r w:rsidRPr="00323979">
        <w:rPr>
          <w:rFonts w:eastAsia="DFKai-SB"/>
        </w:rPr>
        <w:fldChar w:fldCharType="separate"/>
      </w:r>
    </w:p>
    <w:p w14:paraId="17D7CDF8" w14:textId="77777777" w:rsidR="003166B8" w:rsidRPr="00323979" w:rsidRDefault="003166B8" w:rsidP="003166B8">
      <w:pPr>
        <w:numPr>
          <w:ilvl w:val="0"/>
          <w:numId w:val="238"/>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r w:rsidRPr="00323979">
        <w:rPr>
          <w:rFonts w:eastAsia="DFKai-SB"/>
        </w:rPr>
        <w:fldChar w:fldCharType="end"/>
      </w:r>
      <w:hyperlink r:id="rId397" w:anchor="level-expando-12-8">
        <w:r w:rsidRPr="00323979">
          <w:rPr>
            <w:rFonts w:eastAsia="DFKai-SB"/>
            <w:sz w:val="19"/>
            <w:szCs w:val="19"/>
            <w:shd w:val="clear" w:color="auto" w:fill="F6F6F6"/>
          </w:rPr>
          <w:t xml:space="preserve"> 8</w:t>
        </w:r>
      </w:hyperlink>
    </w:p>
    <w:p w14:paraId="4D0567CD" w14:textId="77777777" w:rsidR="003166B8" w:rsidRPr="00323979" w:rsidRDefault="003166B8" w:rsidP="003166B8">
      <w:pPr>
        <w:pStyle w:val="Heading3"/>
        <w:keepNext w:val="0"/>
        <w:keepLines w:val="0"/>
        <w:numPr>
          <w:ilvl w:val="1"/>
          <w:numId w:val="238"/>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ind w:right="40"/>
        <w:rPr>
          <w:rFonts w:eastAsia="DFKai-SB"/>
          <w:color w:val="auto"/>
          <w:sz w:val="19"/>
          <w:szCs w:val="19"/>
          <w:shd w:val="clear" w:color="auto" w:fill="F6F6F6"/>
        </w:rPr>
      </w:pPr>
      <w:bookmarkStart w:id="675" w:name="_a42coefjke4p" w:colFirst="0" w:colLast="0"/>
      <w:bookmarkEnd w:id="675"/>
      <w:r w:rsidRPr="00323979">
        <w:rPr>
          <w:rFonts w:eastAsia="DFKai-SB"/>
          <w:color w:val="auto"/>
          <w:sz w:val="31"/>
          <w:szCs w:val="31"/>
          <w:shd w:val="clear" w:color="auto" w:fill="F6F6F6"/>
        </w:rPr>
        <w:t>Student Instructions</w:t>
      </w:r>
    </w:p>
    <w:p w14:paraId="636C12F7" w14:textId="77777777" w:rsidR="003166B8" w:rsidRPr="00323979" w:rsidRDefault="003166B8" w:rsidP="003166B8">
      <w:pPr>
        <w:pStyle w:val="Heading1"/>
        <w:keepNext w:val="0"/>
        <w:keepLines w:val="0"/>
        <w:numPr>
          <w:ilvl w:val="1"/>
          <w:numId w:val="238"/>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rPr>
          <w:rFonts w:eastAsia="DFKai-SB"/>
          <w:sz w:val="19"/>
          <w:szCs w:val="19"/>
          <w:shd w:val="clear" w:color="auto" w:fill="F6F6F6"/>
        </w:rPr>
      </w:pPr>
      <w:bookmarkStart w:id="676" w:name="_giom0shn16ju" w:colFirst="0" w:colLast="0"/>
      <w:bookmarkEnd w:id="676"/>
      <w:r w:rsidRPr="00323979">
        <w:rPr>
          <w:rFonts w:eastAsia="DFKai-SB"/>
          <w:b/>
          <w:sz w:val="44"/>
          <w:szCs w:val="44"/>
        </w:rPr>
        <w:t>Array Length</w:t>
      </w:r>
      <w:r w:rsidRPr="00323979">
        <w:rPr>
          <w:rFonts w:eastAsia="DFKai-SB"/>
        </w:rPr>
        <w:t xml:space="preserve"> </w:t>
      </w:r>
      <w:r w:rsidRPr="00323979">
        <w:rPr>
          <w:rFonts w:eastAsia="DFKai-SB"/>
        </w:rPr>
        <w:t>陣列的長度</w:t>
      </w:r>
    </w:p>
    <w:p w14:paraId="4420725C"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 xml:space="preserve">In the last program we told the loop to run three times with the code </w:t>
      </w:r>
      <w:r w:rsidRPr="00323979">
        <w:rPr>
          <w:rFonts w:eastAsia="DFKai-SB"/>
          <w:shd w:val="clear" w:color="auto" w:fill="F7F7F9"/>
        </w:rPr>
        <w:t>for (var i = 0; i &lt; 3; i++)</w:t>
      </w:r>
      <w:r w:rsidRPr="00323979">
        <w:rPr>
          <w:rFonts w:eastAsia="DFKai-SB"/>
          <w:shd w:val="clear" w:color="auto" w:fill="F6F6F6"/>
        </w:rPr>
        <w:t>. This works, but we could write smarter programs by using the length of the array to decide how many times to loop.</w:t>
      </w:r>
    </w:p>
    <w:p w14:paraId="2BD00B17"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在前一個程式裡我們用</w:t>
      </w:r>
      <w:r w:rsidRPr="00323979">
        <w:rPr>
          <w:rFonts w:eastAsia="DFKai-SB"/>
          <w:shd w:val="clear" w:color="auto" w:fill="F7F7F9"/>
        </w:rPr>
        <w:t>for (var i = 0; i &lt; 3; i++)</w:t>
      </w:r>
      <w:r w:rsidRPr="00323979">
        <w:rPr>
          <w:rFonts w:eastAsia="DFKai-SB"/>
          <w:shd w:val="clear" w:color="auto" w:fill="F7F7F9"/>
        </w:rPr>
        <w:t>的程式來讓迴圈執行三次。雖然這種作法可行，但我們有更聰明的辦法可以讓程式根據陣列的長度來決定該執行幾次迴圈。</w:t>
      </w:r>
    </w:p>
    <w:p w14:paraId="674638C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77" w:name="_jc2m34dt0jm2" w:colFirst="0" w:colLast="0"/>
      <w:bookmarkEnd w:id="677"/>
      <w:r w:rsidRPr="00323979">
        <w:rPr>
          <w:rFonts w:eastAsia="DFKai-SB"/>
          <w:b/>
          <w:sz w:val="44"/>
          <w:szCs w:val="44"/>
        </w:rPr>
        <w:t xml:space="preserve">Do This </w:t>
      </w:r>
      <w:r w:rsidRPr="00323979">
        <w:rPr>
          <w:rFonts w:eastAsia="DFKai-SB"/>
          <w:b/>
          <w:sz w:val="44"/>
          <w:szCs w:val="44"/>
        </w:rPr>
        <w:t>請這麼做</w:t>
      </w:r>
    </w:p>
    <w:p w14:paraId="0BFC6EA7" w14:textId="77777777" w:rsidR="003166B8" w:rsidRPr="00323979" w:rsidRDefault="003166B8" w:rsidP="003166B8">
      <w:pPr>
        <w:numPr>
          <w:ilvl w:val="1"/>
          <w:numId w:val="238"/>
        </w:numPr>
        <w:rPr>
          <w:rFonts w:eastAsia="DFKai-SB"/>
        </w:rPr>
      </w:pPr>
    </w:p>
    <w:p w14:paraId="6E2DC007"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 xml:space="preserve">Change the exit condition of this for loop so that it runs while </w:t>
      </w:r>
      <w:r w:rsidRPr="00323979">
        <w:rPr>
          <w:rFonts w:eastAsia="DFKai-SB"/>
          <w:shd w:val="clear" w:color="auto" w:fill="F7F7F9"/>
        </w:rPr>
        <w:t>i &lt; buttons.length</w:t>
      </w:r>
      <w:r w:rsidRPr="00323979">
        <w:rPr>
          <w:rFonts w:eastAsia="DFKai-SB"/>
          <w:shd w:val="clear" w:color="auto" w:fill="F6F6F6"/>
        </w:rPr>
        <w:t>.</w:t>
      </w:r>
    </w:p>
    <w:p w14:paraId="6C2CB1B2"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修改迴圈的結束條件，讓它在</w:t>
      </w:r>
      <w:r w:rsidRPr="00323979">
        <w:rPr>
          <w:rFonts w:eastAsia="DFKai-SB"/>
          <w:shd w:val="clear" w:color="auto" w:fill="F6F6F6"/>
        </w:rPr>
        <w:t xml:space="preserve"> i &lt; buttons.length </w:t>
      </w:r>
      <w:r w:rsidRPr="00323979">
        <w:rPr>
          <w:rFonts w:eastAsia="DFKai-SB"/>
          <w:shd w:val="clear" w:color="auto" w:fill="F6F6F6"/>
        </w:rPr>
        <w:t>時繼續執行</w:t>
      </w:r>
    </w:p>
    <w:p w14:paraId="09A9DBE6"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"https://curriculum.code.org/csd-18/unit6/12/#level-expando-12-8" </w:instrText>
      </w:r>
      <w:r w:rsidRPr="00323979">
        <w:rPr>
          <w:rFonts w:eastAsia="DFKai-SB"/>
        </w:rPr>
        <w:fldChar w:fldCharType="separate"/>
      </w:r>
    </w:p>
    <w:p w14:paraId="5465BF20" w14:textId="77777777" w:rsidR="003166B8" w:rsidRPr="00323979" w:rsidRDefault="003166B8" w:rsidP="003166B8">
      <w:pPr>
        <w:numPr>
          <w:ilvl w:val="0"/>
          <w:numId w:val="238"/>
        </w:numPr>
        <w:pBdr>
          <w:top w:val="single" w:sz="6" w:space="0" w:color="C5C5C5"/>
          <w:left w:val="single" w:sz="6" w:space="0" w:color="C5C5C5"/>
          <w:bottom w:val="none" w:sz="0" w:space="0" w:color="C5C5C5"/>
          <w:right w:val="single" w:sz="6" w:space="0" w:color="C5C5C5"/>
        </w:pBdr>
        <w:spacing w:after="460" w:line="312" w:lineRule="auto"/>
        <w:ind w:right="40"/>
        <w:rPr>
          <w:rFonts w:eastAsia="DFKai-SB"/>
          <w:sz w:val="19"/>
          <w:szCs w:val="19"/>
          <w:shd w:val="clear" w:color="auto" w:fill="F6F6F6"/>
        </w:rPr>
      </w:pPr>
      <w:r w:rsidRPr="00323979">
        <w:rPr>
          <w:rFonts w:eastAsia="DFKai-SB"/>
        </w:rPr>
        <w:fldChar w:fldCharType="end"/>
      </w:r>
      <w:hyperlink r:id="rId398" w:anchor="level-expando-12-9">
        <w:r w:rsidRPr="00323979">
          <w:rPr>
            <w:rFonts w:eastAsia="DFKai-SB"/>
            <w:sz w:val="19"/>
            <w:szCs w:val="19"/>
            <w:shd w:val="clear" w:color="auto" w:fill="F6F6F6"/>
          </w:rPr>
          <w:t xml:space="preserve"> 9</w:t>
        </w:r>
      </w:hyperlink>
    </w:p>
    <w:p w14:paraId="5E620DC8" w14:textId="77777777" w:rsidR="003166B8" w:rsidRPr="00323979" w:rsidRDefault="003166B8" w:rsidP="003166B8">
      <w:pPr>
        <w:pStyle w:val="Heading3"/>
        <w:keepNext w:val="0"/>
        <w:keepLines w:val="0"/>
        <w:pBdr>
          <w:top w:val="single" w:sz="6" w:space="0" w:color="C5C5C5"/>
          <w:left w:val="single" w:sz="6" w:space="0" w:color="C5C5C5"/>
          <w:bottom w:val="none" w:sz="0" w:space="0" w:color="C5C5C5"/>
          <w:right w:val="single" w:sz="6" w:space="0" w:color="C5C5C5"/>
        </w:pBdr>
        <w:shd w:val="clear" w:color="auto" w:fill="F5FCFF"/>
        <w:spacing w:before="260" w:after="140" w:line="240" w:lineRule="auto"/>
        <w:ind w:left="1440" w:right="40"/>
        <w:rPr>
          <w:rFonts w:eastAsia="DFKai-SB"/>
          <w:color w:val="auto"/>
          <w:sz w:val="31"/>
          <w:szCs w:val="31"/>
          <w:shd w:val="clear" w:color="auto" w:fill="F6F6F6"/>
        </w:rPr>
      </w:pPr>
      <w:bookmarkStart w:id="678" w:name="_qvv0tw3ep2co" w:colFirst="0" w:colLast="0"/>
      <w:bookmarkEnd w:id="678"/>
      <w:r w:rsidRPr="00323979">
        <w:rPr>
          <w:rFonts w:eastAsia="DFKai-SB"/>
          <w:color w:val="auto"/>
          <w:sz w:val="31"/>
          <w:szCs w:val="31"/>
          <w:shd w:val="clear" w:color="auto" w:fill="F6F6F6"/>
        </w:rPr>
        <w:t>Student Instructions</w:t>
      </w:r>
    </w:p>
    <w:p w14:paraId="72B7A5B8"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79" w:name="_dkc6bhumpjnk" w:colFirst="0" w:colLast="0"/>
      <w:bookmarkEnd w:id="679"/>
      <w:r w:rsidRPr="00323979">
        <w:rPr>
          <w:rFonts w:eastAsia="DFKai-SB"/>
          <w:b/>
          <w:sz w:val="44"/>
          <w:szCs w:val="44"/>
        </w:rPr>
        <w:t>Constructing a for loop from scratch</w:t>
      </w:r>
      <w:r w:rsidRPr="00323979">
        <w:rPr>
          <w:rFonts w:eastAsia="DFKai-SB"/>
          <w:b/>
          <w:sz w:val="44"/>
          <w:szCs w:val="44"/>
        </w:rPr>
        <w:t>從零開始寫迴圈</w:t>
      </w:r>
    </w:p>
    <w:p w14:paraId="0A5D6B8C"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Now that you've had some practice modifying for loops to process arrays, let's see if you can do it yourself.</w:t>
      </w:r>
    </w:p>
    <w:p w14:paraId="3CF39C52"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lastRenderedPageBreak/>
        <w:t>到目前為止，你已經做過不少修改現有迴圈來處理陣列的練習了。現在來試試看你能不能自己寫一個。</w:t>
      </w:r>
    </w:p>
    <w:p w14:paraId="68C0D40C"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80" w:name="_qnnvdc4hyddk" w:colFirst="0" w:colLast="0"/>
      <w:bookmarkEnd w:id="680"/>
      <w:r w:rsidRPr="00323979">
        <w:rPr>
          <w:rFonts w:eastAsia="DFKai-SB"/>
          <w:b/>
          <w:sz w:val="44"/>
          <w:szCs w:val="44"/>
        </w:rPr>
        <w:t>Do This</w:t>
      </w:r>
      <w:r w:rsidRPr="00323979">
        <w:rPr>
          <w:rFonts w:eastAsia="DFKai-SB"/>
          <w:b/>
          <w:sz w:val="44"/>
          <w:szCs w:val="44"/>
        </w:rPr>
        <w:t>請這樣做</w:t>
      </w:r>
    </w:p>
    <w:p w14:paraId="4893BD88"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We've provided the design elements and an array to start with, but the rest is on you.</w:t>
      </w:r>
    </w:p>
    <w:p w14:paraId="66DAD6D5"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我們提供了設計要素和陣列讓你開始動手，剩下的就全靠你嘍。</w:t>
      </w:r>
    </w:p>
    <w:p w14:paraId="74708DB4"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Add an event handler to respond to the "thumbsup_button" being clicked</w:t>
      </w:r>
    </w:p>
    <w:p w14:paraId="1CF93AEA"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Place a for loop inside the event handler</w:t>
      </w:r>
    </w:p>
    <w:p w14:paraId="2055D4B0"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Modify the exit condition of the for loop so that it will run until it gets to the end of the array </w:t>
      </w:r>
      <w:r w:rsidRPr="00323979">
        <w:rPr>
          <w:rFonts w:eastAsia="DFKai-SB"/>
          <w:shd w:val="clear" w:color="auto" w:fill="F7F7F9"/>
        </w:rPr>
        <w:t>images</w:t>
      </w:r>
    </w:p>
    <w:p w14:paraId="17CD27D3"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Inside your for loop change the current image to "icon://fa-thumbs-o-up"</w:t>
      </w:r>
    </w:p>
    <w:p w14:paraId="347D92DC"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加入一段事件處理器來回應</w:t>
      </w:r>
      <w:r w:rsidRPr="00323979">
        <w:rPr>
          <w:rFonts w:eastAsia="DFKai-SB"/>
          <w:shd w:val="clear" w:color="auto" w:fill="F6F6F6"/>
        </w:rPr>
        <w:t xml:space="preserve"> “thumbsup_button” </w:t>
      </w:r>
      <w:r w:rsidRPr="00323979">
        <w:rPr>
          <w:rFonts w:eastAsia="DFKai-SB"/>
          <w:shd w:val="clear" w:color="auto" w:fill="F6F6F6"/>
        </w:rPr>
        <w:t>被按下時的行為</w:t>
      </w:r>
    </w:p>
    <w:p w14:paraId="5077C728"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在事件處理器中加入一段迴圈</w:t>
      </w:r>
    </w:p>
    <w:p w14:paraId="1E201D14"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修改迴圈的結束條件，讓它處理到</w:t>
      </w:r>
      <w:r w:rsidRPr="00323979">
        <w:rPr>
          <w:rFonts w:eastAsia="DFKai-SB"/>
          <w:shd w:val="clear" w:color="auto" w:fill="F7F7F9"/>
        </w:rPr>
        <w:t>images</w:t>
      </w:r>
      <w:r w:rsidRPr="00323979">
        <w:rPr>
          <w:rFonts w:eastAsia="DFKai-SB"/>
          <w:shd w:val="clear" w:color="auto" w:fill="F7F7F9"/>
        </w:rPr>
        <w:t>陣列的最後才能結束。</w:t>
      </w:r>
    </w:p>
    <w:p w14:paraId="5108500C" w14:textId="77777777" w:rsidR="003166B8" w:rsidRPr="00323979" w:rsidRDefault="003166B8" w:rsidP="003166B8">
      <w:pPr>
        <w:numPr>
          <w:ilvl w:val="0"/>
          <w:numId w:val="246"/>
        </w:num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7F7F9"/>
        </w:rPr>
      </w:pPr>
      <w:r w:rsidRPr="00323979">
        <w:rPr>
          <w:rFonts w:eastAsia="DFKai-SB"/>
          <w:shd w:val="clear" w:color="auto" w:fill="F7F7F9"/>
        </w:rPr>
        <w:t>在迴圈中將目前的圖片設定為</w:t>
      </w:r>
      <w:r w:rsidRPr="00323979">
        <w:rPr>
          <w:rFonts w:eastAsia="DFKai-SB"/>
          <w:shd w:val="clear" w:color="auto" w:fill="F7F7F9"/>
        </w:rPr>
        <w:t xml:space="preserve"> </w:t>
      </w:r>
      <w:r w:rsidRPr="00323979">
        <w:rPr>
          <w:rFonts w:eastAsia="DFKai-SB"/>
          <w:shd w:val="clear" w:color="auto" w:fill="F6F6F6"/>
        </w:rPr>
        <w:t>"icon://fa-thumbs-o-up"</w:t>
      </w:r>
    </w:p>
    <w:p w14:paraId="46F3B6A6"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Challenge: Can you add a second button that turns all of the images back to thumbs down?</w:t>
      </w:r>
    </w:p>
    <w:p w14:paraId="0EB2D36D"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挑戰</w:t>
      </w:r>
      <w:r w:rsidRPr="00323979">
        <w:rPr>
          <w:rFonts w:eastAsia="DFKai-SB"/>
          <w:shd w:val="clear" w:color="auto" w:fill="F6F6F6"/>
        </w:rPr>
        <w:t xml:space="preserve">: </w:t>
      </w:r>
      <w:r w:rsidRPr="00323979">
        <w:rPr>
          <w:rFonts w:eastAsia="DFKai-SB"/>
          <w:shd w:val="clear" w:color="auto" w:fill="F6F6F6"/>
        </w:rPr>
        <w:t>加入第二個按鍵，按下它之後會把所有圖片改回拇指向下。你辦得到嗎？</w:t>
      </w:r>
    </w:p>
    <w:p w14:paraId="7D65BD42" w14:textId="77777777" w:rsidR="003166B8" w:rsidRPr="00323979" w:rsidRDefault="003166B8" w:rsidP="003166B8">
      <w:pPr>
        <w:numPr>
          <w:ilvl w:val="1"/>
          <w:numId w:val="238"/>
        </w:numPr>
        <w:pBdr>
          <w:top w:val="single" w:sz="6" w:space="0" w:color="C5C5C5"/>
          <w:left w:val="single" w:sz="6" w:space="0" w:color="C5C5C5"/>
          <w:bottom w:val="none" w:sz="0" w:space="0" w:color="C5C5C5"/>
          <w:right w:val="single" w:sz="6" w:space="0" w:color="C5C5C5"/>
        </w:pBdr>
        <w:spacing w:before="700"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"https://curriculum.code.org/csd-18/unit6/12/#level-expando-12-9" </w:instrText>
      </w:r>
      <w:r w:rsidRPr="00323979">
        <w:rPr>
          <w:rFonts w:eastAsia="DFKai-SB"/>
        </w:rPr>
        <w:fldChar w:fldCharType="separate"/>
      </w:r>
    </w:p>
    <w:p w14:paraId="431A83D0" w14:textId="77777777" w:rsidR="003166B8" w:rsidRPr="00323979" w:rsidRDefault="003166B8" w:rsidP="003166B8">
      <w:pPr>
        <w:numPr>
          <w:ilvl w:val="0"/>
          <w:numId w:val="238"/>
        </w:numPr>
        <w:pBdr>
          <w:top w:val="single" w:sz="6" w:space="12" w:color="C5C5C5"/>
          <w:left w:val="single" w:sz="6" w:space="0" w:color="C5C5C5"/>
          <w:bottom w:val="none" w:sz="0" w:space="0" w:color="C5C5C5"/>
          <w:right w:val="single" w:sz="6" w:space="0" w:color="C5C5C5"/>
        </w:pBdr>
        <w:spacing w:line="312" w:lineRule="auto"/>
        <w:ind w:right="40"/>
        <w:rPr>
          <w:rFonts w:eastAsia="DFKai-SB"/>
          <w:sz w:val="18"/>
          <w:szCs w:val="18"/>
        </w:rPr>
      </w:pPr>
      <w:r w:rsidRPr="00323979">
        <w:rPr>
          <w:rFonts w:eastAsia="DFKai-SB"/>
        </w:rPr>
        <w:fldChar w:fldCharType="end"/>
      </w:r>
      <w:r w:rsidRPr="00323979">
        <w:rPr>
          <w:rFonts w:eastAsia="DFKai-SB"/>
          <w:b/>
          <w:sz w:val="18"/>
          <w:szCs w:val="18"/>
        </w:rPr>
        <w:t>(click tabs to see student view)</w:t>
      </w:r>
    </w:p>
    <w:p w14:paraId="6B3F9FB2" w14:textId="77777777" w:rsidR="003166B8" w:rsidRPr="00323979" w:rsidRDefault="003166B8" w:rsidP="003166B8">
      <w:pPr>
        <w:numPr>
          <w:ilvl w:val="0"/>
          <w:numId w:val="248"/>
        </w:numPr>
        <w:pBdr>
          <w:top w:val="none" w:sz="0" w:space="2" w:color="auto"/>
          <w:right w:val="none" w:sz="0" w:space="12" w:color="auto"/>
        </w:pBdr>
        <w:spacing w:line="312" w:lineRule="auto"/>
        <w:ind w:right="60"/>
        <w:rPr>
          <w:rFonts w:eastAsia="DFKai-SB"/>
          <w:sz w:val="29"/>
          <w:szCs w:val="29"/>
        </w:rPr>
      </w:pPr>
      <w:r w:rsidRPr="00323979">
        <w:rPr>
          <w:rFonts w:eastAsia="DFKai-SB"/>
          <w:b/>
          <w:sz w:val="29"/>
          <w:szCs w:val="29"/>
        </w:rPr>
        <w:t xml:space="preserve">For Loops and Color LEDs / For </w:t>
      </w:r>
      <w:r w:rsidRPr="00323979">
        <w:rPr>
          <w:rFonts w:eastAsia="DFKai-SB"/>
          <w:b/>
          <w:sz w:val="29"/>
          <w:szCs w:val="29"/>
        </w:rPr>
        <w:t>迴圈與彩色</w:t>
      </w:r>
      <w:r w:rsidRPr="00323979">
        <w:rPr>
          <w:rFonts w:eastAsia="DFKai-SB"/>
          <w:b/>
          <w:sz w:val="29"/>
          <w:szCs w:val="29"/>
        </w:rPr>
        <w:t>LED</w:t>
      </w:r>
    </w:p>
    <w:p w14:paraId="02DE6767" w14:textId="77777777" w:rsidR="003166B8" w:rsidRPr="00323979" w:rsidRDefault="00AB68F6" w:rsidP="003166B8">
      <w:pPr>
        <w:numPr>
          <w:ilvl w:val="0"/>
          <w:numId w:val="248"/>
        </w:numPr>
        <w:pBdr>
          <w:top w:val="single" w:sz="6" w:space="0" w:color="C5C5C5"/>
          <w:left w:val="single" w:sz="6" w:space="0" w:color="C5C5C5"/>
          <w:bottom w:val="none" w:sz="0" w:space="0" w:color="C5C5C5"/>
          <w:right w:val="single" w:sz="6" w:space="0" w:color="C5C5C5"/>
        </w:pBdr>
        <w:spacing w:after="460" w:line="312" w:lineRule="auto"/>
        <w:ind w:right="40"/>
        <w:rPr>
          <w:rFonts w:eastAsia="DFKai-SB"/>
          <w:sz w:val="19"/>
          <w:szCs w:val="19"/>
          <w:shd w:val="clear" w:color="auto" w:fill="F6F6F6"/>
        </w:rPr>
      </w:pPr>
      <w:hyperlink r:id="rId399" w:anchor="level-expando-12-10">
        <w:r w:rsidR="003166B8" w:rsidRPr="00323979">
          <w:rPr>
            <w:rFonts w:eastAsia="DFKai-SB"/>
            <w:sz w:val="19"/>
            <w:szCs w:val="19"/>
            <w:shd w:val="clear" w:color="auto" w:fill="F6F6F6"/>
          </w:rPr>
          <w:t xml:space="preserve"> 10</w:t>
        </w:r>
      </w:hyperlink>
    </w:p>
    <w:p w14:paraId="29319816" w14:textId="77777777" w:rsidR="003166B8" w:rsidRPr="00323979" w:rsidRDefault="003166B8" w:rsidP="003166B8">
      <w:pPr>
        <w:pStyle w:val="Heading3"/>
        <w:keepNext w:val="0"/>
        <w:keepLines w:val="0"/>
        <w:pBdr>
          <w:top w:val="single" w:sz="6" w:space="0" w:color="C5C5C5"/>
          <w:left w:val="single" w:sz="6" w:space="0" w:color="C5C5C5"/>
          <w:bottom w:val="none" w:sz="0" w:space="0" w:color="C5C5C5"/>
          <w:right w:val="single" w:sz="6" w:space="0" w:color="C5C5C5"/>
        </w:pBdr>
        <w:shd w:val="clear" w:color="auto" w:fill="F5FCFF"/>
        <w:spacing w:before="260" w:after="140" w:line="240" w:lineRule="auto"/>
        <w:ind w:left="1440" w:right="40"/>
        <w:rPr>
          <w:rFonts w:eastAsia="DFKai-SB"/>
          <w:color w:val="auto"/>
          <w:sz w:val="31"/>
          <w:szCs w:val="31"/>
          <w:shd w:val="clear" w:color="auto" w:fill="F6F6F6"/>
        </w:rPr>
      </w:pPr>
      <w:bookmarkStart w:id="681" w:name="_ugf1ap2k8kqz" w:colFirst="0" w:colLast="0"/>
      <w:bookmarkEnd w:id="681"/>
      <w:r w:rsidRPr="00323979">
        <w:rPr>
          <w:rFonts w:eastAsia="DFKai-SB"/>
          <w:color w:val="auto"/>
          <w:sz w:val="31"/>
          <w:szCs w:val="31"/>
          <w:shd w:val="clear" w:color="auto" w:fill="F6F6F6"/>
        </w:rPr>
        <w:t>Student Instructions</w:t>
      </w:r>
    </w:p>
    <w:p w14:paraId="6EA44A46"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82" w:name="_4qqajuqbfst" w:colFirst="0" w:colLast="0"/>
      <w:bookmarkEnd w:id="682"/>
      <w:r w:rsidRPr="00323979">
        <w:rPr>
          <w:rFonts w:eastAsia="DFKai-SB"/>
          <w:b/>
          <w:sz w:val="44"/>
          <w:szCs w:val="44"/>
        </w:rPr>
        <w:lastRenderedPageBreak/>
        <w:t xml:space="preserve">Turning all the Color LEDs On </w:t>
      </w:r>
      <w:r w:rsidRPr="00323979">
        <w:rPr>
          <w:rFonts w:eastAsia="DFKai-SB"/>
          <w:b/>
          <w:sz w:val="44"/>
          <w:szCs w:val="44"/>
        </w:rPr>
        <w:t>點亮所有的彩色</w:t>
      </w:r>
      <w:r w:rsidRPr="00323979">
        <w:rPr>
          <w:rFonts w:eastAsia="DFKai-SB"/>
          <w:b/>
          <w:sz w:val="44"/>
          <w:szCs w:val="44"/>
        </w:rPr>
        <w:t>LED</w:t>
      </w:r>
    </w:p>
    <w:p w14:paraId="2FC25ECF"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Now that you know how to use a for loop to process all of the elements in an array, you can turn on all of the Color LEDs much more easily than before.</w:t>
      </w:r>
    </w:p>
    <w:p w14:paraId="4EBBFCF2"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你已經學到了如何使用迴圈來處理陣列中的所有元素。你可以用更簡單的方法來點亮所有的彩色</w:t>
      </w:r>
      <w:r w:rsidRPr="00323979">
        <w:rPr>
          <w:rFonts w:eastAsia="DFKai-SB"/>
          <w:shd w:val="clear" w:color="auto" w:fill="F6F6F6"/>
        </w:rPr>
        <w:t>LED</w:t>
      </w:r>
      <w:r w:rsidRPr="00323979">
        <w:rPr>
          <w:rFonts w:eastAsia="DFKai-SB"/>
          <w:shd w:val="clear" w:color="auto" w:fill="F6F6F6"/>
        </w:rPr>
        <w:t>。</w:t>
      </w:r>
    </w:p>
    <w:p w14:paraId="1CE3B046"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83" w:name="_9wk299na4dpq" w:colFirst="0" w:colLast="0"/>
      <w:bookmarkEnd w:id="683"/>
      <w:r w:rsidRPr="00323979">
        <w:rPr>
          <w:rFonts w:eastAsia="DFKai-SB"/>
          <w:b/>
          <w:sz w:val="44"/>
          <w:szCs w:val="44"/>
        </w:rPr>
        <w:t xml:space="preserve">Do This </w:t>
      </w:r>
      <w:r w:rsidRPr="00323979">
        <w:rPr>
          <w:rFonts w:eastAsia="DFKai-SB"/>
          <w:b/>
          <w:sz w:val="44"/>
          <w:szCs w:val="44"/>
        </w:rPr>
        <w:t>請這樣做</w:t>
      </w:r>
    </w:p>
    <w:p w14:paraId="65EE3788"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Over the next few levels, you'll create an app that will control all of the Color LEDs on your board. The first step is to wire up the button that turns all of the LEDs on. (Don't worry about the rest of the comments in the workspace. You'll work on those in later levels.)</w:t>
      </w:r>
    </w:p>
    <w:p w14:paraId="7ED54EE5"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在接下來的幾關裡，你要建立一個小程式來控制板子上的所有彩色</w:t>
      </w:r>
      <w:r w:rsidRPr="00323979">
        <w:rPr>
          <w:rFonts w:eastAsia="DFKai-SB"/>
          <w:shd w:val="clear" w:color="auto" w:fill="F6F6F6"/>
        </w:rPr>
        <w:t>LED</w:t>
      </w:r>
      <w:r w:rsidRPr="00323979">
        <w:rPr>
          <w:rFonts w:eastAsia="DFKai-SB"/>
          <w:shd w:val="clear" w:color="auto" w:fill="F6F6F6"/>
        </w:rPr>
        <w:t>。首先，要先為按鍵拉好線路，才能用它來點亮所有</w:t>
      </w:r>
      <w:r w:rsidRPr="00323979">
        <w:rPr>
          <w:rFonts w:eastAsia="DFKai-SB"/>
          <w:shd w:val="clear" w:color="auto" w:fill="F6F6F6"/>
        </w:rPr>
        <w:t>LED</w:t>
      </w:r>
      <w:r w:rsidRPr="00323979">
        <w:rPr>
          <w:rFonts w:eastAsia="DFKai-SB"/>
          <w:shd w:val="clear" w:color="auto" w:fill="F6F6F6"/>
        </w:rPr>
        <w:t>。</w:t>
      </w:r>
      <w:r w:rsidRPr="00323979">
        <w:rPr>
          <w:rFonts w:eastAsia="DFKai-SB"/>
          <w:shd w:val="clear" w:color="auto" w:fill="F6F6F6"/>
        </w:rPr>
        <w:t>(</w:t>
      </w:r>
      <w:r w:rsidRPr="00323979">
        <w:rPr>
          <w:rFonts w:eastAsia="DFKai-SB"/>
          <w:shd w:val="clear" w:color="auto" w:fill="F6F6F6"/>
        </w:rPr>
        <w:t>先別管工作區裡的其它說明。接下來的關卡中會處理它們的。</w:t>
      </w:r>
      <w:r w:rsidRPr="00323979">
        <w:rPr>
          <w:rFonts w:eastAsia="DFKai-SB"/>
          <w:shd w:val="clear" w:color="auto" w:fill="F6F6F6"/>
        </w:rPr>
        <w:t>)</w:t>
      </w:r>
    </w:p>
    <w:p w14:paraId="58409602" w14:textId="77777777" w:rsidR="003166B8" w:rsidRPr="00323979" w:rsidRDefault="003166B8" w:rsidP="003166B8">
      <w:pPr>
        <w:numPr>
          <w:ilvl w:val="0"/>
          <w:numId w:val="23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Add an event handler for "button_on"</w:t>
      </w:r>
    </w:p>
    <w:p w14:paraId="40C7BD71" w14:textId="77777777" w:rsidR="003166B8" w:rsidRPr="00323979" w:rsidRDefault="003166B8" w:rsidP="003166B8">
      <w:pPr>
        <w:numPr>
          <w:ilvl w:val="0"/>
          <w:numId w:val="23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Place a for loop in your event handler that repeats until it reaches in the end of the array </w:t>
      </w:r>
      <w:r w:rsidRPr="00323979">
        <w:rPr>
          <w:rFonts w:eastAsia="DFKai-SB"/>
        </w:rPr>
        <w:fldChar w:fldCharType="begin"/>
      </w:r>
      <w:r w:rsidRPr="00323979">
        <w:rPr>
          <w:rFonts w:eastAsia="DFKai-SB"/>
        </w:rPr>
        <w:instrText xml:space="preserve"> HYPERLINK "https://docs.code.org/applab/colorLeds/" </w:instrText>
      </w:r>
      <w:r w:rsidRPr="00323979">
        <w:rPr>
          <w:rFonts w:eastAsia="DFKai-SB"/>
        </w:rPr>
        <w:fldChar w:fldCharType="separate"/>
      </w:r>
      <w:r w:rsidRPr="00323979">
        <w:rPr>
          <w:rFonts w:eastAsia="DFKai-SB"/>
          <w:shd w:val="clear" w:color="auto" w:fill="F78183"/>
        </w:rPr>
        <w:t>colorLeds</w:t>
      </w:r>
    </w:p>
    <w:p w14:paraId="49BB7569" w14:textId="77777777" w:rsidR="003166B8" w:rsidRPr="00323979" w:rsidRDefault="003166B8" w:rsidP="003166B8">
      <w:pPr>
        <w:numPr>
          <w:ilvl w:val="0"/>
          <w:numId w:val="23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rPr>
        <w:fldChar w:fldCharType="end"/>
      </w:r>
      <w:r w:rsidRPr="00323979">
        <w:rPr>
          <w:rFonts w:eastAsia="DFKai-SB"/>
          <w:shd w:val="clear" w:color="auto" w:fill="F6F6F6"/>
        </w:rPr>
        <w:t xml:space="preserve">Inside the for loop, call </w:t>
      </w:r>
      <w:hyperlink r:id="rId400">
        <w:r w:rsidRPr="00323979">
          <w:rPr>
            <w:rFonts w:eastAsia="DFKai-SB"/>
            <w:shd w:val="clear" w:color="auto" w:fill="F78183"/>
          </w:rPr>
          <w:t>colorLeds[i].on()</w:t>
        </w:r>
      </w:hyperlink>
      <w:r w:rsidRPr="00323979">
        <w:rPr>
          <w:rFonts w:eastAsia="DFKai-SB"/>
          <w:shd w:val="clear" w:color="auto" w:fill="F6F6F6"/>
        </w:rPr>
        <w:t xml:space="preserve"> to turn on the current color LED</w:t>
      </w:r>
    </w:p>
    <w:p w14:paraId="3794236C" w14:textId="77777777" w:rsidR="003166B8" w:rsidRPr="00323979" w:rsidRDefault="003166B8" w:rsidP="003166B8">
      <w:pPr>
        <w:numPr>
          <w:ilvl w:val="0"/>
          <w:numId w:val="23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為</w:t>
      </w:r>
      <w:r w:rsidRPr="00323979">
        <w:rPr>
          <w:rFonts w:eastAsia="DFKai-SB"/>
          <w:shd w:val="clear" w:color="auto" w:fill="F6F6F6"/>
        </w:rPr>
        <w:t xml:space="preserve"> “button_on” </w:t>
      </w:r>
      <w:r w:rsidRPr="00323979">
        <w:rPr>
          <w:rFonts w:eastAsia="DFKai-SB"/>
          <w:shd w:val="clear" w:color="auto" w:fill="F6F6F6"/>
        </w:rPr>
        <w:t>加上一個事件處理器</w:t>
      </w:r>
    </w:p>
    <w:p w14:paraId="491FBDC0" w14:textId="77777777" w:rsidR="003166B8" w:rsidRPr="00323979" w:rsidRDefault="003166B8" w:rsidP="003166B8">
      <w:pPr>
        <w:numPr>
          <w:ilvl w:val="0"/>
          <w:numId w:val="23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在事件處理器中寫一個迴圈，執行到</w:t>
      </w:r>
      <w:r w:rsidRPr="00323979">
        <w:rPr>
          <w:rFonts w:eastAsia="DFKai-SB"/>
          <w:shd w:val="clear" w:color="auto" w:fill="F6F6F6"/>
        </w:rPr>
        <w:t>colorLeds</w:t>
      </w:r>
      <w:r w:rsidRPr="00323979">
        <w:rPr>
          <w:rFonts w:eastAsia="DFKai-SB"/>
          <w:shd w:val="clear" w:color="auto" w:fill="F6F6F6"/>
        </w:rPr>
        <w:t>的結束為止。</w:t>
      </w:r>
    </w:p>
    <w:p w14:paraId="61BF4E95" w14:textId="77777777" w:rsidR="003166B8" w:rsidRPr="00323979" w:rsidRDefault="003166B8" w:rsidP="003166B8">
      <w:pPr>
        <w:numPr>
          <w:ilvl w:val="0"/>
          <w:numId w:val="23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在迴圈中呼叫</w:t>
      </w:r>
      <w:r w:rsidRPr="00323979">
        <w:rPr>
          <w:rFonts w:eastAsia="DFKai-SB"/>
          <w:shd w:val="clear" w:color="auto" w:fill="F6F6F6"/>
        </w:rPr>
        <w:t xml:space="preserve"> colorLeds[i].on() </w:t>
      </w:r>
      <w:r w:rsidRPr="00323979">
        <w:rPr>
          <w:rFonts w:eastAsia="DFKai-SB"/>
          <w:shd w:val="clear" w:color="auto" w:fill="F6F6F6"/>
        </w:rPr>
        <w:t>來點亮目前的彩色</w:t>
      </w:r>
      <w:r w:rsidRPr="00323979">
        <w:rPr>
          <w:rFonts w:eastAsia="DFKai-SB"/>
          <w:shd w:val="clear" w:color="auto" w:fill="F6F6F6"/>
        </w:rPr>
        <w:t>LED</w:t>
      </w:r>
      <w:r w:rsidRPr="00323979">
        <w:rPr>
          <w:rFonts w:eastAsia="DFKai-SB"/>
          <w:shd w:val="clear" w:color="auto" w:fill="F6F6F6"/>
        </w:rPr>
        <w:t>。</w:t>
      </w:r>
    </w:p>
    <w:p w14:paraId="0336902F" w14:textId="77777777" w:rsidR="003166B8" w:rsidRPr="00323979" w:rsidRDefault="003166B8" w:rsidP="003166B8">
      <w:pPr>
        <w:numPr>
          <w:ilvl w:val="1"/>
          <w:numId w:val="248"/>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"https://curriculum.code.org/csd-18/unit6/12/#level-expando-12-10" </w:instrText>
      </w:r>
      <w:r w:rsidRPr="00323979">
        <w:rPr>
          <w:rFonts w:eastAsia="DFKai-SB"/>
        </w:rPr>
        <w:fldChar w:fldCharType="separate"/>
      </w:r>
    </w:p>
    <w:p w14:paraId="5F461DAF" w14:textId="77777777" w:rsidR="003166B8" w:rsidRPr="00323979" w:rsidRDefault="003166B8" w:rsidP="003166B8">
      <w:pPr>
        <w:numPr>
          <w:ilvl w:val="0"/>
          <w:numId w:val="248"/>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r w:rsidRPr="00323979">
        <w:rPr>
          <w:rFonts w:eastAsia="DFKai-SB"/>
        </w:rPr>
        <w:fldChar w:fldCharType="end"/>
      </w:r>
      <w:hyperlink r:id="rId401" w:anchor="level-expando-12-11">
        <w:r w:rsidRPr="00323979">
          <w:rPr>
            <w:rFonts w:eastAsia="DFKai-SB"/>
            <w:sz w:val="19"/>
            <w:szCs w:val="19"/>
            <w:shd w:val="clear" w:color="auto" w:fill="F6F6F6"/>
          </w:rPr>
          <w:t xml:space="preserve"> 11</w:t>
        </w:r>
      </w:hyperlink>
    </w:p>
    <w:p w14:paraId="1FEDAEC6" w14:textId="77777777" w:rsidR="003166B8" w:rsidRPr="00323979" w:rsidRDefault="003166B8" w:rsidP="003166B8">
      <w:pPr>
        <w:pStyle w:val="Heading3"/>
        <w:keepNext w:val="0"/>
        <w:keepLines w:val="0"/>
        <w:numPr>
          <w:ilvl w:val="1"/>
          <w:numId w:val="248"/>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ind w:right="40"/>
        <w:rPr>
          <w:rFonts w:eastAsia="DFKai-SB"/>
          <w:color w:val="auto"/>
          <w:sz w:val="19"/>
          <w:szCs w:val="19"/>
          <w:shd w:val="clear" w:color="auto" w:fill="F6F6F6"/>
        </w:rPr>
      </w:pPr>
      <w:bookmarkStart w:id="684" w:name="_djs8tdwqlga7" w:colFirst="0" w:colLast="0"/>
      <w:bookmarkEnd w:id="684"/>
      <w:r w:rsidRPr="00323979">
        <w:rPr>
          <w:rFonts w:eastAsia="DFKai-SB"/>
          <w:color w:val="auto"/>
          <w:sz w:val="31"/>
          <w:szCs w:val="31"/>
          <w:shd w:val="clear" w:color="auto" w:fill="F6F6F6"/>
        </w:rPr>
        <w:t>Student Instructions</w:t>
      </w:r>
    </w:p>
    <w:p w14:paraId="7C56B77F" w14:textId="77777777" w:rsidR="003166B8" w:rsidRPr="00323979" w:rsidRDefault="003166B8" w:rsidP="003166B8">
      <w:pPr>
        <w:pStyle w:val="Heading1"/>
        <w:keepNext w:val="0"/>
        <w:keepLines w:val="0"/>
        <w:numPr>
          <w:ilvl w:val="1"/>
          <w:numId w:val="248"/>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rPr>
          <w:rFonts w:eastAsia="DFKai-SB"/>
          <w:b/>
          <w:sz w:val="44"/>
          <w:szCs w:val="44"/>
        </w:rPr>
      </w:pPr>
      <w:bookmarkStart w:id="685" w:name="_bx46ebf1ahx1" w:colFirst="0" w:colLast="0"/>
      <w:bookmarkEnd w:id="685"/>
      <w:r w:rsidRPr="00323979">
        <w:rPr>
          <w:rFonts w:eastAsia="DFKai-SB"/>
          <w:b/>
          <w:sz w:val="44"/>
          <w:szCs w:val="44"/>
        </w:rPr>
        <w:lastRenderedPageBreak/>
        <w:t>Turning all the Color LEDs Off</w:t>
      </w:r>
      <w:r w:rsidRPr="00323979">
        <w:rPr>
          <w:rFonts w:eastAsia="DFKai-SB"/>
          <w:b/>
          <w:sz w:val="44"/>
          <w:szCs w:val="44"/>
        </w:rPr>
        <w:t>關閉所有的彩色</w:t>
      </w:r>
      <w:r w:rsidRPr="00323979">
        <w:rPr>
          <w:rFonts w:eastAsia="DFKai-SB"/>
          <w:b/>
          <w:sz w:val="44"/>
          <w:szCs w:val="44"/>
        </w:rPr>
        <w:t>LED</w:t>
      </w:r>
    </w:p>
    <w:p w14:paraId="25CA6D9D" w14:textId="77777777" w:rsidR="003166B8" w:rsidRPr="00323979" w:rsidRDefault="003166B8" w:rsidP="003166B8">
      <w:pPr>
        <w:numPr>
          <w:ilvl w:val="1"/>
          <w:numId w:val="24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Now that you've got one button to turn the color LEDs on, you can make another turn them off.</w:t>
      </w:r>
    </w:p>
    <w:p w14:paraId="61DBD7DB" w14:textId="77777777" w:rsidR="003166B8" w:rsidRPr="00323979" w:rsidRDefault="003166B8" w:rsidP="003166B8">
      <w:pPr>
        <w:numPr>
          <w:ilvl w:val="1"/>
          <w:numId w:val="24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你已經做好了一個按鈕可以點亮所有的彩色</w:t>
      </w:r>
      <w:r w:rsidRPr="00323979">
        <w:rPr>
          <w:rFonts w:eastAsia="DFKai-SB"/>
          <w:shd w:val="clear" w:color="auto" w:fill="F6F6F6"/>
        </w:rPr>
        <w:t>LED</w:t>
      </w:r>
      <w:r w:rsidRPr="00323979">
        <w:rPr>
          <w:rFonts w:eastAsia="DFKai-SB"/>
          <w:shd w:val="clear" w:color="auto" w:fill="F6F6F6"/>
        </w:rPr>
        <w:t>，現在來做一個關上它們的吧。</w:t>
      </w:r>
    </w:p>
    <w:p w14:paraId="49F4D2C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86" w:name="_3fgdix748xh3" w:colFirst="0" w:colLast="0"/>
      <w:bookmarkEnd w:id="686"/>
      <w:r w:rsidRPr="00323979">
        <w:rPr>
          <w:rFonts w:eastAsia="DFKai-SB"/>
          <w:b/>
          <w:sz w:val="44"/>
          <w:szCs w:val="44"/>
        </w:rPr>
        <w:t>Do This</w:t>
      </w:r>
      <w:r w:rsidRPr="00323979">
        <w:rPr>
          <w:rFonts w:eastAsia="DFKai-SB"/>
          <w:b/>
          <w:sz w:val="44"/>
          <w:szCs w:val="44"/>
        </w:rPr>
        <w:t>請這樣做</w:t>
      </w:r>
    </w:p>
    <w:p w14:paraId="50465363" w14:textId="77777777" w:rsidR="003166B8" w:rsidRPr="00323979" w:rsidRDefault="003166B8" w:rsidP="003166B8">
      <w:pPr>
        <w:numPr>
          <w:ilvl w:val="1"/>
          <w:numId w:val="24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Add an event handler to "button_off" with a for loop that turns each color LED off.</w:t>
      </w:r>
    </w:p>
    <w:p w14:paraId="34F9E0EC" w14:textId="77777777" w:rsidR="003166B8" w:rsidRPr="00323979" w:rsidRDefault="003166B8" w:rsidP="003166B8">
      <w:pPr>
        <w:numPr>
          <w:ilvl w:val="1"/>
          <w:numId w:val="248"/>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為</w:t>
      </w:r>
      <w:r w:rsidRPr="00323979">
        <w:rPr>
          <w:rFonts w:eastAsia="DFKai-SB"/>
          <w:shd w:val="clear" w:color="auto" w:fill="F6F6F6"/>
        </w:rPr>
        <w:t xml:space="preserve"> “button_off” </w:t>
      </w:r>
      <w:r w:rsidRPr="00323979">
        <w:rPr>
          <w:rFonts w:eastAsia="DFKai-SB"/>
          <w:shd w:val="clear" w:color="auto" w:fill="F6F6F6"/>
        </w:rPr>
        <w:t>加上一個事件處理器，並在裡面寫一個迴圈來關閉每一個彩色</w:t>
      </w:r>
      <w:r w:rsidRPr="00323979">
        <w:rPr>
          <w:rFonts w:eastAsia="DFKai-SB"/>
          <w:shd w:val="clear" w:color="auto" w:fill="F6F6F6"/>
        </w:rPr>
        <w:t>LED</w:t>
      </w:r>
      <w:r w:rsidRPr="00323979">
        <w:rPr>
          <w:rFonts w:eastAsia="DFKai-SB"/>
          <w:shd w:val="clear" w:color="auto" w:fill="F6F6F6"/>
        </w:rPr>
        <w:t>。</w:t>
      </w:r>
      <w:r w:rsidRPr="00323979">
        <w:rPr>
          <w:rFonts w:eastAsia="DFKai-SB"/>
        </w:rPr>
        <w:fldChar w:fldCharType="begin"/>
      </w:r>
      <w:r w:rsidRPr="00323979">
        <w:rPr>
          <w:rFonts w:eastAsia="DFKai-SB"/>
        </w:rPr>
        <w:instrText xml:space="preserve"> HYPERLINK "https://curriculum.code.org/csd-18/unit6/12/#level-expando-12-11" </w:instrText>
      </w:r>
      <w:r w:rsidRPr="00323979">
        <w:rPr>
          <w:rFonts w:eastAsia="DFKai-SB"/>
        </w:rPr>
        <w:fldChar w:fldCharType="separate"/>
      </w:r>
    </w:p>
    <w:p w14:paraId="71367D0C" w14:textId="77777777" w:rsidR="003166B8" w:rsidRPr="00323979" w:rsidRDefault="003166B8" w:rsidP="003166B8">
      <w:pPr>
        <w:numPr>
          <w:ilvl w:val="0"/>
          <w:numId w:val="248"/>
        </w:numPr>
        <w:pBdr>
          <w:top w:val="single" w:sz="6" w:space="0" w:color="C5C5C5"/>
          <w:left w:val="single" w:sz="6" w:space="0" w:color="C5C5C5"/>
          <w:bottom w:val="none" w:sz="0" w:space="0" w:color="C5C5C5"/>
          <w:right w:val="single" w:sz="6" w:space="0" w:color="C5C5C5"/>
        </w:pBdr>
        <w:spacing w:line="312" w:lineRule="auto"/>
        <w:ind w:right="40"/>
        <w:rPr>
          <w:rFonts w:eastAsia="DFKai-SB"/>
          <w:b/>
          <w:sz w:val="44"/>
          <w:szCs w:val="44"/>
        </w:rPr>
      </w:pPr>
      <w:r w:rsidRPr="00323979">
        <w:rPr>
          <w:rFonts w:eastAsia="DFKai-SB"/>
        </w:rPr>
        <w:fldChar w:fldCharType="end"/>
      </w:r>
      <w:bookmarkStart w:id="687" w:name="_v9w08neox6uc" w:colFirst="0" w:colLast="0"/>
      <w:bookmarkEnd w:id="687"/>
      <w:r w:rsidRPr="00323979">
        <w:rPr>
          <w:rFonts w:eastAsia="DFKai-SB"/>
          <w:b/>
          <w:sz w:val="44"/>
          <w:szCs w:val="44"/>
        </w:rPr>
        <w:t>Switching Colors with a Function</w:t>
      </w:r>
      <w:r w:rsidRPr="00323979">
        <w:rPr>
          <w:rFonts w:eastAsia="DFKai-SB"/>
          <w:b/>
          <w:sz w:val="44"/>
          <w:szCs w:val="44"/>
        </w:rPr>
        <w:t>使用函數來切換顏色</w:t>
      </w:r>
    </w:p>
    <w:p w14:paraId="526821DB"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6F6F6"/>
        </w:rPr>
      </w:pPr>
      <w:r w:rsidRPr="00323979">
        <w:rPr>
          <w:rFonts w:eastAsia="DFKai-SB"/>
          <w:shd w:val="clear" w:color="auto" w:fill="F6F6F6"/>
        </w:rPr>
        <w:t>We could write a for loop for each different color that we want to set LEDs to, but that would be a lot of duplicate code that's almost the same. This is the perfect place to use a function with a parameter! You've seen and used functions with parameters before, but now you're going to make one from scratch.</w:t>
      </w:r>
    </w:p>
    <w:p w14:paraId="7FE7A8FE"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6F6F6"/>
        </w:rPr>
      </w:pPr>
      <w:r w:rsidRPr="00323979">
        <w:rPr>
          <w:rFonts w:eastAsia="DFKai-SB"/>
          <w:shd w:val="clear" w:color="auto" w:fill="F6F6F6"/>
        </w:rPr>
        <w:t>我們可以為每種顏色寫一個迴圈，但這樣會寫出太多重複又只差一點點的程式。這種時候用帶參數的函數就對了！在這之前你已經有見過也使用過帶參數的函數，但這一次我們要從零開始。</w:t>
      </w:r>
    </w:p>
    <w:p w14:paraId="754B21B0"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88" w:name="_epq89x22330s" w:colFirst="0" w:colLast="0"/>
      <w:bookmarkEnd w:id="688"/>
      <w:r w:rsidRPr="00323979">
        <w:rPr>
          <w:rFonts w:eastAsia="DFKai-SB"/>
          <w:b/>
          <w:sz w:val="44"/>
          <w:szCs w:val="44"/>
        </w:rPr>
        <w:t>Do This</w:t>
      </w:r>
      <w:r w:rsidRPr="00323979">
        <w:rPr>
          <w:rFonts w:eastAsia="DFKai-SB"/>
          <w:b/>
          <w:sz w:val="44"/>
          <w:szCs w:val="44"/>
        </w:rPr>
        <w:t>請這樣做</w:t>
      </w:r>
    </w:p>
    <w:p w14:paraId="5E58623C"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6F6F6"/>
        </w:rPr>
      </w:pPr>
      <w:r w:rsidRPr="00323979">
        <w:rPr>
          <w:rFonts w:eastAsia="DFKai-SB"/>
          <w:shd w:val="clear" w:color="auto" w:fill="F6F6F6"/>
        </w:rPr>
        <w:lastRenderedPageBreak/>
        <w:t xml:space="preserve">Create a function called </w:t>
      </w:r>
      <w:r w:rsidRPr="00323979">
        <w:rPr>
          <w:rFonts w:eastAsia="DFKai-SB"/>
          <w:shd w:val="clear" w:color="auto" w:fill="F7F7F9"/>
        </w:rPr>
        <w:t>setLedsColor</w:t>
      </w:r>
      <w:r w:rsidRPr="00323979">
        <w:rPr>
          <w:rFonts w:eastAsia="DFKai-SB"/>
          <w:shd w:val="clear" w:color="auto" w:fill="F6F6F6"/>
        </w:rPr>
        <w:t xml:space="preserve"> that takes a parameter </w:t>
      </w:r>
      <w:hyperlink r:id="rId402">
        <w:r w:rsidRPr="00323979">
          <w:rPr>
            <w:rFonts w:eastAsia="DFKai-SB"/>
            <w:shd w:val="clear" w:color="auto" w:fill="F78183"/>
          </w:rPr>
          <w:t>color</w:t>
        </w:r>
      </w:hyperlink>
      <w:r w:rsidRPr="00323979">
        <w:rPr>
          <w:rFonts w:eastAsia="DFKai-SB"/>
          <w:shd w:val="clear" w:color="auto" w:fill="F6F6F6"/>
        </w:rPr>
        <w:t xml:space="preserve"> and uses it to change the color of all of the LEDs</w:t>
      </w:r>
    </w:p>
    <w:p w14:paraId="7FBD7707"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6F6F6"/>
        </w:rPr>
      </w:pPr>
      <w:r w:rsidRPr="00323979">
        <w:rPr>
          <w:rFonts w:eastAsia="DFKai-SB"/>
          <w:shd w:val="clear" w:color="auto" w:fill="F6F6F6"/>
        </w:rPr>
        <w:t>建立一個函數並取名為</w:t>
      </w:r>
      <w:r w:rsidRPr="00323979">
        <w:rPr>
          <w:rFonts w:eastAsia="DFKai-SB"/>
          <w:shd w:val="clear" w:color="auto" w:fill="F6F6F6"/>
        </w:rPr>
        <w:t xml:space="preserve"> </w:t>
      </w:r>
      <w:r w:rsidRPr="00323979">
        <w:rPr>
          <w:rFonts w:eastAsia="DFKai-SB"/>
          <w:shd w:val="clear" w:color="auto" w:fill="F7F7F9"/>
        </w:rPr>
        <w:t>setLedsColor</w:t>
      </w:r>
      <w:r w:rsidRPr="00323979">
        <w:rPr>
          <w:rFonts w:eastAsia="DFKai-SB"/>
          <w:shd w:val="clear" w:color="auto" w:fill="F6F6F6"/>
        </w:rPr>
        <w:t xml:space="preserve"> </w:t>
      </w:r>
      <w:r w:rsidRPr="00323979">
        <w:rPr>
          <w:rFonts w:eastAsia="DFKai-SB"/>
          <w:shd w:val="clear" w:color="auto" w:fill="F6F6F6"/>
        </w:rPr>
        <w:t>，它接受一個參數</w:t>
      </w:r>
      <w:r w:rsidRPr="00323979">
        <w:rPr>
          <w:rFonts w:eastAsia="DFKai-SB"/>
          <w:shd w:val="clear" w:color="auto" w:fill="F6F6F6"/>
        </w:rPr>
        <w:t xml:space="preserve"> color </w:t>
      </w:r>
      <w:r w:rsidRPr="00323979">
        <w:rPr>
          <w:rFonts w:eastAsia="DFKai-SB"/>
          <w:shd w:val="clear" w:color="auto" w:fill="F6F6F6"/>
        </w:rPr>
        <w:t>並且根據參數來變更所有</w:t>
      </w:r>
      <w:r w:rsidRPr="00323979">
        <w:rPr>
          <w:rFonts w:eastAsia="DFKai-SB"/>
          <w:shd w:val="clear" w:color="auto" w:fill="F6F6F6"/>
        </w:rPr>
        <w:t>LED</w:t>
      </w:r>
      <w:r w:rsidRPr="00323979">
        <w:rPr>
          <w:rFonts w:eastAsia="DFKai-SB"/>
          <w:shd w:val="clear" w:color="auto" w:fill="F6F6F6"/>
        </w:rPr>
        <w:t>的顏色。</w:t>
      </w:r>
    </w:p>
    <w:p w14:paraId="228C4294"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At the bottom of your program, drag out a function with parameter block </w:t>
      </w:r>
      <w:r w:rsidRPr="00323979">
        <w:rPr>
          <w:rFonts w:eastAsia="DFKai-SB"/>
          <w:noProof/>
          <w:shd w:val="clear" w:color="auto" w:fill="F6F6F6"/>
        </w:rPr>
        <w:drawing>
          <wp:inline distT="114300" distB="114300" distL="114300" distR="114300" wp14:anchorId="0797E507" wp14:editId="693A0360">
            <wp:extent cx="4926842" cy="1255594"/>
            <wp:effectExtent l="0" t="0" r="7620" b="1905"/>
            <wp:docPr id="21" name="image3.png" descr="expandable"/>
            <wp:cNvGraphicFramePr/>
            <a:graphic xmlns:a="http://schemas.openxmlformats.org/drawingml/2006/main">
              <a:graphicData uri="http://schemas.openxmlformats.org/drawingml/2006/picture">
                <pic:pic xmlns:pic="http://schemas.openxmlformats.org/drawingml/2006/picture">
                  <pic:nvPicPr>
                    <pic:cNvPr id="0" name="image3.png" descr="expandable"/>
                    <pic:cNvPicPr preferRelativeResize="0"/>
                  </pic:nvPicPr>
                  <pic:blipFill>
                    <a:blip r:embed="rId403"/>
                    <a:srcRect/>
                    <a:stretch>
                      <a:fillRect/>
                    </a:stretch>
                  </pic:blipFill>
                  <pic:spPr>
                    <a:xfrm>
                      <a:off x="0" y="0"/>
                      <a:ext cx="4985777" cy="1270613"/>
                    </a:xfrm>
                    <a:prstGeom prst="rect">
                      <a:avLst/>
                    </a:prstGeom>
                    <a:ln/>
                  </pic:spPr>
                </pic:pic>
              </a:graphicData>
            </a:graphic>
          </wp:inline>
        </w:drawing>
      </w:r>
    </w:p>
    <w:p w14:paraId="79E2E521"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Change the name from </w:t>
      </w:r>
      <w:r w:rsidRPr="00323979">
        <w:rPr>
          <w:rFonts w:eastAsia="DFKai-SB"/>
          <w:shd w:val="clear" w:color="auto" w:fill="F7F7F9"/>
        </w:rPr>
        <w:t>myFunction</w:t>
      </w:r>
      <w:r w:rsidRPr="00323979">
        <w:rPr>
          <w:rFonts w:eastAsia="DFKai-SB"/>
          <w:shd w:val="clear" w:color="auto" w:fill="F6F6F6"/>
        </w:rPr>
        <w:t xml:space="preserve"> to </w:t>
      </w:r>
      <w:r w:rsidRPr="00323979">
        <w:rPr>
          <w:rFonts w:eastAsia="DFKai-SB"/>
          <w:shd w:val="clear" w:color="auto" w:fill="F7F7F9"/>
        </w:rPr>
        <w:t>setLedsColor</w:t>
      </w:r>
    </w:p>
    <w:p w14:paraId="107D1A21"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Change the parameter name from </w:t>
      </w:r>
      <w:r w:rsidRPr="00323979">
        <w:rPr>
          <w:rFonts w:eastAsia="DFKai-SB"/>
          <w:shd w:val="clear" w:color="auto" w:fill="F7F7F9"/>
        </w:rPr>
        <w:t>n</w:t>
      </w:r>
      <w:r w:rsidRPr="00323979">
        <w:rPr>
          <w:rFonts w:eastAsia="DFKai-SB"/>
          <w:shd w:val="clear" w:color="auto" w:fill="F6F6F6"/>
        </w:rPr>
        <w:t xml:space="preserve"> to </w:t>
      </w:r>
      <w:r w:rsidRPr="00323979">
        <w:rPr>
          <w:rFonts w:eastAsia="DFKai-SB"/>
        </w:rPr>
        <w:fldChar w:fldCharType="begin"/>
      </w:r>
      <w:r w:rsidRPr="00323979">
        <w:rPr>
          <w:rFonts w:eastAsia="DFKai-SB"/>
        </w:rPr>
        <w:instrText xml:space="preserve"> HYPERLINK "https://docs.code.org/applab/color/" </w:instrText>
      </w:r>
      <w:r w:rsidRPr="00323979">
        <w:rPr>
          <w:rFonts w:eastAsia="DFKai-SB"/>
        </w:rPr>
        <w:fldChar w:fldCharType="separate"/>
      </w:r>
      <w:r w:rsidRPr="00323979">
        <w:rPr>
          <w:rFonts w:eastAsia="DFKai-SB"/>
          <w:shd w:val="clear" w:color="auto" w:fill="F78183"/>
        </w:rPr>
        <w:t>color</w:t>
      </w:r>
    </w:p>
    <w:p w14:paraId="2A601046"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rPr>
        <w:fldChar w:fldCharType="end"/>
      </w:r>
      <w:r w:rsidRPr="00323979">
        <w:rPr>
          <w:rFonts w:eastAsia="DFKai-SB"/>
          <w:shd w:val="clear" w:color="auto" w:fill="F6F6F6"/>
        </w:rPr>
        <w:t xml:space="preserve">Inside your function, add a for loop that repeats until it reaches the end of </w:t>
      </w:r>
      <w:r w:rsidRPr="00323979">
        <w:rPr>
          <w:rFonts w:eastAsia="DFKai-SB"/>
        </w:rPr>
        <w:fldChar w:fldCharType="begin"/>
      </w:r>
      <w:r w:rsidRPr="00323979">
        <w:rPr>
          <w:rFonts w:eastAsia="DFKai-SB"/>
        </w:rPr>
        <w:instrText xml:space="preserve"> HYPERLINK "https://docs.code.org/applab/colorLeds/" </w:instrText>
      </w:r>
      <w:r w:rsidRPr="00323979">
        <w:rPr>
          <w:rFonts w:eastAsia="DFKai-SB"/>
        </w:rPr>
        <w:fldChar w:fldCharType="separate"/>
      </w:r>
      <w:r w:rsidRPr="00323979">
        <w:rPr>
          <w:rFonts w:eastAsia="DFKai-SB"/>
          <w:shd w:val="clear" w:color="auto" w:fill="F78183"/>
        </w:rPr>
        <w:t>colorLeds</w:t>
      </w:r>
    </w:p>
    <w:p w14:paraId="425D0E51"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rPr>
        <w:fldChar w:fldCharType="end"/>
      </w:r>
      <w:r w:rsidRPr="00323979">
        <w:rPr>
          <w:rFonts w:eastAsia="DFKai-SB"/>
          <w:shd w:val="clear" w:color="auto" w:fill="F6F6F6"/>
        </w:rPr>
        <w:t xml:space="preserve">Inside your for loop, set the color of the current led to the parameter </w:t>
      </w:r>
      <w:hyperlink r:id="rId404">
        <w:r w:rsidRPr="00323979">
          <w:rPr>
            <w:rFonts w:eastAsia="DFKai-SB"/>
            <w:shd w:val="clear" w:color="auto" w:fill="F78183"/>
          </w:rPr>
          <w:t>color</w:t>
        </w:r>
      </w:hyperlink>
      <w:r w:rsidRPr="00323979">
        <w:rPr>
          <w:rFonts w:eastAsia="DFKai-SB"/>
          <w:shd w:val="clear" w:color="auto" w:fill="F6F6F6"/>
        </w:rPr>
        <w:t xml:space="preserve"> (eg. </w:t>
      </w:r>
      <w:r w:rsidRPr="00323979">
        <w:rPr>
          <w:rFonts w:eastAsia="DFKai-SB"/>
          <w:shd w:val="clear" w:color="auto" w:fill="F7F7F9"/>
        </w:rPr>
        <w:t>colorLeds[i].color(color)</w:t>
      </w:r>
    </w:p>
    <w:p w14:paraId="06FB1ECF"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7F7F9"/>
        </w:rPr>
      </w:pPr>
      <w:r w:rsidRPr="00323979">
        <w:rPr>
          <w:rFonts w:eastAsia="DFKai-SB"/>
          <w:shd w:val="clear" w:color="auto" w:fill="F7F7F9"/>
        </w:rPr>
        <w:t>在你程式的最後，拖出一個帶參數的函數區塊如圖</w:t>
      </w:r>
    </w:p>
    <w:p w14:paraId="6AD99575"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7F7F9"/>
        </w:rPr>
      </w:pPr>
      <w:r w:rsidRPr="00323979">
        <w:rPr>
          <w:rFonts w:eastAsia="DFKai-SB"/>
          <w:shd w:val="clear" w:color="auto" w:fill="F7F7F9"/>
        </w:rPr>
        <w:t>把函數的名字從</w:t>
      </w:r>
      <w:r w:rsidRPr="00323979">
        <w:rPr>
          <w:rFonts w:eastAsia="DFKai-SB"/>
          <w:shd w:val="clear" w:color="auto" w:fill="F7F7F9"/>
        </w:rPr>
        <w:t>myFunction</w:t>
      </w:r>
      <w:r w:rsidRPr="00323979">
        <w:rPr>
          <w:rFonts w:eastAsia="DFKai-SB"/>
          <w:shd w:val="clear" w:color="auto" w:fill="F6F6F6"/>
        </w:rPr>
        <w:t xml:space="preserve"> </w:t>
      </w:r>
      <w:r w:rsidRPr="00323979">
        <w:rPr>
          <w:rFonts w:eastAsia="DFKai-SB"/>
          <w:shd w:val="clear" w:color="auto" w:fill="F6F6F6"/>
        </w:rPr>
        <w:t>改為</w:t>
      </w:r>
      <w:r w:rsidRPr="00323979">
        <w:rPr>
          <w:rFonts w:eastAsia="DFKai-SB"/>
          <w:shd w:val="clear" w:color="auto" w:fill="F6F6F6"/>
        </w:rPr>
        <w:t xml:space="preserve"> </w:t>
      </w:r>
      <w:r w:rsidRPr="00323979">
        <w:rPr>
          <w:rFonts w:eastAsia="DFKai-SB"/>
          <w:shd w:val="clear" w:color="auto" w:fill="F7F7F9"/>
        </w:rPr>
        <w:t>setLedsColor</w:t>
      </w:r>
    </w:p>
    <w:p w14:paraId="3847946D"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7F7F9"/>
        </w:rPr>
      </w:pPr>
      <w:r w:rsidRPr="00323979">
        <w:rPr>
          <w:rFonts w:eastAsia="DFKai-SB"/>
          <w:shd w:val="clear" w:color="auto" w:fill="F7F7F9"/>
        </w:rPr>
        <w:t>把參數的名字從</w:t>
      </w:r>
      <w:r w:rsidRPr="00323979">
        <w:rPr>
          <w:rFonts w:eastAsia="DFKai-SB"/>
          <w:shd w:val="clear" w:color="auto" w:fill="F7F7F9"/>
        </w:rPr>
        <w:t xml:space="preserve"> n </w:t>
      </w:r>
      <w:r w:rsidRPr="00323979">
        <w:rPr>
          <w:rFonts w:eastAsia="DFKai-SB"/>
          <w:shd w:val="clear" w:color="auto" w:fill="F7F7F9"/>
        </w:rPr>
        <w:t>改成</w:t>
      </w:r>
      <w:r w:rsidRPr="00323979">
        <w:rPr>
          <w:rFonts w:eastAsia="DFKai-SB"/>
          <w:shd w:val="clear" w:color="auto" w:fill="F7F7F9"/>
        </w:rPr>
        <w:t xml:space="preserve"> color</w:t>
      </w:r>
    </w:p>
    <w:p w14:paraId="2D15FB3B"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7F7F9"/>
        </w:rPr>
      </w:pPr>
      <w:r w:rsidRPr="00323979">
        <w:rPr>
          <w:rFonts w:eastAsia="DFKai-SB"/>
          <w:shd w:val="clear" w:color="auto" w:fill="F7F7F9"/>
        </w:rPr>
        <w:t>在函數內加上一個迴圈，執行到</w:t>
      </w:r>
      <w:r w:rsidRPr="00323979">
        <w:rPr>
          <w:rFonts w:eastAsia="DFKai-SB"/>
          <w:shd w:val="clear" w:color="auto" w:fill="F7F7F9"/>
        </w:rPr>
        <w:t xml:space="preserve"> colorLeds </w:t>
      </w:r>
      <w:r w:rsidRPr="00323979">
        <w:rPr>
          <w:rFonts w:eastAsia="DFKai-SB"/>
          <w:shd w:val="clear" w:color="auto" w:fill="F7F7F9"/>
        </w:rPr>
        <w:t>的結束為止。</w:t>
      </w:r>
    </w:p>
    <w:p w14:paraId="3F53D3E9" w14:textId="77777777" w:rsidR="003166B8" w:rsidRPr="00323979" w:rsidRDefault="003166B8" w:rsidP="003166B8">
      <w:pPr>
        <w:numPr>
          <w:ilvl w:val="0"/>
          <w:numId w:val="240"/>
        </w:num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7F7F9"/>
        </w:rPr>
      </w:pPr>
      <w:r w:rsidRPr="00323979">
        <w:rPr>
          <w:rFonts w:eastAsia="DFKai-SB"/>
          <w:shd w:val="clear" w:color="auto" w:fill="F7F7F9"/>
        </w:rPr>
        <w:t>在迴圈內部，將目前的</w:t>
      </w:r>
      <w:r w:rsidRPr="00323979">
        <w:rPr>
          <w:rFonts w:eastAsia="DFKai-SB"/>
          <w:shd w:val="clear" w:color="auto" w:fill="F7F7F9"/>
        </w:rPr>
        <w:t>LED</w:t>
      </w:r>
      <w:r w:rsidRPr="00323979">
        <w:rPr>
          <w:rFonts w:eastAsia="DFKai-SB"/>
          <w:shd w:val="clear" w:color="auto" w:fill="F7F7F9"/>
        </w:rPr>
        <w:t>顏色設定為參數</w:t>
      </w:r>
      <w:r w:rsidRPr="00323979">
        <w:rPr>
          <w:rFonts w:eastAsia="DFKai-SB"/>
          <w:shd w:val="clear" w:color="auto" w:fill="F7F7F9"/>
        </w:rPr>
        <w:t xml:space="preserve"> color</w:t>
      </w:r>
      <w:r w:rsidRPr="00323979">
        <w:rPr>
          <w:rFonts w:eastAsia="DFKai-SB"/>
          <w:shd w:val="clear" w:color="auto" w:fill="F7F7F9"/>
        </w:rPr>
        <w:t>。</w:t>
      </w:r>
      <w:r w:rsidRPr="00323979">
        <w:rPr>
          <w:rFonts w:eastAsia="DFKai-SB"/>
          <w:shd w:val="clear" w:color="auto" w:fill="F7F7F9"/>
        </w:rPr>
        <w:t>(</w:t>
      </w:r>
      <w:r w:rsidRPr="00323979">
        <w:rPr>
          <w:rFonts w:eastAsia="DFKai-SB"/>
          <w:shd w:val="clear" w:color="auto" w:fill="F7F7F9"/>
        </w:rPr>
        <w:t>範例</w:t>
      </w:r>
      <w:r w:rsidRPr="00323979">
        <w:rPr>
          <w:rFonts w:eastAsia="DFKai-SB"/>
          <w:shd w:val="clear" w:color="auto" w:fill="F7F7F9"/>
        </w:rPr>
        <w:t>: colorLeds[i].color(color))</w:t>
      </w:r>
    </w:p>
    <w:p w14:paraId="0DF56472"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7F7F9"/>
        </w:rPr>
      </w:pPr>
      <w:r w:rsidRPr="00323979">
        <w:rPr>
          <w:rFonts w:eastAsia="DFKai-SB"/>
          <w:shd w:val="clear" w:color="auto" w:fill="F6F6F6"/>
        </w:rPr>
        <w:t xml:space="preserve">We'll add event handlers that use this function in the next level, but for now you can test your function by your program and typing this into the debug console: </w:t>
      </w:r>
      <w:r w:rsidRPr="00323979">
        <w:rPr>
          <w:rFonts w:eastAsia="DFKai-SB"/>
          <w:shd w:val="clear" w:color="auto" w:fill="F7F7F9"/>
        </w:rPr>
        <w:t>setLedsColor("blue")</w:t>
      </w:r>
    </w:p>
    <w:p w14:paraId="1A1B11E1" w14:textId="77777777" w:rsidR="003166B8" w:rsidRPr="00323979" w:rsidRDefault="003166B8" w:rsidP="003166B8">
      <w:p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7F7F9"/>
        </w:rPr>
      </w:pPr>
      <w:r w:rsidRPr="00323979">
        <w:rPr>
          <w:rFonts w:eastAsia="DFKai-SB"/>
          <w:shd w:val="clear" w:color="auto" w:fill="F7F7F9"/>
        </w:rPr>
        <w:t>下一關中，我們會加入事件處理器來呼叫這個函數，不過目前你可以用另一個方式來測試你的函數。在除錯控制臺中輸入</w:t>
      </w:r>
      <w:r w:rsidRPr="00323979">
        <w:rPr>
          <w:rFonts w:eastAsia="DFKai-SB"/>
          <w:shd w:val="clear" w:color="auto" w:fill="F7F7F9"/>
        </w:rPr>
        <w:t xml:space="preserve"> setLedsColor(“blue”)</w:t>
      </w:r>
    </w:p>
    <w:p w14:paraId="1B899B8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89" w:name="_qkcqqs4dp7nw" w:colFirst="0" w:colLast="0"/>
      <w:bookmarkEnd w:id="689"/>
      <w:r w:rsidRPr="00323979">
        <w:rPr>
          <w:rFonts w:eastAsia="DFKai-SB"/>
          <w:b/>
          <w:sz w:val="44"/>
          <w:szCs w:val="44"/>
        </w:rPr>
        <w:t>Calling Your Function</w:t>
      </w:r>
      <w:r w:rsidRPr="00323979">
        <w:rPr>
          <w:rFonts w:eastAsia="DFKai-SB"/>
          <w:b/>
          <w:sz w:val="44"/>
          <w:szCs w:val="44"/>
        </w:rPr>
        <w:t>呼叫你的函數</w:t>
      </w:r>
    </w:p>
    <w:p w14:paraId="091FC1F7"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Now that you've created a function that can behave differently based on the parameter it is passed, we can use it in multiple different event handlers to change the lights to different colors.</w:t>
      </w:r>
    </w:p>
    <w:p w14:paraId="2260DE40"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lastRenderedPageBreak/>
        <w:t>你已經建立好了一個可以根據參數而有不同的行為的函數。我們可以在各個事件處理器裡面呼叫它來為燈光設定不同的顏色。</w:t>
      </w:r>
    </w:p>
    <w:p w14:paraId="793AF598"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0" w:name="_pxaa7c6s82rw" w:colFirst="0" w:colLast="0"/>
      <w:bookmarkEnd w:id="690"/>
      <w:r w:rsidRPr="00323979">
        <w:rPr>
          <w:rFonts w:eastAsia="DFKai-SB"/>
          <w:b/>
          <w:sz w:val="44"/>
          <w:szCs w:val="44"/>
        </w:rPr>
        <w:t>Do This</w:t>
      </w:r>
      <w:r w:rsidRPr="00323979">
        <w:rPr>
          <w:rFonts w:eastAsia="DFKai-SB"/>
          <w:b/>
          <w:sz w:val="44"/>
          <w:szCs w:val="44"/>
        </w:rPr>
        <w:t>請這麼做</w:t>
      </w:r>
    </w:p>
    <w:p w14:paraId="65ECB8D6"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We'll start simple by just creating an event handler for "button_red"</w:t>
      </w:r>
    </w:p>
    <w:p w14:paraId="457BC3E2"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我們先從簡單的開始，為</w:t>
      </w:r>
      <w:r w:rsidRPr="00323979">
        <w:rPr>
          <w:rFonts w:eastAsia="DFKai-SB"/>
          <w:shd w:val="clear" w:color="auto" w:fill="F6F6F6"/>
        </w:rPr>
        <w:t>”button_red”</w:t>
      </w:r>
      <w:r w:rsidRPr="00323979">
        <w:rPr>
          <w:rFonts w:eastAsia="DFKai-SB"/>
          <w:shd w:val="clear" w:color="auto" w:fill="F6F6F6"/>
        </w:rPr>
        <w:t>建一個事件處理器。</w:t>
      </w:r>
    </w:p>
    <w:p w14:paraId="38167C49"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Create a new event handler to respond to "button_red"</w:t>
      </w:r>
    </w:p>
    <w:p w14:paraId="51AAC56D"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Inside your event handler, add a "call function with parameter" block </w:t>
      </w:r>
      <w:r w:rsidRPr="00323979">
        <w:rPr>
          <w:rFonts w:eastAsia="DFKai-SB"/>
          <w:noProof/>
          <w:shd w:val="clear" w:color="auto" w:fill="F6F6F6"/>
        </w:rPr>
        <w:drawing>
          <wp:inline distT="114300" distB="114300" distL="114300" distR="114300" wp14:anchorId="71A05ECD" wp14:editId="3061D203">
            <wp:extent cx="5153025" cy="952500"/>
            <wp:effectExtent l="0" t="0" r="0" b="0"/>
            <wp:docPr id="22" name="image1.png" descr="expandable"/>
            <wp:cNvGraphicFramePr/>
            <a:graphic xmlns:a="http://schemas.openxmlformats.org/drawingml/2006/main">
              <a:graphicData uri="http://schemas.openxmlformats.org/drawingml/2006/picture">
                <pic:pic xmlns:pic="http://schemas.openxmlformats.org/drawingml/2006/picture">
                  <pic:nvPicPr>
                    <pic:cNvPr id="0" name="image1.png" descr="expandable"/>
                    <pic:cNvPicPr preferRelativeResize="0"/>
                  </pic:nvPicPr>
                  <pic:blipFill>
                    <a:blip r:embed="rId405"/>
                    <a:srcRect/>
                    <a:stretch>
                      <a:fillRect/>
                    </a:stretch>
                  </pic:blipFill>
                  <pic:spPr>
                    <a:xfrm>
                      <a:off x="0" y="0"/>
                      <a:ext cx="5153025" cy="952500"/>
                    </a:xfrm>
                    <a:prstGeom prst="rect">
                      <a:avLst/>
                    </a:prstGeom>
                    <a:ln/>
                  </pic:spPr>
                </pic:pic>
              </a:graphicData>
            </a:graphic>
          </wp:inline>
        </w:drawing>
      </w:r>
    </w:p>
    <w:p w14:paraId="1F64B653"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Change the name from </w:t>
      </w:r>
      <w:r w:rsidRPr="00323979">
        <w:rPr>
          <w:rFonts w:eastAsia="DFKai-SB"/>
          <w:shd w:val="clear" w:color="auto" w:fill="F7F7F9"/>
        </w:rPr>
        <w:t>myFunction</w:t>
      </w:r>
      <w:r w:rsidRPr="00323979">
        <w:rPr>
          <w:rFonts w:eastAsia="DFKai-SB"/>
          <w:shd w:val="clear" w:color="auto" w:fill="F6F6F6"/>
        </w:rPr>
        <w:t xml:space="preserve"> to </w:t>
      </w:r>
      <w:r w:rsidRPr="00323979">
        <w:rPr>
          <w:rFonts w:eastAsia="DFKai-SB"/>
          <w:shd w:val="clear" w:color="auto" w:fill="F7F7F9"/>
        </w:rPr>
        <w:t>setLedsColor</w:t>
      </w:r>
    </w:p>
    <w:p w14:paraId="75B34BD1"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Change the parameter from </w:t>
      </w:r>
      <w:r w:rsidRPr="00323979">
        <w:rPr>
          <w:rFonts w:eastAsia="DFKai-SB"/>
          <w:shd w:val="clear" w:color="auto" w:fill="F7F7F9"/>
        </w:rPr>
        <w:t>n</w:t>
      </w:r>
      <w:r w:rsidRPr="00323979">
        <w:rPr>
          <w:rFonts w:eastAsia="DFKai-SB"/>
          <w:shd w:val="clear" w:color="auto" w:fill="F6F6F6"/>
        </w:rPr>
        <w:t xml:space="preserve"> to "red" (note the quotation marks!)</w:t>
      </w:r>
    </w:p>
    <w:p w14:paraId="7A707D92"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Test your program, the "Red" button should turn all of your LEDs red</w:t>
      </w:r>
    </w:p>
    <w:p w14:paraId="488E3290"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建新一個新的事件處理器來回應</w:t>
      </w:r>
      <w:r w:rsidRPr="00323979">
        <w:rPr>
          <w:rFonts w:eastAsia="DFKai-SB"/>
          <w:shd w:val="clear" w:color="auto" w:fill="F6F6F6"/>
        </w:rPr>
        <w:t xml:space="preserve"> “button_red”</w:t>
      </w:r>
    </w:p>
    <w:p w14:paraId="1236A724"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在事件處理器中，加入一個</w:t>
      </w:r>
      <w:r w:rsidRPr="00323979">
        <w:rPr>
          <w:rFonts w:eastAsia="DFKai-SB"/>
          <w:shd w:val="clear" w:color="auto" w:fill="F6F6F6"/>
        </w:rPr>
        <w:t>”</w:t>
      </w:r>
      <w:r w:rsidRPr="00323979">
        <w:rPr>
          <w:rFonts w:eastAsia="DFKai-SB"/>
          <w:shd w:val="clear" w:color="auto" w:fill="F6F6F6"/>
        </w:rPr>
        <w:t>呼叫帶參數的函數</w:t>
      </w:r>
      <w:r w:rsidRPr="00323979">
        <w:rPr>
          <w:rFonts w:eastAsia="DFKai-SB"/>
          <w:shd w:val="clear" w:color="auto" w:fill="F6F6F6"/>
        </w:rPr>
        <w:t>”</w:t>
      </w:r>
      <w:r w:rsidRPr="00323979">
        <w:rPr>
          <w:rFonts w:eastAsia="DFKai-SB"/>
          <w:shd w:val="clear" w:color="auto" w:fill="F6F6F6"/>
        </w:rPr>
        <w:t>區塊，如圖</w:t>
      </w:r>
    </w:p>
    <w:p w14:paraId="55B6C7F9"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將函數名稱從</w:t>
      </w:r>
      <w:r w:rsidRPr="00323979">
        <w:rPr>
          <w:rFonts w:eastAsia="DFKai-SB"/>
          <w:shd w:val="clear" w:color="auto" w:fill="F6F6F6"/>
        </w:rPr>
        <w:t xml:space="preserve"> </w:t>
      </w:r>
      <w:r w:rsidRPr="00323979">
        <w:rPr>
          <w:rFonts w:eastAsia="DFKai-SB"/>
          <w:shd w:val="clear" w:color="auto" w:fill="F7F7F9"/>
        </w:rPr>
        <w:t>myFunction</w:t>
      </w:r>
      <w:r w:rsidRPr="00323979">
        <w:rPr>
          <w:rFonts w:eastAsia="DFKai-SB"/>
          <w:shd w:val="clear" w:color="auto" w:fill="F6F6F6"/>
        </w:rPr>
        <w:t xml:space="preserve"> </w:t>
      </w:r>
      <w:r w:rsidRPr="00323979">
        <w:rPr>
          <w:rFonts w:eastAsia="DFKai-SB"/>
          <w:shd w:val="clear" w:color="auto" w:fill="F6F6F6"/>
        </w:rPr>
        <w:t>改為</w:t>
      </w:r>
      <w:r w:rsidRPr="00323979">
        <w:rPr>
          <w:rFonts w:eastAsia="DFKai-SB"/>
          <w:shd w:val="clear" w:color="auto" w:fill="F6F6F6"/>
        </w:rPr>
        <w:t xml:space="preserve"> </w:t>
      </w:r>
      <w:r w:rsidRPr="00323979">
        <w:rPr>
          <w:rFonts w:eastAsia="DFKai-SB"/>
          <w:shd w:val="clear" w:color="auto" w:fill="F7F7F9"/>
        </w:rPr>
        <w:t>setLedsColor</w:t>
      </w:r>
    </w:p>
    <w:p w14:paraId="602288A0" w14:textId="77777777" w:rsidR="003166B8" w:rsidRPr="00323979" w:rsidRDefault="003166B8" w:rsidP="003166B8">
      <w:pPr>
        <w:numPr>
          <w:ilvl w:val="0"/>
          <w:numId w:val="247"/>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將參數從</w:t>
      </w:r>
      <w:r w:rsidRPr="00323979">
        <w:rPr>
          <w:rFonts w:eastAsia="DFKai-SB"/>
          <w:shd w:val="clear" w:color="auto" w:fill="F6F6F6"/>
        </w:rPr>
        <w:t xml:space="preserve"> </w:t>
      </w:r>
      <w:r w:rsidRPr="00323979">
        <w:rPr>
          <w:rFonts w:eastAsia="DFKai-SB"/>
          <w:shd w:val="clear" w:color="auto" w:fill="F7F7F9"/>
        </w:rPr>
        <w:t>n</w:t>
      </w:r>
      <w:r w:rsidRPr="00323979">
        <w:rPr>
          <w:rFonts w:eastAsia="DFKai-SB"/>
          <w:shd w:val="clear" w:color="auto" w:fill="F6F6F6"/>
        </w:rPr>
        <w:t xml:space="preserve"> </w:t>
      </w:r>
      <w:r w:rsidRPr="00323979">
        <w:rPr>
          <w:rFonts w:eastAsia="DFKai-SB"/>
          <w:shd w:val="clear" w:color="auto" w:fill="F6F6F6"/>
        </w:rPr>
        <w:t>改為</w:t>
      </w:r>
      <w:r w:rsidRPr="00323979">
        <w:rPr>
          <w:rFonts w:eastAsia="DFKai-SB"/>
          <w:shd w:val="clear" w:color="auto" w:fill="F6F6F6"/>
        </w:rPr>
        <w:t xml:space="preserve"> "red" (</w:t>
      </w:r>
      <w:r w:rsidRPr="00323979">
        <w:rPr>
          <w:rFonts w:eastAsia="DFKai-SB"/>
          <w:shd w:val="clear" w:color="auto" w:fill="F6F6F6"/>
        </w:rPr>
        <w:t>注意要加上雙引號</w:t>
      </w:r>
      <w:r w:rsidRPr="00323979">
        <w:rPr>
          <w:rFonts w:eastAsia="DFKai-SB"/>
          <w:shd w:val="clear" w:color="auto" w:fill="F6F6F6"/>
        </w:rPr>
        <w:t>!)</w:t>
      </w:r>
    </w:p>
    <w:p w14:paraId="27E054EB"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1" w:name="_fzhd3an96g2e" w:colFirst="0" w:colLast="0"/>
      <w:bookmarkEnd w:id="691"/>
      <w:r w:rsidRPr="00323979">
        <w:rPr>
          <w:rFonts w:eastAsia="DFKai-SB"/>
          <w:b/>
          <w:sz w:val="44"/>
          <w:szCs w:val="44"/>
        </w:rPr>
        <w:t>Finish the App</w:t>
      </w:r>
      <w:r w:rsidRPr="00323979">
        <w:rPr>
          <w:rFonts w:eastAsia="DFKai-SB"/>
          <w:b/>
          <w:sz w:val="44"/>
          <w:szCs w:val="44"/>
        </w:rPr>
        <w:t>完成程式</w:t>
      </w:r>
    </w:p>
    <w:p w14:paraId="64267956"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If your red button worked, the only thing left is to call your new function when all of the remaining buttons is pressed.</w:t>
      </w:r>
    </w:p>
    <w:p w14:paraId="3309BA66"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如果你的紅色按鈕可以正常動作，接下來就可以讓每種顏色的按鈕都去呼叫剛才寫好的新函數了。</w:t>
      </w:r>
    </w:p>
    <w:p w14:paraId="1740B2F3"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2" w:name="_dg2noc4jt4qo" w:colFirst="0" w:colLast="0"/>
      <w:bookmarkEnd w:id="692"/>
      <w:r w:rsidRPr="00323979">
        <w:rPr>
          <w:rFonts w:eastAsia="DFKai-SB"/>
          <w:b/>
          <w:sz w:val="44"/>
          <w:szCs w:val="44"/>
        </w:rPr>
        <w:lastRenderedPageBreak/>
        <w:t>Do This</w:t>
      </w:r>
      <w:r w:rsidRPr="00323979">
        <w:rPr>
          <w:rFonts w:eastAsia="DFKai-SB"/>
          <w:b/>
          <w:sz w:val="44"/>
          <w:szCs w:val="44"/>
        </w:rPr>
        <w:t>請這樣做</w:t>
      </w:r>
    </w:p>
    <w:p w14:paraId="281DCA3A"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For each of the remaining buttons (green, blue, and white):</w:t>
      </w:r>
    </w:p>
    <w:p w14:paraId="19E3E485"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對剩下的三個按鈕</w:t>
      </w:r>
      <w:r w:rsidRPr="00323979">
        <w:rPr>
          <w:rFonts w:eastAsia="DFKai-SB"/>
          <w:shd w:val="clear" w:color="auto" w:fill="F6F6F6"/>
        </w:rPr>
        <w:t>(</w:t>
      </w:r>
      <w:r w:rsidRPr="00323979">
        <w:rPr>
          <w:rFonts w:eastAsia="DFKai-SB"/>
          <w:shd w:val="clear" w:color="auto" w:fill="F6F6F6"/>
        </w:rPr>
        <w:t>綠，藍，白</w:t>
      </w:r>
      <w:r w:rsidRPr="00323979">
        <w:rPr>
          <w:rFonts w:eastAsia="DFKai-SB"/>
          <w:shd w:val="clear" w:color="auto" w:fill="F6F6F6"/>
        </w:rPr>
        <w:t>)</w:t>
      </w:r>
      <w:r w:rsidRPr="00323979">
        <w:rPr>
          <w:rFonts w:eastAsia="DFKai-SB"/>
          <w:shd w:val="clear" w:color="auto" w:fill="F6F6F6"/>
        </w:rPr>
        <w:t>：</w:t>
      </w:r>
    </w:p>
    <w:p w14:paraId="56C286CD" w14:textId="77777777" w:rsidR="003166B8" w:rsidRPr="00323979" w:rsidRDefault="003166B8" w:rsidP="003166B8">
      <w:pPr>
        <w:numPr>
          <w:ilvl w:val="0"/>
          <w:numId w:val="24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Create a new event handler</w:t>
      </w:r>
    </w:p>
    <w:p w14:paraId="7FBA410F" w14:textId="77777777" w:rsidR="003166B8" w:rsidRPr="00323979" w:rsidRDefault="003166B8" w:rsidP="003166B8">
      <w:pPr>
        <w:numPr>
          <w:ilvl w:val="0"/>
          <w:numId w:val="24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 xml:space="preserve">Call your </w:t>
      </w:r>
      <w:r w:rsidRPr="00323979">
        <w:rPr>
          <w:rFonts w:eastAsia="DFKai-SB"/>
          <w:shd w:val="clear" w:color="auto" w:fill="F7F7F9"/>
        </w:rPr>
        <w:t>setLedsColor</w:t>
      </w:r>
      <w:r w:rsidRPr="00323979">
        <w:rPr>
          <w:rFonts w:eastAsia="DFKai-SB"/>
          <w:shd w:val="clear" w:color="auto" w:fill="F6F6F6"/>
        </w:rPr>
        <w:t xml:space="preserve"> function with the appropriate color ("green", "blue", or "white")</w:t>
      </w:r>
    </w:p>
    <w:p w14:paraId="275ECD71" w14:textId="77777777" w:rsidR="003166B8" w:rsidRPr="00323979" w:rsidRDefault="003166B8" w:rsidP="003166B8">
      <w:pPr>
        <w:numPr>
          <w:ilvl w:val="0"/>
          <w:numId w:val="24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Test your program to make sure all of the buttons work</w:t>
      </w:r>
    </w:p>
    <w:p w14:paraId="7AFC3E97" w14:textId="77777777" w:rsidR="003166B8" w:rsidRPr="00323979" w:rsidRDefault="003166B8" w:rsidP="003166B8">
      <w:pPr>
        <w:numPr>
          <w:ilvl w:val="0"/>
          <w:numId w:val="244"/>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建立新的事件處理器</w:t>
      </w:r>
    </w:p>
    <w:p w14:paraId="39FA1F31" w14:textId="77777777" w:rsidR="003166B8" w:rsidRPr="00323979" w:rsidRDefault="003166B8" w:rsidP="003166B8">
      <w:pPr>
        <w:numPr>
          <w:ilvl w:val="0"/>
          <w:numId w:val="244"/>
        </w:numPr>
        <w:pBdr>
          <w:top w:val="single" w:sz="6" w:space="0" w:color="C5C5C5"/>
          <w:left w:val="single" w:sz="6" w:space="0" w:color="C5C5C5"/>
          <w:bottom w:val="none" w:sz="0" w:space="0" w:color="C5C5C5"/>
          <w:right w:val="single" w:sz="6" w:space="0" w:color="C5C5C5"/>
        </w:pBdr>
        <w:spacing w:after="160" w:line="312" w:lineRule="auto"/>
        <w:rPr>
          <w:rFonts w:eastAsia="DFKai-SB"/>
          <w:shd w:val="clear" w:color="auto" w:fill="F6F6F6"/>
        </w:rPr>
      </w:pPr>
      <w:r w:rsidRPr="00323979">
        <w:rPr>
          <w:rFonts w:eastAsia="DFKai-SB"/>
          <w:shd w:val="clear" w:color="auto" w:fill="F6F6F6"/>
        </w:rPr>
        <w:t>呼叫你的</w:t>
      </w:r>
      <w:r w:rsidRPr="00323979">
        <w:rPr>
          <w:rFonts w:eastAsia="DFKai-SB"/>
          <w:shd w:val="clear" w:color="auto" w:fill="F7F7F9"/>
        </w:rPr>
        <w:t>setLedsColor</w:t>
      </w:r>
      <w:r w:rsidRPr="00323979">
        <w:rPr>
          <w:rFonts w:eastAsia="DFKai-SB"/>
          <w:shd w:val="clear" w:color="auto" w:fill="F6F6F6"/>
        </w:rPr>
        <w:t xml:space="preserve"> </w:t>
      </w:r>
      <w:r w:rsidRPr="00323979">
        <w:rPr>
          <w:rFonts w:eastAsia="DFKai-SB"/>
          <w:shd w:val="clear" w:color="auto" w:fill="F6F6F6"/>
        </w:rPr>
        <w:t>函數，並傳入適當的參數</w:t>
      </w:r>
      <w:r w:rsidRPr="00323979">
        <w:rPr>
          <w:rFonts w:eastAsia="DFKai-SB"/>
          <w:shd w:val="clear" w:color="auto" w:fill="F6F6F6"/>
        </w:rPr>
        <w:t>(“green”, “blue”</w:t>
      </w:r>
      <w:r w:rsidRPr="00323979">
        <w:rPr>
          <w:rFonts w:eastAsia="DFKai-SB"/>
          <w:shd w:val="clear" w:color="auto" w:fill="F6F6F6"/>
        </w:rPr>
        <w:t>，或是</w:t>
      </w:r>
      <w:r w:rsidRPr="00323979">
        <w:rPr>
          <w:rFonts w:eastAsia="DFKai-SB"/>
          <w:shd w:val="clear" w:color="auto" w:fill="F6F6F6"/>
        </w:rPr>
        <w:t>”white”)</w:t>
      </w:r>
    </w:p>
    <w:p w14:paraId="4B8B69DA"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When you've got all of your buttons working properly, click "Submit" to turn your program in.</w:t>
      </w:r>
    </w:p>
    <w:p w14:paraId="3E689BE0" w14:textId="77777777" w:rsidR="003166B8" w:rsidRPr="00323979" w:rsidRDefault="003166B8" w:rsidP="003166B8">
      <w:pPr>
        <w:pBdr>
          <w:top w:val="single" w:sz="6" w:space="0" w:color="C5C5C5"/>
          <w:left w:val="single" w:sz="6" w:space="0" w:color="C5C5C5"/>
          <w:bottom w:val="none" w:sz="0" w:space="0" w:color="C5C5C5"/>
          <w:right w:val="single" w:sz="6" w:space="0" w:color="C5C5C5"/>
        </w:pBdr>
        <w:shd w:val="clear" w:color="auto" w:fill="F5FCFF"/>
        <w:spacing w:after="160" w:line="312" w:lineRule="auto"/>
        <w:rPr>
          <w:rFonts w:eastAsia="DFKai-SB"/>
          <w:shd w:val="clear" w:color="auto" w:fill="F6F6F6"/>
        </w:rPr>
      </w:pPr>
      <w:r w:rsidRPr="00323979">
        <w:rPr>
          <w:rFonts w:eastAsia="DFKai-SB"/>
          <w:shd w:val="clear" w:color="auto" w:fill="F6F6F6"/>
        </w:rPr>
        <w:t>當你的每個按鈕都能正常工作之後，按下</w:t>
      </w:r>
      <w:r w:rsidRPr="00323979">
        <w:rPr>
          <w:rFonts w:eastAsia="DFKai-SB"/>
          <w:shd w:val="clear" w:color="auto" w:fill="F6F6F6"/>
        </w:rPr>
        <w:t>”Submit”</w:t>
      </w:r>
      <w:r w:rsidRPr="00323979">
        <w:rPr>
          <w:rFonts w:eastAsia="DFKai-SB"/>
          <w:shd w:val="clear" w:color="auto" w:fill="F6F6F6"/>
        </w:rPr>
        <w:t>鍵提交你的程式。</w:t>
      </w:r>
    </w:p>
    <w:p w14:paraId="4E30A562"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3" w:name="_77vqq777wsxe" w:colFirst="0" w:colLast="0"/>
      <w:bookmarkEnd w:id="693"/>
      <w:r w:rsidRPr="00323979">
        <w:rPr>
          <w:rFonts w:eastAsia="DFKai-SB"/>
          <w:b/>
          <w:sz w:val="44"/>
          <w:szCs w:val="44"/>
        </w:rPr>
        <w:t xml:space="preserve">Challenge: Add More Buttons </w:t>
      </w:r>
      <w:r w:rsidRPr="00323979">
        <w:rPr>
          <w:rFonts w:eastAsia="DFKai-SB"/>
          <w:b/>
          <w:sz w:val="44"/>
          <w:szCs w:val="44"/>
        </w:rPr>
        <w:t>挑戰：加入更多按鈕</w:t>
      </w:r>
    </w:p>
    <w:p w14:paraId="3B45859B"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Extend the program by adding more buttons that change the board to different colors.</w:t>
      </w:r>
    </w:p>
    <w:p w14:paraId="75235F73"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改寫你的程式，加入更多可以用來把板子切換到不同顏色的按鈕</w:t>
      </w:r>
    </w:p>
    <w:p w14:paraId="6911BE4E"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4" w:name="_ngj10nawkzp2" w:colFirst="0" w:colLast="0"/>
      <w:bookmarkEnd w:id="694"/>
      <w:r w:rsidRPr="00323979">
        <w:rPr>
          <w:rFonts w:eastAsia="DFKai-SB"/>
          <w:b/>
          <w:sz w:val="44"/>
          <w:szCs w:val="44"/>
        </w:rPr>
        <w:t xml:space="preserve">Do This </w:t>
      </w:r>
      <w:r w:rsidRPr="00323979">
        <w:rPr>
          <w:rFonts w:eastAsia="DFKai-SB"/>
          <w:b/>
          <w:sz w:val="44"/>
          <w:szCs w:val="44"/>
        </w:rPr>
        <w:t>請這樣做</w:t>
      </w:r>
    </w:p>
    <w:p w14:paraId="68BE962B"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Add your new buttons in Design Mode and create event handlers to respond to your buttons and change the LED colors.</w:t>
      </w:r>
    </w:p>
    <w:p w14:paraId="7293D5AC"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在</w:t>
      </w:r>
      <w:r w:rsidRPr="00323979">
        <w:rPr>
          <w:rFonts w:eastAsia="DFKai-SB"/>
          <w:shd w:val="clear" w:color="auto" w:fill="F6F6F6"/>
        </w:rPr>
        <w:t xml:space="preserve"> Design Mode </w:t>
      </w:r>
      <w:r w:rsidRPr="00323979">
        <w:rPr>
          <w:rFonts w:eastAsia="DFKai-SB"/>
          <w:shd w:val="clear" w:color="auto" w:fill="F6F6F6"/>
        </w:rPr>
        <w:t>下加入新的按鈕，並且建立事件處理器來回應按鈕事件，在其中改變</w:t>
      </w:r>
      <w:r w:rsidRPr="00323979">
        <w:rPr>
          <w:rFonts w:eastAsia="DFKai-SB"/>
          <w:shd w:val="clear" w:color="auto" w:fill="F6F6F6"/>
        </w:rPr>
        <w:t>LED</w:t>
      </w:r>
      <w:r w:rsidRPr="00323979">
        <w:rPr>
          <w:rFonts w:eastAsia="DFKai-SB"/>
          <w:shd w:val="clear" w:color="auto" w:fill="F6F6F6"/>
        </w:rPr>
        <w:t>的顏色。</w:t>
      </w:r>
    </w:p>
    <w:p w14:paraId="2C791076"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"https://curriculum.code.org/csd-18/unit6/12/#level-expando-12-16" </w:instrText>
      </w:r>
      <w:r w:rsidRPr="00323979">
        <w:rPr>
          <w:rFonts w:eastAsia="DFKai-SB"/>
        </w:rPr>
        <w:fldChar w:fldCharType="separate"/>
      </w:r>
    </w:p>
    <w:p w14:paraId="3B7944C7" w14:textId="77777777" w:rsidR="003166B8" w:rsidRPr="00323979" w:rsidRDefault="003166B8" w:rsidP="003166B8">
      <w:pPr>
        <w:numPr>
          <w:ilvl w:val="0"/>
          <w:numId w:val="239"/>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r w:rsidRPr="00323979">
        <w:rPr>
          <w:rFonts w:eastAsia="DFKai-SB"/>
        </w:rPr>
        <w:lastRenderedPageBreak/>
        <w:fldChar w:fldCharType="end"/>
      </w:r>
      <w:hyperlink r:id="rId406" w:anchor="level-expando-12-17">
        <w:r w:rsidRPr="00323979">
          <w:rPr>
            <w:rFonts w:eastAsia="DFKai-SB"/>
            <w:sz w:val="19"/>
            <w:szCs w:val="19"/>
            <w:shd w:val="clear" w:color="auto" w:fill="F6F6F6"/>
          </w:rPr>
          <w:t xml:space="preserve"> Extra</w:t>
        </w:r>
      </w:hyperlink>
    </w:p>
    <w:p w14:paraId="36504BD4" w14:textId="77777777" w:rsidR="003166B8" w:rsidRPr="00323979" w:rsidRDefault="003166B8" w:rsidP="003166B8">
      <w:pPr>
        <w:pStyle w:val="Heading3"/>
        <w:keepNext w:val="0"/>
        <w:keepLines w:val="0"/>
        <w:numPr>
          <w:ilvl w:val="1"/>
          <w:numId w:val="239"/>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ind w:right="40"/>
        <w:rPr>
          <w:rFonts w:eastAsia="DFKai-SB"/>
          <w:color w:val="auto"/>
          <w:sz w:val="19"/>
          <w:szCs w:val="19"/>
          <w:shd w:val="clear" w:color="auto" w:fill="F6F6F6"/>
        </w:rPr>
      </w:pPr>
      <w:bookmarkStart w:id="695" w:name="_4a7xurjayp6c" w:colFirst="0" w:colLast="0"/>
      <w:bookmarkEnd w:id="695"/>
      <w:r w:rsidRPr="00323979">
        <w:rPr>
          <w:rFonts w:eastAsia="DFKai-SB"/>
          <w:color w:val="auto"/>
          <w:sz w:val="31"/>
          <w:szCs w:val="31"/>
          <w:shd w:val="clear" w:color="auto" w:fill="F6F6F6"/>
        </w:rPr>
        <w:t>Student Instructions</w:t>
      </w:r>
    </w:p>
    <w:p w14:paraId="4179CD12"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6" w:name="_7qkx3v7sypg1" w:colFirst="0" w:colLast="0"/>
      <w:bookmarkEnd w:id="696"/>
      <w:r w:rsidRPr="00323979">
        <w:rPr>
          <w:rFonts w:eastAsia="DFKai-SB"/>
          <w:b/>
          <w:sz w:val="44"/>
          <w:szCs w:val="44"/>
        </w:rPr>
        <w:t>Challenge: Color Patterns</w:t>
      </w:r>
      <w:r w:rsidRPr="00323979">
        <w:rPr>
          <w:rFonts w:eastAsia="DFKai-SB"/>
          <w:b/>
          <w:sz w:val="44"/>
          <w:szCs w:val="44"/>
        </w:rPr>
        <w:t>挑戰：彩色圖樣</w:t>
      </w:r>
    </w:p>
    <w:p w14:paraId="78BD0932"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Extend the program by adding more buttons that create different patterns of light.</w:t>
      </w:r>
    </w:p>
    <w:p w14:paraId="0716C551"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修改你的程式，加入更多按鈕，可以將燈光設定成不同的圖樣。</w:t>
      </w:r>
    </w:p>
    <w:p w14:paraId="0F9C7B89"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7" w:name="_f3igzg3mtbn" w:colFirst="0" w:colLast="0"/>
      <w:bookmarkEnd w:id="697"/>
      <w:r w:rsidRPr="00323979">
        <w:rPr>
          <w:rFonts w:eastAsia="DFKai-SB"/>
          <w:b/>
          <w:sz w:val="44"/>
          <w:szCs w:val="44"/>
        </w:rPr>
        <w:t>Do This</w:t>
      </w:r>
      <w:r w:rsidRPr="00323979">
        <w:rPr>
          <w:rFonts w:eastAsia="DFKai-SB"/>
          <w:b/>
          <w:sz w:val="44"/>
          <w:szCs w:val="44"/>
        </w:rPr>
        <w:t>請這樣做</w:t>
      </w:r>
    </w:p>
    <w:p w14:paraId="013BF8B6"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Add your new buttons in Design Mode and create event handlers to respond to your buttons and change the LED colors.</w:t>
      </w:r>
    </w:p>
    <w:p w14:paraId="74C10B99"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Hint: As you design your patterns, consider whether a function with parameters could help simplify your program.</w:t>
      </w:r>
    </w:p>
    <w:p w14:paraId="2CE6D03D"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在</w:t>
      </w:r>
      <w:r w:rsidRPr="00323979">
        <w:rPr>
          <w:rFonts w:eastAsia="DFKai-SB"/>
          <w:shd w:val="clear" w:color="auto" w:fill="F6F6F6"/>
        </w:rPr>
        <w:t xml:space="preserve"> Design Mode </w:t>
      </w:r>
      <w:r w:rsidRPr="00323979">
        <w:rPr>
          <w:rFonts w:eastAsia="DFKai-SB"/>
          <w:shd w:val="clear" w:color="auto" w:fill="F6F6F6"/>
        </w:rPr>
        <w:t>下加入新的按鈕，並且建立事件處理器來回應按鈕事件，在其中改變</w:t>
      </w:r>
      <w:r w:rsidRPr="00323979">
        <w:rPr>
          <w:rFonts w:eastAsia="DFKai-SB"/>
          <w:shd w:val="clear" w:color="auto" w:fill="F6F6F6"/>
        </w:rPr>
        <w:t>LED</w:t>
      </w:r>
      <w:r w:rsidRPr="00323979">
        <w:rPr>
          <w:rFonts w:eastAsia="DFKai-SB"/>
          <w:shd w:val="clear" w:color="auto" w:fill="F6F6F6"/>
        </w:rPr>
        <w:t>的顏色。</w:t>
      </w:r>
    </w:p>
    <w:p w14:paraId="2DCF8981"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rPr>
          <w:rFonts w:eastAsia="DFKai-SB"/>
          <w:shd w:val="clear" w:color="auto" w:fill="F6F6F6"/>
        </w:rPr>
      </w:pPr>
      <w:r w:rsidRPr="00323979">
        <w:rPr>
          <w:rFonts w:eastAsia="DFKai-SB"/>
          <w:shd w:val="clear" w:color="auto" w:fill="F6F6F6"/>
        </w:rPr>
        <w:t>小提示：在設計圖樣的時候可以考慮看看。使用帶有參數的函數能不能幫忙簡化你的程式？</w:t>
      </w:r>
    </w:p>
    <w:p w14:paraId="0DDAEF6F"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"https://curriculum.code.org/csd-18/unit6/12/#level-expando-12-17" </w:instrText>
      </w:r>
      <w:r w:rsidRPr="00323979">
        <w:rPr>
          <w:rFonts w:eastAsia="DFKai-SB"/>
        </w:rPr>
        <w:fldChar w:fldCharType="separate"/>
      </w:r>
    </w:p>
    <w:p w14:paraId="23203970" w14:textId="77777777" w:rsidR="003166B8" w:rsidRPr="00323979" w:rsidRDefault="003166B8" w:rsidP="003166B8">
      <w:pPr>
        <w:numPr>
          <w:ilvl w:val="0"/>
          <w:numId w:val="239"/>
        </w:numPr>
        <w:pBdr>
          <w:top w:val="single" w:sz="6" w:space="0" w:color="C5C5C5"/>
          <w:left w:val="single" w:sz="6" w:space="0" w:color="C5C5C5"/>
          <w:bottom w:val="none" w:sz="0" w:space="0" w:color="C5C5C5"/>
          <w:right w:val="single" w:sz="6" w:space="0" w:color="C5C5C5"/>
        </w:pBdr>
        <w:spacing w:line="312" w:lineRule="auto"/>
        <w:ind w:right="40"/>
        <w:rPr>
          <w:rFonts w:eastAsia="DFKai-SB"/>
          <w:sz w:val="19"/>
          <w:szCs w:val="19"/>
          <w:shd w:val="clear" w:color="auto" w:fill="F6F6F6"/>
        </w:rPr>
      </w:pPr>
      <w:r w:rsidRPr="00323979">
        <w:rPr>
          <w:rFonts w:eastAsia="DFKai-SB"/>
        </w:rPr>
        <w:fldChar w:fldCharType="end"/>
      </w:r>
      <w:hyperlink r:id="rId407" w:anchor="level-expando-12-18">
        <w:r w:rsidRPr="00323979">
          <w:rPr>
            <w:rFonts w:eastAsia="DFKai-SB"/>
            <w:sz w:val="19"/>
            <w:szCs w:val="19"/>
            <w:shd w:val="clear" w:color="auto" w:fill="F6F6F6"/>
          </w:rPr>
          <w:t xml:space="preserve"> Extra</w:t>
        </w:r>
      </w:hyperlink>
    </w:p>
    <w:p w14:paraId="26483570" w14:textId="77777777" w:rsidR="003166B8" w:rsidRPr="00323979" w:rsidRDefault="003166B8" w:rsidP="003166B8">
      <w:pPr>
        <w:pStyle w:val="Heading3"/>
        <w:keepNext w:val="0"/>
        <w:keepLines w:val="0"/>
        <w:numPr>
          <w:ilvl w:val="1"/>
          <w:numId w:val="239"/>
        </w:numPr>
        <w:pBdr>
          <w:top w:val="single" w:sz="6" w:space="0" w:color="C5C5C5"/>
          <w:left w:val="single" w:sz="6" w:space="0" w:color="C5C5C5"/>
          <w:bottom w:val="none" w:sz="0" w:space="0" w:color="C5C5C5"/>
          <w:right w:val="single" w:sz="6" w:space="0" w:color="C5C5C5"/>
        </w:pBdr>
        <w:shd w:val="clear" w:color="auto" w:fill="F5FCFF"/>
        <w:spacing w:before="0" w:after="0" w:line="240" w:lineRule="auto"/>
        <w:ind w:right="40"/>
        <w:rPr>
          <w:rFonts w:eastAsia="DFKai-SB"/>
          <w:color w:val="auto"/>
          <w:sz w:val="19"/>
          <w:szCs w:val="19"/>
          <w:shd w:val="clear" w:color="auto" w:fill="F6F6F6"/>
        </w:rPr>
      </w:pPr>
      <w:bookmarkStart w:id="698" w:name="_d1eb3f9352f0" w:colFirst="0" w:colLast="0"/>
      <w:bookmarkEnd w:id="698"/>
      <w:r w:rsidRPr="00323979">
        <w:rPr>
          <w:rFonts w:eastAsia="DFKai-SB"/>
          <w:color w:val="auto"/>
          <w:sz w:val="31"/>
          <w:szCs w:val="31"/>
          <w:shd w:val="clear" w:color="auto" w:fill="F6F6F6"/>
        </w:rPr>
        <w:t>Student Instructions</w:t>
      </w:r>
    </w:p>
    <w:p w14:paraId="3B36C28F"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699" w:name="_676d2myxnr3j" w:colFirst="0" w:colLast="0"/>
      <w:bookmarkEnd w:id="699"/>
      <w:r w:rsidRPr="00323979">
        <w:rPr>
          <w:rFonts w:eastAsia="DFKai-SB"/>
          <w:b/>
          <w:sz w:val="44"/>
          <w:szCs w:val="44"/>
        </w:rPr>
        <w:t>Challenge: Music</w:t>
      </w:r>
      <w:r w:rsidRPr="00323979">
        <w:rPr>
          <w:rFonts w:eastAsia="DFKai-SB"/>
          <w:b/>
          <w:sz w:val="44"/>
          <w:szCs w:val="44"/>
        </w:rPr>
        <w:t>挑戰：音樂</w:t>
      </w:r>
    </w:p>
    <w:p w14:paraId="3ED2BC9E"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Use what you learned in the Making Music lesson to make the board play music when the lights change.</w:t>
      </w:r>
    </w:p>
    <w:p w14:paraId="359ADCFB"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lastRenderedPageBreak/>
        <w:t>運用你在製作音樂那門課中學到的知識，讓你的板子在燈光變換時同時播放音樂。</w:t>
      </w:r>
    </w:p>
    <w:p w14:paraId="111C4C06"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700" w:name="_50ooitxe0umq" w:colFirst="0" w:colLast="0"/>
      <w:bookmarkEnd w:id="700"/>
      <w:r w:rsidRPr="00323979">
        <w:rPr>
          <w:rFonts w:eastAsia="DFKai-SB"/>
          <w:b/>
          <w:sz w:val="44"/>
          <w:szCs w:val="44"/>
        </w:rPr>
        <w:t>Do This</w:t>
      </w:r>
      <w:r w:rsidRPr="00323979">
        <w:rPr>
          <w:rFonts w:eastAsia="DFKai-SB"/>
          <w:b/>
          <w:sz w:val="44"/>
          <w:szCs w:val="44"/>
        </w:rPr>
        <w:t>請這樣做</w:t>
      </w:r>
    </w:p>
    <w:p w14:paraId="059D368F"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Create some arrays of notes for different songs and add code to your event handlers to play your music.</w:t>
      </w:r>
    </w:p>
    <w:p w14:paraId="7B42BE26"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hd w:val="clear" w:color="auto" w:fill="F5FCFF"/>
        <w:spacing w:line="312" w:lineRule="auto"/>
        <w:rPr>
          <w:rFonts w:eastAsia="DFKai-SB"/>
          <w:shd w:val="clear" w:color="auto" w:fill="F6F6F6"/>
        </w:rPr>
      </w:pPr>
      <w:r w:rsidRPr="00323979">
        <w:rPr>
          <w:rFonts w:eastAsia="DFKai-SB"/>
          <w:shd w:val="clear" w:color="auto" w:fill="F6F6F6"/>
        </w:rPr>
        <w:t>建立一些音符組成的陣列代表不同的歌曲，並在你的事件處理器中加入播放音樂用的程式碼。</w:t>
      </w:r>
    </w:p>
    <w:p w14:paraId="4A85AC78" w14:textId="77777777" w:rsidR="003166B8" w:rsidRPr="00323979" w:rsidRDefault="003166B8" w:rsidP="003166B8">
      <w:pPr>
        <w:numPr>
          <w:ilvl w:val="1"/>
          <w:numId w:val="239"/>
        </w:numPr>
        <w:pBdr>
          <w:top w:val="single" w:sz="6" w:space="0" w:color="C5C5C5"/>
          <w:left w:val="single" w:sz="6" w:space="0" w:color="C5C5C5"/>
          <w:bottom w:val="none" w:sz="0" w:space="0" w:color="C5C5C5"/>
          <w:right w:val="single" w:sz="6" w:space="0" w:color="C5C5C5"/>
        </w:pBdr>
        <w:spacing w:line="312" w:lineRule="auto"/>
        <w:ind w:right="40"/>
        <w:rPr>
          <w:rFonts w:eastAsia="DFKai-SB"/>
        </w:rPr>
      </w:pPr>
      <w:r w:rsidRPr="00323979">
        <w:rPr>
          <w:rFonts w:eastAsia="DFKai-SB"/>
        </w:rPr>
        <w:fldChar w:fldCharType="begin"/>
      </w:r>
      <w:r w:rsidRPr="00323979">
        <w:rPr>
          <w:rFonts w:eastAsia="DFKai-SB"/>
        </w:rPr>
        <w:instrText xml:space="preserve"> HYPERLINK "https://curriculum.code.org/csd-18/unit6/12/#level-expando-12-18" </w:instrText>
      </w:r>
      <w:r w:rsidRPr="00323979">
        <w:rPr>
          <w:rFonts w:eastAsia="DFKai-SB"/>
        </w:rPr>
        <w:fldChar w:fldCharType="separate"/>
      </w:r>
    </w:p>
    <w:p w14:paraId="05364A65" w14:textId="77777777" w:rsidR="003166B8" w:rsidRPr="00323979" w:rsidRDefault="003166B8" w:rsidP="003166B8">
      <w:pPr>
        <w:numPr>
          <w:ilvl w:val="0"/>
          <w:numId w:val="239"/>
        </w:numPr>
        <w:pBdr>
          <w:top w:val="single" w:sz="6" w:space="12" w:color="C5C5C5"/>
          <w:left w:val="single" w:sz="6" w:space="0" w:color="C5C5C5"/>
          <w:bottom w:val="none" w:sz="0" w:space="0" w:color="C5C5C5"/>
          <w:right w:val="single" w:sz="6" w:space="0" w:color="C5C5C5"/>
        </w:pBdr>
        <w:spacing w:after="460" w:line="312" w:lineRule="auto"/>
        <w:ind w:right="40"/>
        <w:rPr>
          <w:rFonts w:eastAsia="DFKai-SB"/>
        </w:rPr>
      </w:pPr>
      <w:r w:rsidRPr="00323979">
        <w:rPr>
          <w:rFonts w:eastAsia="DFKai-SB"/>
        </w:rPr>
        <w:fldChar w:fldCharType="end"/>
      </w:r>
      <w:r w:rsidRPr="00323979">
        <w:rPr>
          <w:rFonts w:eastAsia="DFKai-SB"/>
          <w:b/>
        </w:rPr>
        <w:t>(click tabs to see student view)</w:t>
      </w:r>
    </w:p>
    <w:p w14:paraId="0ED0AD28"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701" w:name="_js1j15e5135o" w:colFirst="0" w:colLast="0"/>
      <w:bookmarkEnd w:id="701"/>
      <w:r w:rsidRPr="00323979">
        <w:rPr>
          <w:rFonts w:eastAsia="DFKai-SB"/>
          <w:b/>
          <w:sz w:val="44"/>
          <w:szCs w:val="44"/>
        </w:rPr>
        <w:t>Wrap Up</w:t>
      </w:r>
      <w:r w:rsidRPr="00323979">
        <w:rPr>
          <w:rFonts w:eastAsia="DFKai-SB"/>
          <w:b/>
          <w:sz w:val="44"/>
          <w:szCs w:val="44"/>
        </w:rPr>
        <w:t>總結</w:t>
      </w:r>
    </w:p>
    <w:p w14:paraId="768F8E4D" w14:textId="77777777" w:rsidR="003166B8" w:rsidRPr="00323979" w:rsidRDefault="003166B8" w:rsidP="003166B8">
      <w:pPr>
        <w:pStyle w:val="Heading3"/>
        <w:keepNext w:val="0"/>
        <w:keepLines w:val="0"/>
        <w:spacing w:before="720" w:after="600" w:line="240" w:lineRule="auto"/>
        <w:rPr>
          <w:rFonts w:eastAsia="DFKai-SB"/>
          <w:color w:val="auto"/>
          <w:sz w:val="31"/>
          <w:szCs w:val="31"/>
        </w:rPr>
      </w:pPr>
      <w:bookmarkStart w:id="702" w:name="_6uqwb3afnf2z" w:colFirst="0" w:colLast="0"/>
      <w:bookmarkEnd w:id="702"/>
      <w:r w:rsidRPr="00323979">
        <w:rPr>
          <w:rFonts w:eastAsia="DFKai-SB"/>
          <w:color w:val="auto"/>
          <w:sz w:val="31"/>
          <w:szCs w:val="31"/>
        </w:rPr>
        <w:t>Journal</w:t>
      </w:r>
    </w:p>
    <w:p w14:paraId="7C5317B4" w14:textId="77777777" w:rsidR="003166B8" w:rsidRPr="00323979" w:rsidRDefault="003166B8" w:rsidP="003166B8">
      <w:pPr>
        <w:spacing w:before="460" w:after="620"/>
        <w:rPr>
          <w:rFonts w:eastAsia="DFKai-SB"/>
        </w:rPr>
      </w:pPr>
      <w:r w:rsidRPr="00323979">
        <w:rPr>
          <w:rFonts w:eastAsia="DFKai-SB"/>
        </w:rPr>
        <w:t xml:space="preserve">Prompt: Have students reflect on their development of the </w:t>
      </w:r>
      <w:hyperlink r:id="rId408" w:anchor="heading=h.5u3d4jfozbgc">
        <w:r w:rsidRPr="00323979">
          <w:rPr>
            <w:rFonts w:eastAsia="DFKai-SB"/>
          </w:rPr>
          <w:t>five practices of CS Discoveries</w:t>
        </w:r>
      </w:hyperlink>
      <w:r w:rsidRPr="00323979">
        <w:rPr>
          <w:rFonts w:eastAsia="DFKai-SB"/>
        </w:rPr>
        <w:t xml:space="preserve"> (Problem Solving, Persistence, Creativity, Collaboration, Communication). Choose one of the following prompts as you deem appropriate.</w:t>
      </w:r>
    </w:p>
    <w:p w14:paraId="1AC15EC9" w14:textId="77777777" w:rsidR="003166B8" w:rsidRPr="00323979" w:rsidRDefault="003166B8" w:rsidP="003166B8">
      <w:pPr>
        <w:spacing w:before="460" w:after="620"/>
        <w:rPr>
          <w:rFonts w:eastAsia="DFKai-SB"/>
        </w:rPr>
      </w:pPr>
      <w:r w:rsidRPr="00323979">
        <w:rPr>
          <w:rFonts w:eastAsia="DFKai-SB"/>
        </w:rPr>
        <w:t>提醒：讓學生們重新回顧他們在</w:t>
      </w:r>
      <w:hyperlink r:id="rId409" w:anchor="heading=h.5u3d4jfozbgc">
        <w:r w:rsidRPr="00323979">
          <w:rPr>
            <w:rFonts w:eastAsia="DFKai-SB"/>
          </w:rPr>
          <w:t>five practices of CS Discoveries</w:t>
        </w:r>
      </w:hyperlink>
      <w:r w:rsidRPr="00323979">
        <w:rPr>
          <w:rFonts w:eastAsia="DFKai-SB"/>
        </w:rPr>
        <w:t xml:space="preserve"> (Problem Solving, Persistence, Creativity, Collaboration, Communication)</w:t>
      </w:r>
      <w:r w:rsidRPr="00323979">
        <w:rPr>
          <w:rFonts w:eastAsia="DFKai-SB"/>
        </w:rPr>
        <w:t>上的成長。可以從以下的臺詞中挑一個你覺得適當的來使用：</w:t>
      </w:r>
    </w:p>
    <w:p w14:paraId="075E0B62" w14:textId="77777777" w:rsidR="003166B8" w:rsidRPr="00323979" w:rsidRDefault="003166B8" w:rsidP="003166B8">
      <w:pPr>
        <w:numPr>
          <w:ilvl w:val="0"/>
          <w:numId w:val="249"/>
        </w:numPr>
        <w:spacing w:before="460"/>
        <w:rPr>
          <w:rFonts w:eastAsia="DFKai-SB"/>
        </w:rPr>
      </w:pPr>
      <w:r w:rsidRPr="00323979">
        <w:rPr>
          <w:rFonts w:eastAsia="DFKai-SB"/>
        </w:rPr>
        <w:t>Choose one of the five practices in which you believe you demonstrated growth in this lesson. Write something you did that exemplified this practice.</w:t>
      </w:r>
    </w:p>
    <w:p w14:paraId="3DE75138" w14:textId="77777777" w:rsidR="003166B8" w:rsidRPr="00323979" w:rsidRDefault="003166B8" w:rsidP="003166B8">
      <w:pPr>
        <w:numPr>
          <w:ilvl w:val="0"/>
          <w:numId w:val="249"/>
        </w:numPr>
        <w:rPr>
          <w:rFonts w:eastAsia="DFKai-SB"/>
        </w:rPr>
      </w:pPr>
      <w:r w:rsidRPr="00323979">
        <w:rPr>
          <w:rFonts w:eastAsia="DFKai-SB"/>
        </w:rPr>
        <w:t>Choose one practice you think you can continue to grow in. What’s one thing you’d like to do better?</w:t>
      </w:r>
    </w:p>
    <w:p w14:paraId="6E23A809" w14:textId="77777777" w:rsidR="003166B8" w:rsidRPr="00323979" w:rsidRDefault="003166B8" w:rsidP="003166B8">
      <w:pPr>
        <w:numPr>
          <w:ilvl w:val="0"/>
          <w:numId w:val="249"/>
        </w:numPr>
        <w:rPr>
          <w:rFonts w:eastAsia="DFKai-SB"/>
        </w:rPr>
      </w:pPr>
      <w:r w:rsidRPr="00323979">
        <w:rPr>
          <w:rFonts w:eastAsia="DFKai-SB"/>
        </w:rPr>
        <w:lastRenderedPageBreak/>
        <w:t>Choose one practice you thought was especially important for the activity we completed today. What made it so important?</w:t>
      </w:r>
    </w:p>
    <w:p w14:paraId="68F2412D" w14:textId="77777777" w:rsidR="003166B8" w:rsidRPr="00323979" w:rsidRDefault="003166B8" w:rsidP="003166B8">
      <w:pPr>
        <w:numPr>
          <w:ilvl w:val="0"/>
          <w:numId w:val="249"/>
        </w:numPr>
        <w:rPr>
          <w:rFonts w:eastAsia="DFKai-SB"/>
        </w:rPr>
      </w:pPr>
      <w:r w:rsidRPr="00323979">
        <w:rPr>
          <w:rFonts w:eastAsia="DFKai-SB"/>
        </w:rPr>
        <w:t>從這五項做法當中挑出你覺得在這門課中成長最多的一項。舉出一些你實踐那項做法的例子。</w:t>
      </w:r>
    </w:p>
    <w:p w14:paraId="30BB485F" w14:textId="77777777" w:rsidR="003166B8" w:rsidRPr="00323979" w:rsidRDefault="003166B8" w:rsidP="003166B8">
      <w:pPr>
        <w:numPr>
          <w:ilvl w:val="0"/>
          <w:numId w:val="249"/>
        </w:numPr>
        <w:rPr>
          <w:rFonts w:eastAsia="DFKai-SB"/>
        </w:rPr>
      </w:pPr>
      <w:r w:rsidRPr="00323979">
        <w:rPr>
          <w:rFonts w:eastAsia="DFKai-SB"/>
        </w:rPr>
        <w:t>選出一項你覺得可以繼續加強的做法。你希望自己那一方面變得更好？</w:t>
      </w:r>
    </w:p>
    <w:p w14:paraId="1BD42301" w14:textId="77777777" w:rsidR="003166B8" w:rsidRPr="00323979" w:rsidRDefault="003166B8" w:rsidP="003166B8">
      <w:pPr>
        <w:numPr>
          <w:ilvl w:val="0"/>
          <w:numId w:val="249"/>
        </w:numPr>
        <w:spacing w:after="780"/>
        <w:rPr>
          <w:rFonts w:eastAsia="DFKai-SB"/>
        </w:rPr>
      </w:pPr>
      <w:r w:rsidRPr="00323979">
        <w:rPr>
          <w:rFonts w:eastAsia="DFKai-SB"/>
        </w:rPr>
        <w:t>從這五項做法當中選出你覺得在這門課最重要的一項。為什麼？</w:t>
      </w:r>
    </w:p>
    <w:p w14:paraId="344FA392" w14:textId="77777777" w:rsidR="003166B8" w:rsidRPr="00323979" w:rsidRDefault="003166B8" w:rsidP="003166B8">
      <w:pPr>
        <w:pStyle w:val="Heading1"/>
        <w:keepNext w:val="0"/>
        <w:keepLines w:val="0"/>
        <w:spacing w:before="700" w:after="700" w:line="240" w:lineRule="auto"/>
        <w:rPr>
          <w:rFonts w:eastAsia="DFKai-SB"/>
          <w:b/>
          <w:sz w:val="44"/>
          <w:szCs w:val="44"/>
        </w:rPr>
      </w:pPr>
      <w:bookmarkStart w:id="703" w:name="_mthj69xh7a8q" w:colFirst="0" w:colLast="0"/>
      <w:bookmarkEnd w:id="703"/>
      <w:r w:rsidRPr="00323979">
        <w:rPr>
          <w:rFonts w:eastAsia="DFKai-SB"/>
          <w:b/>
          <w:sz w:val="44"/>
          <w:szCs w:val="44"/>
        </w:rPr>
        <w:t>Standards Alignment</w:t>
      </w:r>
    </w:p>
    <w:bookmarkStart w:id="704" w:name="_pimuig9ywlac" w:colFirst="0" w:colLast="0"/>
    <w:bookmarkEnd w:id="704"/>
    <w:p w14:paraId="6E42F971" w14:textId="77777777" w:rsidR="003166B8" w:rsidRPr="00323979" w:rsidRDefault="003166B8" w:rsidP="003166B8">
      <w:pPr>
        <w:pStyle w:val="Heading4"/>
        <w:keepNext w:val="0"/>
        <w:keepLines w:val="0"/>
        <w:spacing w:before="620" w:after="620" w:line="288" w:lineRule="auto"/>
        <w:rPr>
          <w:rFonts w:eastAsia="DFKai-SB"/>
          <w:color w:val="auto"/>
          <w:sz w:val="21"/>
          <w:szCs w:val="21"/>
        </w:rPr>
      </w:pPr>
      <w:r w:rsidRPr="00323979">
        <w:rPr>
          <w:rFonts w:eastAsia="DFKai-SB"/>
          <w:color w:val="auto"/>
        </w:rPr>
        <w:fldChar w:fldCharType="begin"/>
      </w:r>
      <w:r w:rsidRPr="00323979">
        <w:rPr>
          <w:rFonts w:eastAsia="DFKai-SB"/>
          <w:color w:val="auto"/>
        </w:rPr>
        <w:instrText xml:space="preserve"> HYPERLINK "https://curriculum.code.org/csd-18/standards/" </w:instrText>
      </w:r>
      <w:r w:rsidRPr="00323979">
        <w:rPr>
          <w:rFonts w:eastAsia="DFKai-SB"/>
          <w:color w:val="auto"/>
        </w:rPr>
        <w:fldChar w:fldCharType="separate"/>
      </w:r>
      <w:r w:rsidRPr="00323979">
        <w:rPr>
          <w:rFonts w:eastAsia="DFKai-SB"/>
          <w:color w:val="auto"/>
          <w:sz w:val="21"/>
          <w:szCs w:val="21"/>
        </w:rPr>
        <w:t>View full course alignment</w:t>
      </w:r>
    </w:p>
    <w:bookmarkStart w:id="705" w:name="_yd94ko1wwpqy" w:colFirst="0" w:colLast="0"/>
    <w:bookmarkEnd w:id="705"/>
    <w:p w14:paraId="1A68695A" w14:textId="77777777" w:rsidR="003166B8" w:rsidRPr="00323979" w:rsidRDefault="003166B8" w:rsidP="003166B8">
      <w:pPr>
        <w:pStyle w:val="Heading4"/>
        <w:keepNext w:val="0"/>
        <w:keepLines w:val="0"/>
        <w:spacing w:before="620" w:after="620" w:line="288" w:lineRule="auto"/>
        <w:rPr>
          <w:rFonts w:eastAsia="DFKai-SB"/>
          <w:color w:val="auto"/>
          <w:sz w:val="21"/>
          <w:szCs w:val="21"/>
        </w:rPr>
      </w:pPr>
      <w:r w:rsidRPr="00323979">
        <w:rPr>
          <w:rFonts w:eastAsia="DFKai-SB"/>
          <w:color w:val="auto"/>
        </w:rPr>
        <w:fldChar w:fldCharType="end"/>
      </w:r>
      <w:r w:rsidRPr="00323979">
        <w:rPr>
          <w:rFonts w:eastAsia="DFKai-SB"/>
          <w:color w:val="auto"/>
          <w:sz w:val="21"/>
          <w:szCs w:val="21"/>
        </w:rPr>
        <w:t>CSTA K-12 Computer Science Standards (2017)</w:t>
      </w:r>
    </w:p>
    <w:p w14:paraId="329E5A91" w14:textId="77777777" w:rsidR="003166B8" w:rsidRPr="00323979" w:rsidRDefault="003166B8" w:rsidP="003166B8">
      <w:pPr>
        <w:spacing w:before="460" w:after="460"/>
        <w:rPr>
          <w:rFonts w:eastAsia="DFKai-SB"/>
          <w:sz w:val="20"/>
          <w:szCs w:val="20"/>
        </w:rPr>
      </w:pPr>
      <w:r w:rsidRPr="00323979">
        <w:rPr>
          <w:rFonts w:eastAsia="DFKai-SB"/>
          <w:sz w:val="20"/>
          <w:szCs w:val="20"/>
        </w:rPr>
        <w:t>AP - Algorithms &amp; ProgrammingCS - Computing Systems</w:t>
      </w:r>
    </w:p>
    <w:p w14:paraId="00054159" w14:textId="77777777" w:rsidR="003166B8" w:rsidRPr="00323979" w:rsidRDefault="003166B8" w:rsidP="003166B8">
      <w:pPr>
        <w:spacing w:before="220"/>
        <w:ind w:left="-220" w:right="-220"/>
        <w:rPr>
          <w:rFonts w:eastAsia="DFKai-SB"/>
          <w:sz w:val="20"/>
          <w:szCs w:val="20"/>
        </w:rPr>
      </w:pPr>
      <w:r w:rsidRPr="00323979">
        <w:rPr>
          <w:rFonts w:eastAsia="DFKai-SB"/>
          <w:noProof/>
          <w:sz w:val="20"/>
          <w:szCs w:val="20"/>
        </w:rPr>
        <w:drawing>
          <wp:inline distT="114300" distB="114300" distL="114300" distR="114300" wp14:anchorId="33C29A87" wp14:editId="4BAEF3ED">
            <wp:extent cx="3467100" cy="54292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3"/>
                    <a:srcRect/>
                    <a:stretch>
                      <a:fillRect/>
                    </a:stretch>
                  </pic:blipFill>
                  <pic:spPr>
                    <a:xfrm>
                      <a:off x="0" y="0"/>
                      <a:ext cx="3467100" cy="542925"/>
                    </a:xfrm>
                    <a:prstGeom prst="rect">
                      <a:avLst/>
                    </a:prstGeom>
                    <a:ln/>
                  </pic:spPr>
                </pic:pic>
              </a:graphicData>
            </a:graphic>
          </wp:inline>
        </w:drawing>
      </w:r>
    </w:p>
    <w:p w14:paraId="64A8B08C" w14:textId="77777777" w:rsidR="003166B8" w:rsidRPr="00323979" w:rsidRDefault="003166B8" w:rsidP="003166B8">
      <w:pPr>
        <w:spacing w:before="220"/>
        <w:ind w:left="-220" w:right="-220"/>
        <w:rPr>
          <w:rFonts w:eastAsia="DFKai-SB"/>
          <w:sz w:val="18"/>
          <w:szCs w:val="18"/>
          <w:shd w:val="clear" w:color="auto" w:fill="F8F8F8"/>
        </w:rPr>
      </w:pPr>
      <w:r w:rsidRPr="00323979">
        <w:rPr>
          <w:rFonts w:eastAsia="DFKai-SB"/>
          <w:sz w:val="18"/>
          <w:szCs w:val="18"/>
          <w:shd w:val="clear" w:color="auto" w:fill="F8F8F8"/>
        </w:rPr>
        <w:t xml:space="preserve">If you are interested in licensing Code.org materials for commercial purposes, </w:t>
      </w:r>
      <w:r w:rsidRPr="00323979">
        <w:rPr>
          <w:rFonts w:eastAsia="DFKai-SB"/>
        </w:rPr>
        <w:fldChar w:fldCharType="begin"/>
      </w:r>
      <w:r w:rsidRPr="00323979">
        <w:rPr>
          <w:rFonts w:eastAsia="DFKai-SB"/>
        </w:rPr>
        <w:instrText xml:space="preserve"> HYPERLINK "https://code.org/contact" </w:instrText>
      </w:r>
      <w:r w:rsidRPr="00323979">
        <w:rPr>
          <w:rFonts w:eastAsia="DFKai-SB"/>
        </w:rPr>
        <w:fldChar w:fldCharType="separate"/>
      </w:r>
      <w:r w:rsidRPr="00323979">
        <w:rPr>
          <w:rFonts w:eastAsia="DFKai-SB"/>
          <w:sz w:val="18"/>
          <w:szCs w:val="18"/>
          <w:shd w:val="clear" w:color="auto" w:fill="F8F8F8"/>
        </w:rPr>
        <w:t>contact us.</w:t>
      </w:r>
    </w:p>
    <w:p w14:paraId="3689D410" w14:textId="77777777" w:rsidR="003166B8" w:rsidRPr="00323979" w:rsidRDefault="003166B8" w:rsidP="003166B8">
      <w:pPr>
        <w:rPr>
          <w:rFonts w:eastAsia="DFKai-SB"/>
        </w:rPr>
      </w:pPr>
      <w:r w:rsidRPr="00323979">
        <w:rPr>
          <w:rFonts w:eastAsia="DFKai-SB"/>
        </w:rPr>
        <w:fldChar w:fldCharType="end"/>
      </w:r>
    </w:p>
    <w:p w14:paraId="60992C0C" w14:textId="77777777" w:rsidR="003166B8" w:rsidRPr="00323979" w:rsidRDefault="003166B8" w:rsidP="003166B8">
      <w:pPr>
        <w:rPr>
          <w:rFonts w:eastAsia="DFKai-SB"/>
        </w:rPr>
      </w:pPr>
      <w:r w:rsidRPr="00323979">
        <w:rPr>
          <w:rFonts w:eastAsia="DFKai-SB"/>
        </w:rPr>
        <w:br w:type="page"/>
      </w:r>
    </w:p>
    <w:p w14:paraId="6F3BB813" w14:textId="77777777" w:rsidR="003166B8" w:rsidRPr="00323979" w:rsidRDefault="003166B8" w:rsidP="003166B8">
      <w:pPr>
        <w:rPr>
          <w:rFonts w:eastAsia="DFKai-SB"/>
          <w:b/>
        </w:rPr>
      </w:pPr>
      <w:r w:rsidRPr="00323979">
        <w:rPr>
          <w:rFonts w:eastAsia="DFKai-SB"/>
          <w:b/>
        </w:rPr>
        <w:lastRenderedPageBreak/>
        <w:t>Lesson 13: Accelerometer</w:t>
      </w:r>
    </w:p>
    <w:p w14:paraId="6111AA6F" w14:textId="77777777" w:rsidR="003166B8" w:rsidRPr="00323979" w:rsidRDefault="003166B8" w:rsidP="003166B8">
      <w:pPr>
        <w:rPr>
          <w:rFonts w:eastAsia="DFKai-SB"/>
          <w:b/>
        </w:rPr>
      </w:pPr>
      <w:r w:rsidRPr="00323979">
        <w:rPr>
          <w:rFonts w:eastAsia="DFKai-SB"/>
          <w:b/>
        </w:rPr>
        <w:t>第</w:t>
      </w:r>
      <w:r w:rsidRPr="00323979">
        <w:rPr>
          <w:rFonts w:eastAsia="DFKai-SB"/>
          <w:b/>
        </w:rPr>
        <w:t>13</w:t>
      </w:r>
      <w:r w:rsidRPr="00323979">
        <w:rPr>
          <w:rFonts w:eastAsia="DFKai-SB"/>
          <w:b/>
        </w:rPr>
        <w:t>課</w:t>
      </w:r>
      <w:r w:rsidRPr="00323979">
        <w:rPr>
          <w:rFonts w:eastAsia="DFKai-SB"/>
          <w:b/>
        </w:rPr>
        <w:t xml:space="preserve">: </w:t>
      </w:r>
      <w:r w:rsidRPr="00323979">
        <w:rPr>
          <w:rFonts w:eastAsia="DFKai-SB"/>
          <w:b/>
        </w:rPr>
        <w:t>加速計</w:t>
      </w:r>
    </w:p>
    <w:p w14:paraId="7DC45623" w14:textId="77777777" w:rsidR="003166B8" w:rsidRPr="00323979" w:rsidRDefault="003166B8" w:rsidP="003166B8">
      <w:pPr>
        <w:rPr>
          <w:rFonts w:eastAsia="DFKai-SB"/>
        </w:rPr>
      </w:pPr>
      <w:r w:rsidRPr="00323979">
        <w:rPr>
          <w:rFonts w:eastAsia="DFKai-SB"/>
        </w:rPr>
        <w:t>App Lab | Maker Toolkit</w:t>
      </w:r>
    </w:p>
    <w:p w14:paraId="7029798B" w14:textId="77777777" w:rsidR="003166B8" w:rsidRPr="00323979" w:rsidRDefault="003166B8" w:rsidP="003166B8">
      <w:pPr>
        <w:rPr>
          <w:rFonts w:eastAsia="DFKai-SB"/>
          <w:b/>
        </w:rPr>
      </w:pPr>
    </w:p>
    <w:p w14:paraId="0228BB04" w14:textId="77777777" w:rsidR="003166B8" w:rsidRPr="00323979" w:rsidRDefault="003166B8" w:rsidP="003166B8">
      <w:pPr>
        <w:rPr>
          <w:rFonts w:eastAsia="DFKai-SB"/>
          <w:b/>
        </w:rPr>
      </w:pPr>
      <w:r w:rsidRPr="00323979">
        <w:rPr>
          <w:rFonts w:eastAsia="DFKai-SB"/>
          <w:b/>
        </w:rPr>
        <w:t>Overview</w:t>
      </w:r>
    </w:p>
    <w:p w14:paraId="6F9B431F" w14:textId="77777777" w:rsidR="003166B8" w:rsidRPr="00323979" w:rsidRDefault="003166B8" w:rsidP="003166B8">
      <w:pPr>
        <w:rPr>
          <w:rFonts w:eastAsia="DFKai-SB"/>
        </w:rPr>
      </w:pPr>
      <w:r w:rsidRPr="00323979">
        <w:rPr>
          <w:rFonts w:eastAsia="DFKai-SB"/>
        </w:rPr>
        <w:t>In this lesson, students will explore the accelerometer and its capabilities. They’ll become familiar with its events and properties, as well as create multiple programs utilizing the accelerometer similar to those they’ve likely come across in real world applications.</w:t>
      </w:r>
    </w:p>
    <w:p w14:paraId="326ADEB9" w14:textId="77777777" w:rsidR="003166B8" w:rsidRPr="00323979" w:rsidRDefault="003166B8" w:rsidP="003166B8">
      <w:pPr>
        <w:rPr>
          <w:rFonts w:eastAsia="DFKai-SB"/>
          <w:b/>
        </w:rPr>
      </w:pPr>
      <w:r w:rsidRPr="00323979">
        <w:rPr>
          <w:rFonts w:eastAsia="DFKai-SB"/>
          <w:b/>
        </w:rPr>
        <w:t>課程概述</w:t>
      </w:r>
    </w:p>
    <w:p w14:paraId="48EF1D53" w14:textId="77777777" w:rsidR="003166B8" w:rsidRPr="00323979" w:rsidRDefault="003166B8" w:rsidP="003166B8">
      <w:pPr>
        <w:rPr>
          <w:rFonts w:eastAsia="DFKai-SB"/>
        </w:rPr>
      </w:pPr>
      <w:r w:rsidRPr="00323979">
        <w:rPr>
          <w:rFonts w:eastAsia="DFKai-SB"/>
        </w:rPr>
        <w:t>在本課中，學生將探索加速計及其功能。</w:t>
      </w:r>
      <w:r w:rsidRPr="00323979">
        <w:rPr>
          <w:rFonts w:eastAsia="DFKai-SB"/>
        </w:rPr>
        <w:t xml:space="preserve"> </w:t>
      </w:r>
      <w:r w:rsidRPr="00323979">
        <w:rPr>
          <w:rFonts w:eastAsia="DFKai-SB"/>
        </w:rPr>
        <w:t>學生將熟悉加速計事件和其屬性，並使用加速計創建多個類似他們在現實生活中可能已經看過的程式。</w:t>
      </w:r>
    </w:p>
    <w:p w14:paraId="1844C2E2" w14:textId="77777777" w:rsidR="003166B8" w:rsidRPr="00323979" w:rsidRDefault="003166B8" w:rsidP="003166B8">
      <w:pPr>
        <w:rPr>
          <w:rFonts w:eastAsia="DFKai-SB"/>
          <w:b/>
        </w:rPr>
      </w:pPr>
    </w:p>
    <w:p w14:paraId="20F527C1" w14:textId="77777777" w:rsidR="003166B8" w:rsidRPr="00323979" w:rsidRDefault="003166B8" w:rsidP="003166B8">
      <w:pPr>
        <w:rPr>
          <w:rFonts w:eastAsia="DFKai-SB"/>
          <w:b/>
        </w:rPr>
      </w:pPr>
      <w:r w:rsidRPr="00323979">
        <w:rPr>
          <w:rFonts w:eastAsia="DFKai-SB"/>
          <w:b/>
        </w:rPr>
        <w:t>Purpose</w:t>
      </w:r>
    </w:p>
    <w:p w14:paraId="7802CDCF" w14:textId="77777777" w:rsidR="003166B8" w:rsidRPr="00323979" w:rsidRDefault="003166B8" w:rsidP="003166B8">
      <w:pPr>
        <w:rPr>
          <w:rFonts w:eastAsia="DFKai-SB"/>
        </w:rPr>
      </w:pPr>
      <w:r w:rsidRPr="00323979">
        <w:rPr>
          <w:rFonts w:eastAsia="DFKai-SB"/>
        </w:rPr>
        <w:t>This lesson gives students an opportunity to work with the accelerometer sensor and explore its orientation properties and accelerometer-specific board events. Students will see the purpose and uses of an accelerometer in real world devices and programs and create their own versions of some of these applications. To do this, students will need to refer back to their past knowledge of the counter pattern to create functional accelerometer-based apps.</w:t>
      </w:r>
    </w:p>
    <w:p w14:paraId="1E9E6EF8" w14:textId="77777777" w:rsidR="003166B8" w:rsidRPr="00323979" w:rsidRDefault="003166B8" w:rsidP="003166B8">
      <w:pPr>
        <w:rPr>
          <w:rFonts w:eastAsia="DFKai-SB"/>
          <w:b/>
        </w:rPr>
      </w:pPr>
      <w:r w:rsidRPr="00323979">
        <w:rPr>
          <w:rFonts w:eastAsia="DFKai-SB"/>
          <w:b/>
        </w:rPr>
        <w:t>課程目的</w:t>
      </w:r>
    </w:p>
    <w:p w14:paraId="3F13E1CE" w14:textId="77777777" w:rsidR="003166B8" w:rsidRPr="00323979" w:rsidRDefault="003166B8" w:rsidP="003166B8">
      <w:pPr>
        <w:rPr>
          <w:rFonts w:eastAsia="DFKai-SB"/>
        </w:rPr>
      </w:pPr>
      <w:r w:rsidRPr="00323979">
        <w:rPr>
          <w:rFonts w:eastAsia="DFKai-SB"/>
        </w:rPr>
        <w:t>本課程讓學生有機會使用加速計感應器，並探索其方向屬性和加速計特定的電路板事件。</w:t>
      </w:r>
      <w:r w:rsidRPr="00323979">
        <w:rPr>
          <w:rFonts w:eastAsia="DFKai-SB"/>
        </w:rPr>
        <w:t xml:space="preserve"> </w:t>
      </w:r>
      <w:r w:rsidRPr="00323979">
        <w:rPr>
          <w:rFonts w:eastAsia="DFKai-SB"/>
        </w:rPr>
        <w:t>學生將看到加速計在現實世界的設備和程式中的目的和用途，並就其中一些應用程式創建自己的版本。為此，學生需回顧他們過去對計數器模型的了解，以</w:t>
      </w:r>
      <w:del w:id="706" w:author="Ivy Yang" w:date="2019-01-16T14:59:00Z">
        <w:r w:rsidRPr="00323979">
          <w:rPr>
            <w:rFonts w:eastAsia="DFKai-SB"/>
          </w:rPr>
          <w:delText>創建以</w:delText>
        </w:r>
      </w:del>
      <w:r w:rsidRPr="00323979">
        <w:rPr>
          <w:rFonts w:eastAsia="DFKai-SB"/>
        </w:rPr>
        <w:t>加速計為基礎</w:t>
      </w:r>
      <w:ins w:id="707" w:author="Ivy Yang" w:date="2019-01-16T15:00:00Z">
        <w:r w:rsidRPr="00323979">
          <w:rPr>
            <w:rFonts w:eastAsia="DFKai-SB"/>
          </w:rPr>
          <w:t>做出有各種功能的</w:t>
        </w:r>
      </w:ins>
      <w:del w:id="708" w:author="Ivy Yang" w:date="2019-01-16T15:00:00Z">
        <w:r w:rsidRPr="00323979">
          <w:rPr>
            <w:rFonts w:eastAsia="DFKai-SB"/>
          </w:rPr>
          <w:delText>的</w:delText>
        </w:r>
      </w:del>
      <w:r w:rsidRPr="00323979">
        <w:rPr>
          <w:rFonts w:eastAsia="DFKai-SB" w:hint="eastAsia"/>
          <w:strike/>
          <w:rPrChange w:id="709" w:author="Ivy Yang" w:date="2019-01-16T14:58:00Z">
            <w:rPr>
              <w:rFonts w:hint="eastAsia"/>
            </w:rPr>
          </w:rPrChange>
        </w:rPr>
        <w:t>有用</w:t>
      </w:r>
      <w:r w:rsidRPr="00323979">
        <w:rPr>
          <w:rFonts w:eastAsia="DFKai-SB"/>
        </w:rPr>
        <w:t>應用程式。</w:t>
      </w:r>
    </w:p>
    <w:p w14:paraId="78CA8123" w14:textId="77777777" w:rsidR="003166B8" w:rsidRPr="00323979" w:rsidRDefault="003166B8" w:rsidP="003166B8">
      <w:pPr>
        <w:rPr>
          <w:rFonts w:eastAsia="DFKai-SB"/>
        </w:rPr>
      </w:pPr>
    </w:p>
    <w:p w14:paraId="0BC90BBC" w14:textId="77777777" w:rsidR="003166B8" w:rsidRPr="00323979" w:rsidRDefault="003166B8" w:rsidP="003166B8">
      <w:pPr>
        <w:rPr>
          <w:rFonts w:eastAsia="DFKai-SB"/>
          <w:b/>
        </w:rPr>
      </w:pPr>
      <w:r w:rsidRPr="00323979">
        <w:rPr>
          <w:rFonts w:eastAsia="DFKai-SB"/>
          <w:b/>
        </w:rPr>
        <w:t>Agenda</w:t>
      </w:r>
    </w:p>
    <w:p w14:paraId="3AD3F40E" w14:textId="77777777" w:rsidR="003166B8" w:rsidRPr="00323979" w:rsidRDefault="003166B8" w:rsidP="003166B8">
      <w:pPr>
        <w:numPr>
          <w:ilvl w:val="0"/>
          <w:numId w:val="268"/>
        </w:numPr>
        <w:spacing w:line="259" w:lineRule="auto"/>
        <w:rPr>
          <w:rFonts w:eastAsia="DFKai-SB"/>
        </w:rPr>
      </w:pPr>
      <w:r w:rsidRPr="00323979">
        <w:rPr>
          <w:rFonts w:eastAsia="DFKai-SB"/>
        </w:rPr>
        <w:fldChar w:fldCharType="begin"/>
      </w:r>
      <w:r w:rsidRPr="00323979">
        <w:rPr>
          <w:rFonts w:eastAsia="DFKai-SB"/>
        </w:rPr>
        <w:instrText xml:space="preserve"> HYPERLINK "https://curriculum.code.org/csd-18/unit6/13/#accelerometer0" </w:instrText>
      </w:r>
      <w:r w:rsidRPr="00323979">
        <w:rPr>
          <w:rFonts w:eastAsia="DFKai-SB"/>
        </w:rPr>
        <w:fldChar w:fldCharType="separate"/>
      </w:r>
      <w:r w:rsidRPr="00323979">
        <w:rPr>
          <w:rFonts w:eastAsia="DFKai-SB"/>
          <w:b/>
          <w:u w:val="single"/>
        </w:rPr>
        <w:t>Warm Up (5 Min)</w:t>
      </w:r>
    </w:p>
    <w:p w14:paraId="70467EDF" w14:textId="77777777" w:rsidR="003166B8" w:rsidRPr="00323979" w:rsidRDefault="003166B8" w:rsidP="003166B8">
      <w:pPr>
        <w:numPr>
          <w:ilvl w:val="0"/>
          <w:numId w:val="268"/>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"https://curriculum.code.org/csd-18/unit6/13/#accelerometer1" </w:instrText>
      </w:r>
      <w:r w:rsidRPr="00323979">
        <w:rPr>
          <w:rFonts w:eastAsia="DFKai-SB"/>
        </w:rPr>
        <w:fldChar w:fldCharType="separate"/>
      </w:r>
      <w:r w:rsidRPr="00323979">
        <w:rPr>
          <w:rFonts w:eastAsia="DFKai-SB"/>
          <w:u w:val="single"/>
        </w:rPr>
        <w:t>What Makes a Sensor?</w:t>
      </w:r>
    </w:p>
    <w:p w14:paraId="5B7E1D48" w14:textId="77777777" w:rsidR="003166B8" w:rsidRPr="00323979" w:rsidRDefault="003166B8" w:rsidP="003166B8">
      <w:pPr>
        <w:numPr>
          <w:ilvl w:val="0"/>
          <w:numId w:val="268"/>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"https://curriculum.code.org/csd-18/unit6/13/#accelerometer2" </w:instrText>
      </w:r>
      <w:r w:rsidRPr="00323979">
        <w:rPr>
          <w:rFonts w:eastAsia="DFKai-SB"/>
        </w:rPr>
        <w:fldChar w:fldCharType="separate"/>
      </w:r>
      <w:r w:rsidRPr="00323979">
        <w:rPr>
          <w:rFonts w:eastAsia="DFKai-SB"/>
          <w:b/>
          <w:u w:val="single"/>
        </w:rPr>
        <w:t>Activity</w:t>
      </w:r>
    </w:p>
    <w:p w14:paraId="10363F22" w14:textId="77777777" w:rsidR="003166B8" w:rsidRPr="00323979" w:rsidRDefault="003166B8" w:rsidP="003166B8">
      <w:pPr>
        <w:numPr>
          <w:ilvl w:val="0"/>
          <w:numId w:val="268"/>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"https://curriculum.code.org/csd-18/unit6/13/#accelerometer3" </w:instrText>
      </w:r>
      <w:r w:rsidRPr="00323979">
        <w:rPr>
          <w:rFonts w:eastAsia="DFKai-SB"/>
        </w:rPr>
        <w:fldChar w:fldCharType="separate"/>
      </w:r>
      <w:r w:rsidRPr="00323979">
        <w:rPr>
          <w:rFonts w:eastAsia="DFKai-SB"/>
          <w:u w:val="single"/>
        </w:rPr>
        <w:t>The Accelerometer</w:t>
      </w:r>
    </w:p>
    <w:p w14:paraId="0C20A504" w14:textId="77777777" w:rsidR="003166B8" w:rsidRPr="00323979" w:rsidRDefault="003166B8" w:rsidP="003166B8">
      <w:pPr>
        <w:numPr>
          <w:ilvl w:val="0"/>
          <w:numId w:val="268"/>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"https://curriculum.code.org/csd-18/unit6/13/#accelerometer4" </w:instrText>
      </w:r>
      <w:r w:rsidRPr="00323979">
        <w:rPr>
          <w:rFonts w:eastAsia="DFKai-SB"/>
        </w:rPr>
        <w:fldChar w:fldCharType="separate"/>
      </w:r>
      <w:r w:rsidRPr="00323979">
        <w:rPr>
          <w:rFonts w:eastAsia="DFKai-SB"/>
          <w:b/>
          <w:u w:val="single"/>
        </w:rPr>
        <w:t>Wrap Up (5 Min)</w:t>
      </w:r>
    </w:p>
    <w:p w14:paraId="5B673DA1" w14:textId="77777777" w:rsidR="003166B8" w:rsidRPr="00323979" w:rsidRDefault="003166B8" w:rsidP="003166B8">
      <w:pPr>
        <w:numPr>
          <w:ilvl w:val="0"/>
          <w:numId w:val="268"/>
        </w:numPr>
        <w:spacing w:after="240"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"https://curriculum.code.org/csd-18/unit6/13/#accelerometer5" </w:instrText>
      </w:r>
      <w:r w:rsidRPr="00323979">
        <w:rPr>
          <w:rFonts w:eastAsia="DFKai-SB"/>
        </w:rPr>
        <w:fldChar w:fldCharType="separate"/>
      </w:r>
      <w:r w:rsidRPr="00323979">
        <w:rPr>
          <w:rFonts w:eastAsia="DFKai-SB"/>
          <w:u w:val="single"/>
        </w:rPr>
        <w:t>Journal</w:t>
      </w:r>
    </w:p>
    <w:p w14:paraId="22B425A7" w14:textId="77777777" w:rsidR="003166B8" w:rsidRPr="00323979" w:rsidRDefault="003166B8" w:rsidP="003166B8">
      <w:pPr>
        <w:rPr>
          <w:rFonts w:eastAsia="DFKai-SB"/>
          <w:b/>
        </w:rPr>
      </w:pPr>
      <w:r w:rsidRPr="00323979">
        <w:rPr>
          <w:rFonts w:eastAsia="DFKai-SB"/>
        </w:rPr>
        <w:fldChar w:fldCharType="end"/>
      </w:r>
      <w:r w:rsidRPr="00323979">
        <w:rPr>
          <w:rFonts w:eastAsia="DFKai-SB"/>
          <w:b/>
        </w:rPr>
        <w:t>課程流程</w:t>
      </w:r>
    </w:p>
    <w:p w14:paraId="74153B2D" w14:textId="77777777" w:rsidR="003166B8" w:rsidRPr="00323979" w:rsidRDefault="003166B8" w:rsidP="003166B8">
      <w:pPr>
        <w:numPr>
          <w:ilvl w:val="0"/>
          <w:numId w:val="273"/>
        </w:numPr>
        <w:spacing w:line="259" w:lineRule="auto"/>
        <w:rPr>
          <w:rFonts w:eastAsia="DFKai-SB"/>
        </w:rPr>
      </w:pPr>
      <w:r w:rsidRPr="00323979">
        <w:rPr>
          <w:rFonts w:eastAsia="DFKai-SB"/>
        </w:rPr>
        <w:t>暖身活動</w:t>
      </w:r>
      <w:r w:rsidRPr="00323979">
        <w:rPr>
          <w:rFonts w:eastAsia="DFKai-SB"/>
        </w:rPr>
        <w:t xml:space="preserve"> (5</w:t>
      </w:r>
      <w:r w:rsidRPr="00323979">
        <w:rPr>
          <w:rFonts w:eastAsia="DFKai-SB"/>
        </w:rPr>
        <w:t>分鐘</w:t>
      </w:r>
      <w:r w:rsidRPr="00323979">
        <w:rPr>
          <w:rFonts w:eastAsia="DFKai-SB"/>
        </w:rPr>
        <w:t>)</w:t>
      </w:r>
    </w:p>
    <w:p w14:paraId="6D8C206F" w14:textId="77777777" w:rsidR="003166B8" w:rsidRPr="00323979" w:rsidRDefault="003166B8" w:rsidP="003166B8">
      <w:pPr>
        <w:numPr>
          <w:ilvl w:val="0"/>
          <w:numId w:val="273"/>
        </w:numPr>
        <w:spacing w:line="259" w:lineRule="auto"/>
        <w:rPr>
          <w:rFonts w:eastAsia="DFKai-SB"/>
        </w:rPr>
      </w:pPr>
      <w:r w:rsidRPr="00323979">
        <w:rPr>
          <w:rFonts w:eastAsia="DFKai-SB"/>
        </w:rPr>
        <w:t>什麼是感應器</w:t>
      </w:r>
      <w:r w:rsidRPr="00323979">
        <w:rPr>
          <w:rFonts w:eastAsia="DFKai-SB"/>
        </w:rPr>
        <w:t>?</w:t>
      </w:r>
    </w:p>
    <w:p w14:paraId="33C54287" w14:textId="77777777" w:rsidR="003166B8" w:rsidRPr="00323979" w:rsidRDefault="003166B8" w:rsidP="003166B8">
      <w:pPr>
        <w:numPr>
          <w:ilvl w:val="0"/>
          <w:numId w:val="273"/>
        </w:numPr>
        <w:spacing w:line="259" w:lineRule="auto"/>
        <w:rPr>
          <w:rFonts w:eastAsia="DFKai-SB"/>
        </w:rPr>
      </w:pPr>
      <w:r w:rsidRPr="00323979">
        <w:rPr>
          <w:rFonts w:eastAsia="DFKai-SB"/>
        </w:rPr>
        <w:t>活動內容</w:t>
      </w:r>
    </w:p>
    <w:p w14:paraId="319606CA" w14:textId="77777777" w:rsidR="003166B8" w:rsidRPr="00323979" w:rsidRDefault="003166B8" w:rsidP="003166B8">
      <w:pPr>
        <w:numPr>
          <w:ilvl w:val="0"/>
          <w:numId w:val="273"/>
        </w:numPr>
        <w:spacing w:line="259" w:lineRule="auto"/>
        <w:rPr>
          <w:rFonts w:eastAsia="DFKai-SB"/>
        </w:rPr>
      </w:pPr>
      <w:r w:rsidRPr="00323979">
        <w:rPr>
          <w:rFonts w:eastAsia="DFKai-SB"/>
        </w:rPr>
        <w:t>總結</w:t>
      </w:r>
      <w:r w:rsidRPr="00323979">
        <w:rPr>
          <w:rFonts w:eastAsia="DFKai-SB"/>
        </w:rPr>
        <w:t xml:space="preserve"> (5</w:t>
      </w:r>
      <w:r w:rsidRPr="00323979">
        <w:rPr>
          <w:rFonts w:eastAsia="DFKai-SB"/>
        </w:rPr>
        <w:t>分鐘</w:t>
      </w:r>
      <w:r w:rsidRPr="00323979">
        <w:rPr>
          <w:rFonts w:eastAsia="DFKai-SB"/>
        </w:rPr>
        <w:t>)</w:t>
      </w:r>
    </w:p>
    <w:p w14:paraId="638F53BD" w14:textId="77777777" w:rsidR="003166B8" w:rsidRPr="00323979" w:rsidRDefault="003166B8" w:rsidP="003166B8">
      <w:pPr>
        <w:numPr>
          <w:ilvl w:val="0"/>
          <w:numId w:val="273"/>
        </w:numPr>
        <w:spacing w:line="259" w:lineRule="auto"/>
        <w:rPr>
          <w:rFonts w:eastAsia="DFKai-SB"/>
        </w:rPr>
      </w:pPr>
      <w:r w:rsidRPr="00323979">
        <w:rPr>
          <w:rFonts w:eastAsia="DFKai-SB"/>
        </w:rPr>
        <w:t>學習日誌</w:t>
      </w:r>
    </w:p>
    <w:p w14:paraId="0C8C6A22" w14:textId="77777777" w:rsidR="003166B8" w:rsidRPr="00323979" w:rsidRDefault="003166B8" w:rsidP="003166B8">
      <w:pPr>
        <w:rPr>
          <w:rFonts w:eastAsia="DFKai-SB"/>
        </w:rPr>
      </w:pPr>
    </w:p>
    <w:p w14:paraId="01D0401F" w14:textId="77777777" w:rsidR="003166B8" w:rsidRPr="00323979" w:rsidRDefault="003166B8" w:rsidP="003166B8">
      <w:pPr>
        <w:rPr>
          <w:rFonts w:eastAsia="DFKai-SB"/>
          <w:b/>
          <w:u w:val="single"/>
        </w:rPr>
      </w:pPr>
      <w:r w:rsidRPr="00323979">
        <w:rPr>
          <w:rFonts w:eastAsia="DFKai-SB"/>
        </w:rPr>
        <w:fldChar w:fldCharType="begin"/>
      </w:r>
      <w:r w:rsidRPr="00323979">
        <w:rPr>
          <w:rFonts w:eastAsia="DFKai-SB"/>
        </w:rPr>
        <w:instrText xml:space="preserve"> HYPERLINK "https://studio.code.org/s/csd6-2018/stage/13/puzzle/1/" </w:instrText>
      </w:r>
      <w:r w:rsidRPr="00323979">
        <w:rPr>
          <w:rFonts w:eastAsia="DFKai-SB"/>
        </w:rPr>
        <w:fldChar w:fldCharType="separate"/>
      </w:r>
      <w:r w:rsidRPr="00323979">
        <w:rPr>
          <w:rFonts w:eastAsia="DFKai-SB"/>
          <w:b/>
          <w:u w:val="single"/>
        </w:rPr>
        <w:t>View on Code Studio</w:t>
      </w:r>
    </w:p>
    <w:p w14:paraId="2D38875B" w14:textId="77777777" w:rsidR="003166B8" w:rsidRPr="00323979" w:rsidRDefault="003166B8" w:rsidP="003166B8">
      <w:pPr>
        <w:rPr>
          <w:rFonts w:eastAsia="DFKai-SB"/>
          <w:b/>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p>
    <w:p w14:paraId="6CAD7A56" w14:textId="77777777" w:rsidR="003166B8" w:rsidRPr="00323979" w:rsidRDefault="003166B8" w:rsidP="003166B8">
      <w:pPr>
        <w:rPr>
          <w:rFonts w:eastAsia="DFKai-SB"/>
          <w:b/>
        </w:rPr>
      </w:pPr>
      <w:r w:rsidRPr="00323979">
        <w:rPr>
          <w:rFonts w:eastAsia="DFKai-SB"/>
          <w:b/>
        </w:rPr>
        <w:lastRenderedPageBreak/>
        <w:t>Objectives</w:t>
      </w:r>
    </w:p>
    <w:p w14:paraId="563B22A3" w14:textId="77777777" w:rsidR="003166B8" w:rsidRPr="00323979" w:rsidRDefault="003166B8" w:rsidP="003166B8">
      <w:pPr>
        <w:rPr>
          <w:rFonts w:eastAsia="DFKai-SB"/>
          <w:b/>
        </w:rPr>
      </w:pPr>
      <w:r w:rsidRPr="00323979">
        <w:rPr>
          <w:rFonts w:eastAsia="DFKai-SB"/>
          <w:b/>
        </w:rPr>
        <w:t>課程目標</w:t>
      </w:r>
    </w:p>
    <w:p w14:paraId="35ACA88C" w14:textId="77777777" w:rsidR="003166B8" w:rsidRPr="00323979" w:rsidRDefault="003166B8" w:rsidP="003166B8">
      <w:pPr>
        <w:rPr>
          <w:rFonts w:eastAsia="DFKai-SB"/>
          <w:b/>
        </w:rPr>
      </w:pPr>
      <w:r w:rsidRPr="00323979">
        <w:rPr>
          <w:rFonts w:eastAsia="DFKai-SB"/>
          <w:b/>
        </w:rPr>
        <w:t>Students will be able to:</w:t>
      </w:r>
    </w:p>
    <w:p w14:paraId="3BCADAD3" w14:textId="77777777" w:rsidR="003166B8" w:rsidRPr="00323979" w:rsidRDefault="003166B8" w:rsidP="003166B8">
      <w:pPr>
        <w:numPr>
          <w:ilvl w:val="0"/>
          <w:numId w:val="267"/>
        </w:numPr>
        <w:spacing w:line="259" w:lineRule="auto"/>
        <w:rPr>
          <w:rFonts w:eastAsia="DFKai-SB"/>
        </w:rPr>
      </w:pPr>
      <w:r w:rsidRPr="00323979">
        <w:rPr>
          <w:rFonts w:eastAsia="DFKai-SB"/>
        </w:rPr>
        <w:t>Recognize the use and need for accelerometer orientation (pitch and roll).</w:t>
      </w:r>
    </w:p>
    <w:p w14:paraId="7039B3EE" w14:textId="77777777" w:rsidR="003166B8" w:rsidRPr="00323979" w:rsidRDefault="003166B8" w:rsidP="003166B8">
      <w:pPr>
        <w:numPr>
          <w:ilvl w:val="0"/>
          <w:numId w:val="267"/>
        </w:numPr>
        <w:spacing w:line="259" w:lineRule="auto"/>
        <w:rPr>
          <w:rFonts w:eastAsia="DFKai-SB"/>
        </w:rPr>
      </w:pPr>
      <w:r w:rsidRPr="00323979">
        <w:rPr>
          <w:rFonts w:eastAsia="DFKai-SB"/>
        </w:rPr>
        <w:t>Identify and explain the difference between the shake, data and change events.</w:t>
      </w:r>
    </w:p>
    <w:p w14:paraId="70B8A526" w14:textId="77777777" w:rsidR="003166B8" w:rsidRPr="00323979" w:rsidRDefault="003166B8" w:rsidP="003166B8">
      <w:pPr>
        <w:numPr>
          <w:ilvl w:val="0"/>
          <w:numId w:val="267"/>
        </w:numPr>
        <w:spacing w:after="240" w:line="259" w:lineRule="auto"/>
        <w:rPr>
          <w:rFonts w:eastAsia="DFKai-SB"/>
        </w:rPr>
      </w:pPr>
      <w:r w:rsidRPr="00323979">
        <w:rPr>
          <w:rFonts w:eastAsia="DFKai-SB"/>
        </w:rPr>
        <w:t>Refer back to and use their past knowledge of the counter pattern.</w:t>
      </w:r>
    </w:p>
    <w:p w14:paraId="76A48E06" w14:textId="77777777" w:rsidR="003166B8" w:rsidRPr="00323979" w:rsidRDefault="003166B8" w:rsidP="003166B8">
      <w:pPr>
        <w:spacing w:after="240"/>
        <w:rPr>
          <w:rFonts w:eastAsia="DFKai-SB"/>
        </w:rPr>
      </w:pPr>
      <w:r w:rsidRPr="00323979">
        <w:rPr>
          <w:rFonts w:eastAsia="DFKai-SB"/>
        </w:rPr>
        <w:t>學生將能夠：</w:t>
      </w:r>
    </w:p>
    <w:p w14:paraId="21E979B0" w14:textId="77777777" w:rsidR="003166B8" w:rsidRPr="00323979" w:rsidRDefault="003166B8" w:rsidP="003166B8">
      <w:pPr>
        <w:numPr>
          <w:ilvl w:val="0"/>
          <w:numId w:val="267"/>
        </w:numPr>
        <w:spacing w:line="259" w:lineRule="auto"/>
        <w:rPr>
          <w:rFonts w:eastAsia="DFKai-SB"/>
        </w:rPr>
      </w:pPr>
      <w:r w:rsidRPr="00323979">
        <w:rPr>
          <w:rFonts w:eastAsia="DFKai-SB"/>
        </w:rPr>
        <w:t>認識</w:t>
      </w:r>
      <w:del w:id="710" w:author="Ivy Yang" w:date="2019-01-16T15:18:00Z">
        <w:r w:rsidRPr="00323979">
          <w:rPr>
            <w:rFonts w:eastAsia="DFKai-SB"/>
          </w:rPr>
          <w:delText>到</w:delText>
        </w:r>
      </w:del>
      <w:r w:rsidRPr="00323979">
        <w:rPr>
          <w:rFonts w:eastAsia="DFKai-SB"/>
        </w:rPr>
        <w:t>加速度計定向（間距和卷）的使用和需求。</w:t>
      </w:r>
    </w:p>
    <w:p w14:paraId="14EE1202" w14:textId="77777777" w:rsidR="003166B8" w:rsidRPr="00323979" w:rsidRDefault="003166B8" w:rsidP="003166B8">
      <w:pPr>
        <w:numPr>
          <w:ilvl w:val="0"/>
          <w:numId w:val="267"/>
        </w:numPr>
        <w:spacing w:line="259" w:lineRule="auto"/>
        <w:rPr>
          <w:rFonts w:eastAsia="DFKai-SB"/>
        </w:rPr>
      </w:pPr>
      <w:r w:rsidRPr="00323979">
        <w:rPr>
          <w:rFonts w:eastAsia="DFKai-SB"/>
        </w:rPr>
        <w:t>辨認並解釋震動、數據和變化事件之間的差異。</w:t>
      </w:r>
    </w:p>
    <w:p w14:paraId="0C358BA1" w14:textId="77777777" w:rsidR="003166B8" w:rsidRPr="00323979" w:rsidRDefault="003166B8" w:rsidP="003166B8">
      <w:pPr>
        <w:numPr>
          <w:ilvl w:val="0"/>
          <w:numId w:val="267"/>
        </w:numPr>
        <w:spacing w:after="240" w:line="259" w:lineRule="auto"/>
        <w:rPr>
          <w:rFonts w:eastAsia="DFKai-SB"/>
        </w:rPr>
      </w:pPr>
      <w:r w:rsidRPr="00323979">
        <w:rPr>
          <w:rFonts w:eastAsia="DFKai-SB"/>
        </w:rPr>
        <w:t>參考並</w:t>
      </w:r>
      <w:ins w:id="711" w:author="Ivy Yang" w:date="2019-01-16T15:19:00Z">
        <w:r w:rsidRPr="00323979">
          <w:rPr>
            <w:rFonts w:eastAsia="DFKai-SB"/>
          </w:rPr>
          <w:t>運</w:t>
        </w:r>
      </w:ins>
      <w:del w:id="712" w:author="Ivy Yang" w:date="2019-01-16T15:19:00Z">
        <w:r w:rsidRPr="00323979">
          <w:rPr>
            <w:rFonts w:eastAsia="DFKai-SB"/>
          </w:rPr>
          <w:delText>使</w:delText>
        </w:r>
      </w:del>
      <w:r w:rsidRPr="00323979">
        <w:rPr>
          <w:rFonts w:eastAsia="DFKai-SB"/>
        </w:rPr>
        <w:t>用他們過去對計數器模型的了解。</w:t>
      </w:r>
    </w:p>
    <w:p w14:paraId="7D3A5C1A" w14:textId="77777777" w:rsidR="003166B8" w:rsidRPr="00323979" w:rsidRDefault="003166B8" w:rsidP="003166B8">
      <w:pPr>
        <w:rPr>
          <w:rFonts w:eastAsia="DFKai-SB"/>
          <w:b/>
        </w:rPr>
      </w:pPr>
      <w:r w:rsidRPr="00323979">
        <w:rPr>
          <w:rFonts w:eastAsia="DFKai-SB"/>
          <w:b/>
        </w:rPr>
        <w:t>Introduced Code</w:t>
      </w:r>
    </w:p>
    <w:p w14:paraId="42EC4FA0" w14:textId="77777777" w:rsidR="003166B8" w:rsidRPr="00323979" w:rsidRDefault="003166B8" w:rsidP="003166B8">
      <w:pPr>
        <w:numPr>
          <w:ilvl w:val="0"/>
          <w:numId w:val="257"/>
        </w:numPr>
        <w:spacing w:after="240" w:line="259" w:lineRule="auto"/>
        <w:rPr>
          <w:rFonts w:eastAsia="DFKai-SB"/>
        </w:rPr>
      </w:pPr>
      <w:r w:rsidRPr="00323979">
        <w:rPr>
          <w:rFonts w:eastAsia="DFKai-SB"/>
        </w:rPr>
        <w:fldChar w:fldCharType="begin"/>
      </w:r>
      <w:r w:rsidRPr="00323979">
        <w:rPr>
          <w:rFonts w:eastAsia="DFKai-SB"/>
        </w:rPr>
        <w:instrText xml:space="preserve"> HYPERLINK "https://docs.code.org/applab/accelerometer.getOrientation/" </w:instrText>
      </w:r>
      <w:r w:rsidRPr="00323979">
        <w:rPr>
          <w:rFonts w:eastAsia="DFKai-SB"/>
        </w:rPr>
        <w:fldChar w:fldCharType="separate"/>
      </w:r>
      <w:r w:rsidRPr="00323979">
        <w:rPr>
          <w:rFonts w:eastAsia="DFKai-SB"/>
          <w:u w:val="single"/>
        </w:rPr>
        <w:t>accelerometer.getOrientation()</w:t>
      </w:r>
    </w:p>
    <w:p w14:paraId="7EB78277" w14:textId="77777777" w:rsidR="003166B8" w:rsidRPr="00323979" w:rsidRDefault="003166B8" w:rsidP="003166B8">
      <w:pPr>
        <w:rPr>
          <w:rFonts w:eastAsia="DFKai-SB"/>
          <w:b/>
        </w:rPr>
      </w:pPr>
      <w:r w:rsidRPr="00323979">
        <w:rPr>
          <w:rFonts w:eastAsia="DFKai-SB"/>
        </w:rPr>
        <w:fldChar w:fldCharType="end"/>
      </w:r>
      <w:r w:rsidRPr="00323979">
        <w:rPr>
          <w:rFonts w:eastAsia="DFKai-SB"/>
          <w:b/>
        </w:rPr>
        <w:t>介紹的程式碼</w:t>
      </w:r>
    </w:p>
    <w:p w14:paraId="61150B29" w14:textId="77777777" w:rsidR="003166B8" w:rsidRPr="00323979" w:rsidRDefault="003166B8" w:rsidP="003166B8">
      <w:pPr>
        <w:numPr>
          <w:ilvl w:val="0"/>
          <w:numId w:val="257"/>
        </w:numPr>
        <w:spacing w:after="240" w:line="259" w:lineRule="auto"/>
        <w:rPr>
          <w:rFonts w:eastAsia="DFKai-SB"/>
        </w:rPr>
      </w:pPr>
      <w:r w:rsidRPr="00323979">
        <w:rPr>
          <w:rFonts w:eastAsia="DFKai-SB"/>
        </w:rPr>
        <w:fldChar w:fldCharType="begin"/>
      </w:r>
      <w:r w:rsidRPr="00323979">
        <w:rPr>
          <w:rFonts w:eastAsia="DFKai-SB"/>
        </w:rPr>
        <w:instrText xml:space="preserve"> HYPERLINK "https://docs.code.org/applab/accelerometer.getOrientation/" </w:instrText>
      </w:r>
      <w:r w:rsidRPr="00323979">
        <w:rPr>
          <w:rFonts w:eastAsia="DFKai-SB"/>
        </w:rPr>
        <w:fldChar w:fldCharType="separate"/>
      </w:r>
      <w:r w:rsidRPr="00323979">
        <w:rPr>
          <w:rFonts w:eastAsia="DFKai-SB"/>
          <w:u w:val="single"/>
        </w:rPr>
        <w:t>accelerometer.getOrientation()</w:t>
      </w:r>
    </w:p>
    <w:p w14:paraId="7F5A0E84" w14:textId="77777777" w:rsidR="003166B8" w:rsidRPr="00323979" w:rsidRDefault="003166B8" w:rsidP="003166B8">
      <w:pPr>
        <w:rPr>
          <w:rFonts w:eastAsia="DFKai-SB"/>
          <w:b/>
        </w:rPr>
      </w:pPr>
      <w:r w:rsidRPr="00323979">
        <w:rPr>
          <w:rFonts w:eastAsia="DFKai-SB"/>
        </w:rPr>
        <w:fldChar w:fldCharType="end"/>
      </w:r>
    </w:p>
    <w:p w14:paraId="3CEBCA00" w14:textId="77777777" w:rsidR="003166B8" w:rsidRPr="00323979" w:rsidRDefault="003166B8" w:rsidP="003166B8">
      <w:pPr>
        <w:rPr>
          <w:rFonts w:eastAsia="DFKai-SB"/>
          <w:b/>
        </w:rPr>
      </w:pPr>
      <w:r w:rsidRPr="00323979">
        <w:rPr>
          <w:rFonts w:eastAsia="DFKai-SB"/>
          <w:b/>
        </w:rPr>
        <w:t>Support</w:t>
      </w:r>
    </w:p>
    <w:p w14:paraId="3CB13924" w14:textId="77777777" w:rsidR="003166B8" w:rsidRPr="00323979" w:rsidRDefault="003166B8" w:rsidP="003166B8">
      <w:pPr>
        <w:rPr>
          <w:rFonts w:eastAsia="DFKai-SB"/>
          <w:b/>
          <w:u w:val="single"/>
        </w:rPr>
      </w:pPr>
      <w:r w:rsidRPr="00323979">
        <w:rPr>
          <w:rFonts w:eastAsia="DFKai-SB"/>
        </w:rPr>
        <w:fldChar w:fldCharType="begin"/>
      </w:r>
      <w:r w:rsidRPr="00323979">
        <w:rPr>
          <w:rFonts w:eastAsia="DFKai-SB"/>
        </w:rPr>
        <w:instrText xml:space="preserve"> HYPERLINK "https://forum.code.org/c/csd6/" </w:instrText>
      </w:r>
      <w:r w:rsidRPr="00323979">
        <w:rPr>
          <w:rFonts w:eastAsia="DFKai-SB"/>
        </w:rPr>
        <w:fldChar w:fldCharType="separate"/>
      </w:r>
      <w:r w:rsidRPr="00323979">
        <w:rPr>
          <w:rFonts w:eastAsia="DFKai-SB"/>
          <w:b/>
          <w:u w:val="single"/>
        </w:rPr>
        <w:t>Lesson Forum</w:t>
      </w:r>
    </w:p>
    <w:p w14:paraId="75E9FD6E" w14:textId="77777777" w:rsidR="003166B8" w:rsidRPr="00323979" w:rsidRDefault="003166B8" w:rsidP="003166B8">
      <w:pPr>
        <w:rPr>
          <w:rFonts w:eastAsia="DFKai-SB"/>
          <w: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"https://support.code.org/hc/en-us/requests/new?description=Bug%20in%20CS%20Discoveries%202018%20unit%206%20lesson%2013%20curriculum.code.org/csd-18/unit6/13/" </w:instrText>
      </w:r>
      <w:r w:rsidRPr="00323979">
        <w:rPr>
          <w:rFonts w:eastAsia="DFKai-SB"/>
        </w:rPr>
        <w:fldChar w:fldCharType="separate"/>
      </w:r>
      <w:r w:rsidRPr="00323979">
        <w:rPr>
          <w:rFonts w:eastAsia="DFKai-SB"/>
          <w:b/>
          <w:u w:val="single"/>
        </w:rPr>
        <w:t>Report a Bug</w:t>
      </w:r>
    </w:p>
    <w:p w14:paraId="2CAC5F9F" w14:textId="77777777" w:rsidR="003166B8" w:rsidRPr="00323979" w:rsidRDefault="003166B8" w:rsidP="003166B8">
      <w:pPr>
        <w:rPr>
          <w:rFonts w:eastAsia="DFKai-SB"/>
          <w:b/>
        </w:rPr>
      </w:pPr>
      <w:r w:rsidRPr="00323979">
        <w:rPr>
          <w:rFonts w:eastAsia="DFKai-SB"/>
        </w:rPr>
        <w:fldChar w:fldCharType="end"/>
      </w:r>
      <w:r w:rsidRPr="00323979">
        <w:rPr>
          <w:rFonts w:eastAsia="DFKai-SB"/>
          <w:b/>
        </w:rPr>
        <w:t>課外資源</w:t>
      </w:r>
    </w:p>
    <w:p w14:paraId="6BDD1793" w14:textId="77777777" w:rsidR="003166B8" w:rsidRPr="00323979" w:rsidRDefault="003166B8" w:rsidP="003166B8">
      <w:pPr>
        <w:rPr>
          <w:rFonts w:eastAsia="DFKai-SB"/>
          <w:u w:val="single"/>
        </w:rPr>
      </w:pPr>
      <w:r w:rsidRPr="00323979">
        <w:rPr>
          <w:rFonts w:eastAsia="DFKai-SB"/>
          <w:u w:val="single"/>
        </w:rPr>
        <w:t>討論區</w:t>
      </w:r>
    </w:p>
    <w:p w14:paraId="1BDE40D1" w14:textId="77777777" w:rsidR="003166B8" w:rsidRPr="00323979" w:rsidRDefault="003166B8" w:rsidP="003166B8">
      <w:pPr>
        <w:rPr>
          <w:rFonts w:eastAsia="DFKai-SB"/>
          <w:u w:val="single"/>
        </w:rPr>
      </w:pPr>
      <w:r w:rsidRPr="00323979">
        <w:rPr>
          <w:rFonts w:eastAsia="DFKai-SB"/>
          <w:u w:val="single"/>
        </w:rPr>
        <w:t>問題回報</w:t>
      </w:r>
    </w:p>
    <w:p w14:paraId="3869404F" w14:textId="77777777" w:rsidR="003166B8" w:rsidRPr="00323979" w:rsidRDefault="003166B8" w:rsidP="003166B8">
      <w:pPr>
        <w:rPr>
          <w:rFonts w:eastAsia="DFKai-SB"/>
          <w:b/>
        </w:rPr>
      </w:pPr>
    </w:p>
    <w:p w14:paraId="38D4DAE2" w14:textId="77777777" w:rsidR="003166B8" w:rsidRPr="00323979" w:rsidRDefault="003166B8" w:rsidP="003166B8">
      <w:pPr>
        <w:rPr>
          <w:rFonts w:eastAsia="DFKai-SB"/>
          <w:b/>
        </w:rPr>
      </w:pPr>
      <w:r w:rsidRPr="00323979">
        <w:rPr>
          <w:rFonts w:eastAsia="DFKai-SB"/>
          <w:b/>
        </w:rPr>
        <w:t>Teaching Guide</w:t>
      </w:r>
    </w:p>
    <w:p w14:paraId="58DDF52E" w14:textId="77777777" w:rsidR="003166B8" w:rsidRPr="00323979" w:rsidRDefault="003166B8" w:rsidP="003166B8">
      <w:pPr>
        <w:rPr>
          <w:rFonts w:eastAsia="DFKai-SB"/>
          <w:b/>
        </w:rPr>
      </w:pPr>
      <w:r w:rsidRPr="00323979">
        <w:rPr>
          <w:rFonts w:eastAsia="DFKai-SB"/>
          <w:b/>
        </w:rPr>
        <w:t>教學指南</w:t>
      </w:r>
    </w:p>
    <w:p w14:paraId="5613C0D3" w14:textId="77777777" w:rsidR="003166B8" w:rsidRPr="00323979" w:rsidRDefault="003166B8" w:rsidP="003166B8">
      <w:pPr>
        <w:rPr>
          <w:rFonts w:eastAsia="DFKai-SB"/>
          <w:b/>
        </w:rPr>
      </w:pPr>
      <w:r w:rsidRPr="00323979">
        <w:rPr>
          <w:rFonts w:eastAsia="DFKai-SB"/>
          <w:b/>
        </w:rPr>
        <w:t>Warm Up (5 Min)</w:t>
      </w:r>
    </w:p>
    <w:p w14:paraId="4ED933B2" w14:textId="77777777" w:rsidR="003166B8" w:rsidRPr="00323979" w:rsidRDefault="003166B8" w:rsidP="003166B8">
      <w:pPr>
        <w:rPr>
          <w:rFonts w:eastAsia="DFKai-SB"/>
          <w:b/>
        </w:rPr>
      </w:pPr>
      <w:r w:rsidRPr="00323979">
        <w:rPr>
          <w:rFonts w:eastAsia="DFKai-SB"/>
          <w:b/>
        </w:rPr>
        <w:t>暖身活動</w:t>
      </w:r>
      <w:r w:rsidRPr="00323979">
        <w:rPr>
          <w:rFonts w:eastAsia="DFKai-SB"/>
          <w:b/>
        </w:rPr>
        <w:t xml:space="preserve"> (5</w:t>
      </w:r>
      <w:r w:rsidRPr="00323979">
        <w:rPr>
          <w:rFonts w:eastAsia="DFKai-SB"/>
          <w:b/>
        </w:rPr>
        <w:t>分鐘</w:t>
      </w:r>
      <w:r w:rsidRPr="00323979">
        <w:rPr>
          <w:rFonts w:eastAsia="DFKai-SB"/>
          <w:b/>
        </w:rPr>
        <w:t>)</w:t>
      </w:r>
    </w:p>
    <w:p w14:paraId="7DA113B8" w14:textId="77777777" w:rsidR="003166B8" w:rsidRPr="00323979" w:rsidRDefault="003166B8" w:rsidP="003166B8">
      <w:pPr>
        <w:rPr>
          <w:rFonts w:eastAsia="DFKai-SB"/>
        </w:rPr>
      </w:pPr>
      <w:r w:rsidRPr="00323979">
        <w:rPr>
          <w:rFonts w:eastAsia="DFKai-SB"/>
        </w:rPr>
        <w:t>What Makes a Sensor?</w:t>
      </w:r>
    </w:p>
    <w:p w14:paraId="277E74CE" w14:textId="77777777" w:rsidR="003166B8" w:rsidRPr="00323979" w:rsidRDefault="003166B8" w:rsidP="003166B8">
      <w:pPr>
        <w:rPr>
          <w:rFonts w:eastAsia="DFKai-SB"/>
        </w:rPr>
      </w:pPr>
      <w:r w:rsidRPr="00323979">
        <w:rPr>
          <w:rFonts w:eastAsia="DFKai-SB"/>
        </w:rPr>
        <w:t>Discussion Goal</w:t>
      </w:r>
    </w:p>
    <w:p w14:paraId="3953B929" w14:textId="77777777" w:rsidR="003166B8" w:rsidRPr="00323979" w:rsidRDefault="003166B8" w:rsidP="003166B8">
      <w:pPr>
        <w:rPr>
          <w:rFonts w:eastAsia="DFKai-SB"/>
        </w:rPr>
      </w:pPr>
      <w:r w:rsidRPr="00323979">
        <w:rPr>
          <w:rFonts w:eastAsia="DFKai-SB"/>
        </w:rPr>
        <w:t>Students have been exposed to sensors in previous lessons but have only seen a few aspects of what a sensor can measure. This discussion gives students a chance to think about the characteristics of a sensor, while also thinking about the other possible characteristics of a sensor they haven’t been exposed to.</w:t>
      </w:r>
    </w:p>
    <w:p w14:paraId="5BF327D2" w14:textId="77777777" w:rsidR="003166B8" w:rsidRPr="00323979" w:rsidRDefault="003166B8" w:rsidP="003166B8">
      <w:pPr>
        <w:rPr>
          <w:rFonts w:eastAsia="DFKai-SB"/>
        </w:rPr>
      </w:pPr>
      <w:r w:rsidRPr="00323979">
        <w:rPr>
          <w:rFonts w:eastAsia="DFKai-SB"/>
        </w:rPr>
        <w:t>Prompt: Refer back to the analog sensors, what makes a sensor a sensor? Could an accelerometer be a sensor?</w:t>
      </w:r>
    </w:p>
    <w:p w14:paraId="1A4B7989" w14:textId="77777777" w:rsidR="003166B8" w:rsidRPr="00323979" w:rsidRDefault="003166B8" w:rsidP="003166B8">
      <w:pPr>
        <w:rPr>
          <w:rFonts w:eastAsia="DFKai-SB"/>
        </w:rPr>
      </w:pPr>
      <w:r w:rsidRPr="00323979">
        <w:rPr>
          <w:rFonts w:eastAsia="DFKai-SB"/>
        </w:rPr>
        <w:t>Share: Have students share their thoughts and ideas in small groups.</w:t>
      </w:r>
    </w:p>
    <w:p w14:paraId="5C8232DE" w14:textId="77777777" w:rsidR="003166B8" w:rsidRPr="00323979" w:rsidRDefault="003166B8" w:rsidP="003166B8">
      <w:pPr>
        <w:rPr>
          <w:rFonts w:eastAsia="DFKai-SB"/>
          <w:b/>
        </w:rPr>
      </w:pPr>
      <w:r w:rsidRPr="00323979">
        <w:rPr>
          <w:rFonts w:eastAsia="DFKai-SB"/>
          <w:b/>
        </w:rPr>
        <w:t>什麼構成感應器</w:t>
      </w:r>
      <w:r w:rsidRPr="00323979">
        <w:rPr>
          <w:rFonts w:eastAsia="DFKai-SB"/>
          <w:b/>
        </w:rPr>
        <w:t>?</w:t>
      </w:r>
    </w:p>
    <w:p w14:paraId="09E64E09" w14:textId="77777777" w:rsidR="003166B8" w:rsidRPr="00323979" w:rsidRDefault="003166B8" w:rsidP="003166B8">
      <w:pPr>
        <w:rPr>
          <w:rFonts w:eastAsia="DFKai-SB"/>
        </w:rPr>
      </w:pPr>
      <w:r w:rsidRPr="00323979">
        <w:rPr>
          <w:rFonts w:eastAsia="DFKai-SB"/>
        </w:rPr>
        <w:t>討論目標</w:t>
      </w:r>
    </w:p>
    <w:p w14:paraId="634C6B83" w14:textId="77777777" w:rsidR="003166B8" w:rsidRPr="00323979" w:rsidRDefault="003166B8" w:rsidP="003166B8">
      <w:pPr>
        <w:rPr>
          <w:rFonts w:eastAsia="DFKai-SB"/>
        </w:rPr>
      </w:pPr>
      <w:r w:rsidRPr="00323979">
        <w:rPr>
          <w:rFonts w:eastAsia="DFKai-SB"/>
        </w:rPr>
        <w:lastRenderedPageBreak/>
        <w:t>學生們在之前的課程已接觸過感應器，但只看到感應器可以測量的幾個面向。</w:t>
      </w:r>
      <w:r w:rsidRPr="00323979">
        <w:rPr>
          <w:rFonts w:eastAsia="DFKai-SB"/>
        </w:rPr>
        <w:t xml:space="preserve"> </w:t>
      </w:r>
      <w:r w:rsidRPr="00323979">
        <w:rPr>
          <w:rFonts w:eastAsia="DFKai-SB"/>
        </w:rPr>
        <w:t>這個討論讓學生有機會思考感應器的特性，同時猜想其他他們尚未接觸到的感應器的可能特性。</w:t>
      </w:r>
    </w:p>
    <w:p w14:paraId="05C55BEE" w14:textId="77777777" w:rsidR="003166B8" w:rsidRPr="00323979" w:rsidRDefault="003166B8" w:rsidP="003166B8">
      <w:pPr>
        <w:rPr>
          <w:rFonts w:eastAsia="DFKai-SB"/>
        </w:rPr>
      </w:pPr>
      <w:r w:rsidRPr="00323979">
        <w:rPr>
          <w:rFonts w:eastAsia="DFKai-SB"/>
        </w:rPr>
        <w:t>提問：請回想類比感應器，感應器的特性是什麼？</w:t>
      </w:r>
      <w:r w:rsidRPr="00323979">
        <w:rPr>
          <w:rFonts w:eastAsia="DFKai-SB"/>
        </w:rPr>
        <w:t xml:space="preserve"> </w:t>
      </w:r>
      <w:r w:rsidRPr="00323979">
        <w:rPr>
          <w:rFonts w:eastAsia="DFKai-SB"/>
        </w:rPr>
        <w:t>加速計可以是感應器嗎？</w:t>
      </w:r>
    </w:p>
    <w:p w14:paraId="7F647D0B" w14:textId="77777777" w:rsidR="003166B8" w:rsidRPr="00323979" w:rsidRDefault="003166B8" w:rsidP="003166B8">
      <w:pPr>
        <w:rPr>
          <w:rFonts w:eastAsia="DFKai-SB"/>
        </w:rPr>
      </w:pPr>
      <w:r w:rsidRPr="00323979">
        <w:rPr>
          <w:rFonts w:eastAsia="DFKai-SB"/>
        </w:rPr>
        <w:t>分享：讓學生分成小組分享他們的意見和想法。</w:t>
      </w:r>
    </w:p>
    <w:p w14:paraId="4D1E090E" w14:textId="77777777" w:rsidR="003166B8" w:rsidRPr="00323979" w:rsidRDefault="003166B8" w:rsidP="003166B8">
      <w:pPr>
        <w:rPr>
          <w:rFonts w:eastAsia="DFKai-SB"/>
        </w:rPr>
      </w:pPr>
    </w:p>
    <w:p w14:paraId="144E33E2" w14:textId="77777777" w:rsidR="003166B8" w:rsidRPr="00323979" w:rsidRDefault="003166B8" w:rsidP="003166B8">
      <w:pPr>
        <w:rPr>
          <w:rFonts w:eastAsia="DFKai-SB"/>
          <w:b/>
        </w:rPr>
      </w:pPr>
      <w:r w:rsidRPr="00323979">
        <w:rPr>
          <w:rFonts w:eastAsia="DFKai-SB"/>
          <w:b/>
        </w:rPr>
        <w:t>Activity</w:t>
      </w:r>
    </w:p>
    <w:p w14:paraId="172917C2" w14:textId="77777777" w:rsidR="003166B8" w:rsidRPr="00323979" w:rsidRDefault="003166B8" w:rsidP="003166B8">
      <w:pPr>
        <w:rPr>
          <w:rFonts w:eastAsia="DFKai-SB"/>
          <w:b/>
        </w:rPr>
      </w:pPr>
      <w:r w:rsidRPr="00323979">
        <w:rPr>
          <w:rFonts w:eastAsia="DFKai-SB"/>
          <w:b/>
        </w:rPr>
        <w:t>活動內容</w:t>
      </w:r>
    </w:p>
    <w:p w14:paraId="1E8118DD" w14:textId="77777777" w:rsidR="003166B8" w:rsidRPr="00323979" w:rsidRDefault="003166B8" w:rsidP="003166B8">
      <w:pPr>
        <w:rPr>
          <w:rFonts w:eastAsia="DFKai-SB"/>
        </w:rPr>
      </w:pPr>
      <w:r w:rsidRPr="00323979">
        <w:rPr>
          <w:rFonts w:eastAsia="DFKai-SB"/>
        </w:rPr>
        <w:t>The Accelerometer</w:t>
      </w:r>
    </w:p>
    <w:p w14:paraId="59A39047" w14:textId="77777777" w:rsidR="003166B8" w:rsidRPr="00323979" w:rsidRDefault="003166B8" w:rsidP="003166B8">
      <w:pPr>
        <w:rPr>
          <w:rFonts w:eastAsia="DFKai-SB"/>
        </w:rPr>
      </w:pPr>
      <w:r w:rsidRPr="00323979">
        <w:rPr>
          <w:rFonts w:eastAsia="DFKai-SB"/>
        </w:rPr>
        <w:t>加速計</w:t>
      </w:r>
    </w:p>
    <w:p w14:paraId="72E2E442" w14:textId="77777777" w:rsidR="003166B8" w:rsidRPr="00323979" w:rsidRDefault="003166B8" w:rsidP="003166B8">
      <w:pPr>
        <w:rPr>
          <w:rFonts w:eastAsia="DFKai-SB"/>
        </w:rPr>
      </w:pPr>
      <w:r w:rsidRPr="00323979">
        <w:rPr>
          <w:rFonts w:eastAsia="DFKai-SB"/>
        </w:rPr>
        <w:t>Transition: Send students to Code Studio.</w:t>
      </w:r>
    </w:p>
    <w:p w14:paraId="055BAA79" w14:textId="77777777" w:rsidR="003166B8" w:rsidRPr="00323979" w:rsidRDefault="003166B8" w:rsidP="003166B8">
      <w:pPr>
        <w:rPr>
          <w:rFonts w:eastAsia="DFKai-SB"/>
        </w:rPr>
      </w:pPr>
      <w:r w:rsidRPr="00323979">
        <w:rPr>
          <w:rFonts w:eastAsia="DFKai-SB"/>
        </w:rPr>
        <w:t>移動：讓學生進入</w:t>
      </w:r>
      <w:r w:rsidRPr="00323979">
        <w:rPr>
          <w:rFonts w:eastAsia="DFKai-SB"/>
        </w:rPr>
        <w:t>Code Studio</w:t>
      </w:r>
    </w:p>
    <w:p w14:paraId="28A7860D" w14:textId="77777777" w:rsidR="003166B8" w:rsidRPr="00323979" w:rsidRDefault="003166B8" w:rsidP="003166B8">
      <w:pPr>
        <w:rPr>
          <w:rFonts w:eastAsia="DFKai-SB"/>
        </w:rPr>
      </w:pPr>
      <w:r w:rsidRPr="00323979">
        <w:rPr>
          <w:rFonts w:eastAsia="DFKai-SB"/>
        </w:rPr>
        <w:t>Code Studio levels</w:t>
      </w:r>
    </w:p>
    <w:p w14:paraId="3DCE6D00" w14:textId="77777777" w:rsidR="003166B8" w:rsidRPr="00323979" w:rsidRDefault="003166B8" w:rsidP="003166B8">
      <w:pPr>
        <w:numPr>
          <w:ilvl w:val="0"/>
          <w:numId w:val="251"/>
        </w:numPr>
        <w:spacing w:line="259" w:lineRule="auto"/>
        <w:rPr>
          <w:rFonts w:eastAsia="DFKai-SB"/>
        </w:rPr>
      </w:pPr>
      <w:r w:rsidRPr="00323979">
        <w:rPr>
          <w:rFonts w:eastAsia="DFKai-SB"/>
          <w:b/>
        </w:rPr>
        <w:t xml:space="preserve">Lesson Overview </w:t>
      </w:r>
    </w:p>
    <w:p w14:paraId="33386F65" w14:textId="77777777" w:rsidR="003166B8" w:rsidRPr="00323979" w:rsidRDefault="003166B8" w:rsidP="003166B8">
      <w:pPr>
        <w:numPr>
          <w:ilvl w:val="0"/>
          <w:numId w:val="251"/>
        </w:numPr>
        <w:spacing w:after="240"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"https://curriculum.code.org/csd-18/unit6/13/#level-expando-13-1-sfmd" </w:instrText>
      </w:r>
      <w:r w:rsidRPr="00323979">
        <w:rPr>
          <w:rFonts w:eastAsia="DFKai-SB"/>
        </w:rPr>
        <w:fldChar w:fldCharType="separate"/>
      </w:r>
      <w:r w:rsidRPr="00323979">
        <w:rPr>
          <w:rFonts w:eastAsia="DFKai-SB"/>
          <w:u w:val="single"/>
        </w:rPr>
        <w:t>Student Overview</w:t>
      </w:r>
    </w:p>
    <w:p w14:paraId="171639BB" w14:textId="77777777" w:rsidR="003166B8" w:rsidRPr="00323979" w:rsidRDefault="003166B8" w:rsidP="003166B8">
      <w:pPr>
        <w:rPr>
          <w:rFonts w:eastAsia="DFKai-SB"/>
        </w:rPr>
      </w:pPr>
      <w:r w:rsidRPr="00323979">
        <w:rPr>
          <w:rFonts w:eastAsia="DFKai-SB"/>
        </w:rPr>
        <w:fldChar w:fldCharType="end"/>
      </w:r>
      <w:r w:rsidRPr="00323979">
        <w:rPr>
          <w:rFonts w:eastAsia="DFKai-SB"/>
        </w:rPr>
        <w:t>Code Studio</w:t>
      </w:r>
      <w:r w:rsidRPr="00323979">
        <w:rPr>
          <w:rFonts w:eastAsia="DFKai-SB"/>
        </w:rPr>
        <w:t>關卡</w:t>
      </w:r>
    </w:p>
    <w:p w14:paraId="4AB16BB6" w14:textId="77777777" w:rsidR="003166B8" w:rsidRPr="00323979" w:rsidRDefault="003166B8" w:rsidP="003166B8">
      <w:pPr>
        <w:numPr>
          <w:ilvl w:val="0"/>
          <w:numId w:val="259"/>
        </w:numPr>
        <w:spacing w:line="259" w:lineRule="auto"/>
        <w:rPr>
          <w:rFonts w:eastAsia="DFKai-SB"/>
        </w:rPr>
      </w:pPr>
      <w:r w:rsidRPr="00323979">
        <w:rPr>
          <w:rFonts w:eastAsia="DFKai-SB"/>
        </w:rPr>
        <w:t>課程總覽</w:t>
      </w:r>
    </w:p>
    <w:p w14:paraId="137E087A" w14:textId="77777777" w:rsidR="003166B8" w:rsidRPr="00323979" w:rsidRDefault="003166B8" w:rsidP="003166B8">
      <w:pPr>
        <w:numPr>
          <w:ilvl w:val="0"/>
          <w:numId w:val="259"/>
        </w:numPr>
        <w:spacing w:after="160" w:line="259" w:lineRule="auto"/>
        <w:rPr>
          <w:rFonts w:eastAsia="DFKai-SB"/>
        </w:rPr>
      </w:pPr>
      <w:r w:rsidRPr="00323979">
        <w:rPr>
          <w:rFonts w:eastAsia="DFKai-SB"/>
        </w:rPr>
        <w:t>給學生的概述</w:t>
      </w:r>
    </w:p>
    <w:p w14:paraId="6517DE40" w14:textId="77777777" w:rsidR="003166B8" w:rsidRPr="00323979" w:rsidRDefault="003166B8" w:rsidP="003166B8">
      <w:pPr>
        <w:ind w:left="720"/>
        <w:rPr>
          <w:rFonts w:eastAsia="DFKai-SB"/>
        </w:rPr>
      </w:pPr>
    </w:p>
    <w:p w14:paraId="5FB6245A"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"https://studio.code.org/s/csd6-2018/stage/13/puzzle/1" </w:instrText>
      </w:r>
      <w:r w:rsidRPr="00323979">
        <w:rPr>
          <w:rFonts w:eastAsia="DFKai-SB"/>
        </w:rPr>
        <w:fldChar w:fldCharType="separate"/>
      </w:r>
      <w:r w:rsidRPr="00323979">
        <w:rPr>
          <w:rFonts w:eastAsia="DFKai-SB"/>
          <w:u w:val="single"/>
        </w:rPr>
        <w:t xml:space="preserve">View on Code Studio </w:t>
      </w:r>
    </w:p>
    <w:p w14:paraId="699D6822" w14:textId="77777777" w:rsidR="003166B8" w:rsidRPr="00323979" w:rsidRDefault="003166B8" w:rsidP="003166B8">
      <w:pPr>
        <w:rPr>
          <w:rFonts w:eastAsia="DFKai-SB"/>
          <w:b/>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p>
    <w:p w14:paraId="56B0DF94" w14:textId="77777777" w:rsidR="003166B8" w:rsidRPr="00323979" w:rsidRDefault="003166B8" w:rsidP="003166B8">
      <w:pPr>
        <w:rPr>
          <w:rFonts w:eastAsia="DFKai-SB"/>
          <w:b/>
        </w:rPr>
      </w:pPr>
      <w:r w:rsidRPr="00323979">
        <w:rPr>
          <w:rFonts w:eastAsia="DFKai-SB"/>
          <w:b/>
        </w:rPr>
        <w:t>Overview</w:t>
      </w:r>
    </w:p>
    <w:p w14:paraId="5A7E1AF0" w14:textId="77777777" w:rsidR="003166B8" w:rsidRPr="00323979" w:rsidRDefault="003166B8" w:rsidP="003166B8">
      <w:pPr>
        <w:rPr>
          <w:rFonts w:eastAsia="DFKai-SB"/>
          <w:b/>
        </w:rPr>
      </w:pPr>
      <w:r w:rsidRPr="00323979">
        <w:rPr>
          <w:rFonts w:eastAsia="DFKai-SB"/>
          <w:b/>
        </w:rPr>
        <w:t>課程概述</w:t>
      </w:r>
    </w:p>
    <w:p w14:paraId="32DC51CA" w14:textId="77777777" w:rsidR="003166B8" w:rsidRPr="00323979" w:rsidRDefault="003166B8" w:rsidP="003166B8">
      <w:pPr>
        <w:rPr>
          <w:rFonts w:eastAsia="DFKai-SB"/>
        </w:rPr>
      </w:pPr>
      <w:r w:rsidRPr="00323979">
        <w:rPr>
          <w:rFonts w:eastAsia="DFKai-SB"/>
        </w:rPr>
        <w:t>In this lesson, students will explore the accelerometer and its capabilities. They’ll become familiar with its events and properties, as well as create multiple programs utilizing the accelerometer similar to those they’ve likely come across in real world applications.</w:t>
      </w:r>
    </w:p>
    <w:p w14:paraId="493A7BBD" w14:textId="77777777" w:rsidR="003166B8" w:rsidRPr="00323979" w:rsidRDefault="003166B8" w:rsidP="003166B8">
      <w:pPr>
        <w:rPr>
          <w:rFonts w:eastAsia="DFKai-SB"/>
        </w:rPr>
      </w:pPr>
      <w:r w:rsidRPr="00323979">
        <w:rPr>
          <w:rFonts w:eastAsia="DFKai-SB"/>
        </w:rPr>
        <w:t>在本課中，學生將探索加速計及其功能。</w:t>
      </w:r>
      <w:r w:rsidRPr="00323979">
        <w:rPr>
          <w:rFonts w:eastAsia="DFKai-SB"/>
        </w:rPr>
        <w:t xml:space="preserve"> </w:t>
      </w:r>
      <w:r w:rsidRPr="00323979">
        <w:rPr>
          <w:rFonts w:eastAsia="DFKai-SB"/>
        </w:rPr>
        <w:t>他們將熟悉加速計事件及其屬性，並使用加速計創建</w:t>
      </w:r>
      <w:ins w:id="713" w:author="Ivy Yang" w:date="2019-01-16T15:20:00Z">
        <w:r w:rsidRPr="00323979">
          <w:rPr>
            <w:rFonts w:eastAsia="DFKai-SB"/>
          </w:rPr>
          <w:t>一</w:t>
        </w:r>
      </w:ins>
      <w:r w:rsidRPr="00323979">
        <w:rPr>
          <w:rFonts w:eastAsia="DFKai-SB"/>
        </w:rPr>
        <w:t>些</w:t>
      </w:r>
      <w:del w:id="714" w:author="Ivy Yang" w:date="2019-01-16T15:20:00Z">
        <w:r w:rsidRPr="00323979">
          <w:rPr>
            <w:rFonts w:eastAsia="DFKai-SB"/>
          </w:rPr>
          <w:delText>許</w:delText>
        </w:r>
      </w:del>
      <w:r w:rsidRPr="00323979">
        <w:rPr>
          <w:rFonts w:eastAsia="DFKai-SB"/>
        </w:rPr>
        <w:t>類似於他們在現實生活中可能已經遇過的應用程式。</w:t>
      </w:r>
    </w:p>
    <w:p w14:paraId="63A9D4D4" w14:textId="77777777" w:rsidR="003166B8" w:rsidRPr="00323979" w:rsidRDefault="003166B8" w:rsidP="003166B8">
      <w:pPr>
        <w:rPr>
          <w:rFonts w:eastAsia="DFKai-SB"/>
          <w:b/>
        </w:rPr>
      </w:pPr>
      <w:r w:rsidRPr="00323979">
        <w:rPr>
          <w:rFonts w:eastAsia="DFKai-SB"/>
          <w:b/>
        </w:rPr>
        <w:t>New Code</w:t>
      </w:r>
    </w:p>
    <w:p w14:paraId="0556BAB0" w14:textId="77777777" w:rsidR="003166B8" w:rsidRPr="00323979" w:rsidRDefault="003166B8" w:rsidP="003166B8">
      <w:pPr>
        <w:rPr>
          <w:rFonts w:eastAsia="DFKai-SB"/>
          <w:b/>
        </w:rPr>
      </w:pPr>
      <w:r w:rsidRPr="00323979">
        <w:rPr>
          <w:rFonts w:eastAsia="DFKai-SB"/>
          <w:b/>
        </w:rPr>
        <w:t>新的程式碼</w:t>
      </w:r>
    </w:p>
    <w:p w14:paraId="6B44941A" w14:textId="77777777" w:rsidR="003166B8" w:rsidRPr="00323979" w:rsidRDefault="003166B8" w:rsidP="003166B8">
      <w:pPr>
        <w:numPr>
          <w:ilvl w:val="0"/>
          <w:numId w:val="263"/>
        </w:numPr>
        <w:spacing w:after="240" w:line="259" w:lineRule="auto"/>
        <w:rPr>
          <w:rFonts w:eastAsia="DFKai-SB"/>
        </w:rPr>
      </w:pPr>
      <w:r w:rsidRPr="00323979">
        <w:rPr>
          <w:rFonts w:eastAsia="DFKai-SB"/>
        </w:rPr>
        <w:fldChar w:fldCharType="begin"/>
      </w:r>
      <w:r w:rsidRPr="00323979">
        <w:rPr>
          <w:rFonts w:eastAsia="DFKai-SB"/>
        </w:rPr>
        <w:instrText xml:space="preserve"> HYPERLINK "https://docs.code.org/applab/accelerometer.getOrientation/" </w:instrText>
      </w:r>
      <w:r w:rsidRPr="00323979">
        <w:rPr>
          <w:rFonts w:eastAsia="DFKai-SB"/>
        </w:rPr>
        <w:fldChar w:fldCharType="separate"/>
      </w:r>
      <w:r w:rsidRPr="00323979">
        <w:rPr>
          <w:rFonts w:eastAsia="DFKai-SB"/>
          <w:u w:val="single"/>
        </w:rPr>
        <w:t>accelerometer.getOrientation()</w:t>
      </w:r>
    </w:p>
    <w:p w14:paraId="40F2A30E" w14:textId="77777777" w:rsidR="003166B8" w:rsidRPr="00323979" w:rsidRDefault="003166B8" w:rsidP="003166B8">
      <w:pPr>
        <w:rPr>
          <w:rFonts w:eastAsia="DFKai-SB"/>
        </w:rPr>
      </w:pPr>
      <w:r w:rsidRPr="00323979">
        <w:rPr>
          <w:rFonts w:eastAsia="DFKai-SB"/>
        </w:rPr>
        <w:fldChar w:fldCharType="end"/>
      </w:r>
      <w:r w:rsidRPr="00323979">
        <w:rPr>
          <w:rFonts w:eastAsia="DFKai-SB"/>
        </w:rPr>
        <w:t xml:space="preserve"> </w:t>
      </w:r>
    </w:p>
    <w:p w14:paraId="3766226F" w14:textId="77777777" w:rsidR="003166B8" w:rsidRPr="00323979" w:rsidRDefault="003166B8" w:rsidP="003166B8">
      <w:pPr>
        <w:rPr>
          <w:rFonts w:eastAsia="DFKai-SB"/>
          <w:b/>
        </w:rPr>
      </w:pPr>
      <w:r w:rsidRPr="00323979">
        <w:rPr>
          <w:rFonts w:eastAsia="DFKai-SB"/>
          <w:b/>
        </w:rPr>
        <w:t xml:space="preserve">The Accelerometer_2018 </w:t>
      </w:r>
    </w:p>
    <w:p w14:paraId="6443C7B3" w14:textId="77777777" w:rsidR="003166B8" w:rsidRPr="00323979" w:rsidRDefault="003166B8" w:rsidP="003166B8">
      <w:pPr>
        <w:rPr>
          <w:rFonts w:eastAsia="DFKai-SB"/>
          <w:b/>
        </w:rPr>
      </w:pPr>
      <w:r w:rsidRPr="00323979">
        <w:rPr>
          <w:rFonts w:eastAsia="DFKai-SB"/>
          <w:b/>
        </w:rPr>
        <w:t>加速計</w:t>
      </w:r>
      <w:r w:rsidRPr="00323979">
        <w:rPr>
          <w:rFonts w:eastAsia="DFKai-SB"/>
          <w:b/>
        </w:rPr>
        <w:t>_2018</w:t>
      </w:r>
    </w:p>
    <w:p w14:paraId="175113E4" w14:textId="77777777" w:rsidR="003166B8" w:rsidRPr="00323979" w:rsidRDefault="00AB68F6" w:rsidP="003166B8">
      <w:pPr>
        <w:rPr>
          <w:rFonts w:eastAsia="DFKai-SB"/>
        </w:rPr>
      </w:pPr>
      <w:hyperlink r:id="rId410" w:anchor="level-expando-13-2-sfmd">
        <w:r w:rsidR="003166B8" w:rsidRPr="00323979">
          <w:rPr>
            <w:rFonts w:eastAsia="DFKai-SB"/>
            <w:u w:val="single"/>
          </w:rPr>
          <w:t>Student Overview</w:t>
        </w:r>
      </w:hyperlink>
    </w:p>
    <w:p w14:paraId="1C74E0F4" w14:textId="77777777" w:rsidR="003166B8" w:rsidRPr="00323979" w:rsidRDefault="003166B8" w:rsidP="003166B8">
      <w:pPr>
        <w:rPr>
          <w:rFonts w:eastAsia="DFKai-SB"/>
        </w:rPr>
      </w:pPr>
      <w:r w:rsidRPr="00323979">
        <w:rPr>
          <w:rFonts w:eastAsia="DFKai-SB"/>
        </w:rPr>
        <w:t>給學生的概述</w:t>
      </w:r>
    </w:p>
    <w:p w14:paraId="4AE6C349"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"https://curriculum.code.org/csd-18/unit6/13/#level-expando-13-2-sfmd" </w:instrText>
      </w:r>
      <w:r w:rsidRPr="00323979">
        <w:rPr>
          <w:rFonts w:eastAsia="DFKai-SB"/>
        </w:rPr>
        <w:fldChar w:fldCharType="separate"/>
      </w:r>
    </w:p>
    <w:p w14:paraId="11DEAEC6"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"https://studio.code.org/s/csd6-2018/stage/13/puzzle/2" </w:instrText>
      </w:r>
      <w:r w:rsidRPr="00323979">
        <w:rPr>
          <w:rFonts w:eastAsia="DFKai-SB"/>
        </w:rPr>
        <w:fldChar w:fldCharType="separate"/>
      </w:r>
      <w:r w:rsidRPr="00323979">
        <w:rPr>
          <w:rFonts w:eastAsia="DFKai-SB"/>
          <w:u w:val="single"/>
        </w:rPr>
        <w:t xml:space="preserve">View on Code Studio </w:t>
      </w:r>
    </w:p>
    <w:p w14:paraId="26E3A0F2" w14:textId="77777777" w:rsidR="003166B8" w:rsidRPr="00323979" w:rsidRDefault="003166B8" w:rsidP="003166B8">
      <w:pPr>
        <w:rPr>
          <w:rFonts w:eastAsia="DFKai-SB"/>
        </w:rPr>
      </w:pPr>
      <w:r w:rsidRPr="00323979">
        <w:rPr>
          <w:rFonts w:eastAsia="DFKai-SB"/>
        </w:rPr>
        <w:lastRenderedPageBreak/>
        <w:fldChar w:fldCharType="end"/>
      </w:r>
      <w:r w:rsidRPr="00323979">
        <w:rPr>
          <w:rFonts w:eastAsia="DFKai-SB"/>
        </w:rPr>
        <w:t>在</w:t>
      </w:r>
      <w:r w:rsidRPr="00323979">
        <w:rPr>
          <w:rFonts w:eastAsia="DFKai-SB"/>
        </w:rPr>
        <w:t>Code Studio</w:t>
      </w:r>
      <w:r w:rsidRPr="00323979">
        <w:rPr>
          <w:rFonts w:eastAsia="DFKai-SB"/>
        </w:rPr>
        <w:t>上查看</w:t>
      </w:r>
    </w:p>
    <w:p w14:paraId="05A2348A" w14:textId="77777777" w:rsidR="003166B8" w:rsidRPr="00323979" w:rsidRDefault="003166B8" w:rsidP="003166B8">
      <w:pPr>
        <w:rPr>
          <w:rFonts w:eastAsia="DFKai-SB"/>
        </w:rPr>
      </w:pPr>
    </w:p>
    <w:p w14:paraId="3AC656B1" w14:textId="77777777" w:rsidR="003166B8" w:rsidRPr="00323979" w:rsidRDefault="003166B8" w:rsidP="003166B8">
      <w:pPr>
        <w:rPr>
          <w:rFonts w:eastAsia="DFKai-SB"/>
        </w:rPr>
      </w:pPr>
      <w:r w:rsidRPr="00323979">
        <w:rPr>
          <w:rFonts w:eastAsia="DFKai-SB"/>
        </w:rPr>
        <w:t>Today you’re going to learn how to use and create functions.</w:t>
      </w:r>
    </w:p>
    <w:p w14:paraId="65F8A5DB" w14:textId="77777777" w:rsidR="003166B8" w:rsidRPr="00323979" w:rsidRDefault="003166B8" w:rsidP="003166B8">
      <w:pPr>
        <w:rPr>
          <w:rFonts w:eastAsia="DFKai-SB"/>
        </w:rPr>
      </w:pPr>
      <w:r w:rsidRPr="00323979">
        <w:rPr>
          <w:rFonts w:eastAsia="DFKai-SB"/>
        </w:rPr>
        <w:t>Creating a function lets you make your own blocks! There are two parts to a function:</w:t>
      </w:r>
    </w:p>
    <w:p w14:paraId="0EFFAF6F" w14:textId="77777777" w:rsidR="003166B8" w:rsidRPr="00323979" w:rsidRDefault="003166B8" w:rsidP="003166B8">
      <w:pPr>
        <w:rPr>
          <w:rFonts w:eastAsia="DFKai-SB"/>
        </w:rPr>
      </w:pPr>
      <w:r w:rsidRPr="00323979">
        <w:rPr>
          <w:rFonts w:eastAsia="DFKai-SB"/>
        </w:rPr>
        <w:t>Making a newly named block that has all of the code you want to run inside of it. -xml of function definition-</w:t>
      </w:r>
    </w:p>
    <w:p w14:paraId="01F9E5E2" w14:textId="77777777" w:rsidR="003166B8" w:rsidRPr="00323979" w:rsidRDefault="003166B8" w:rsidP="003166B8">
      <w:pPr>
        <w:rPr>
          <w:rFonts w:eastAsia="DFKai-SB"/>
        </w:rPr>
      </w:pPr>
      <w:r w:rsidRPr="00323979">
        <w:rPr>
          <w:rFonts w:eastAsia="DFKai-SB"/>
        </w:rPr>
        <w:t>The single green block itself that you use, or call, to run the function you created. -xml of function call-</w:t>
      </w:r>
    </w:p>
    <w:p w14:paraId="6AF4B730" w14:textId="77777777" w:rsidR="003166B8" w:rsidRPr="00323979" w:rsidRDefault="003166B8" w:rsidP="003166B8">
      <w:pPr>
        <w:rPr>
          <w:rFonts w:eastAsia="DFKai-SB"/>
        </w:rPr>
      </w:pPr>
      <w:r w:rsidRPr="00323979">
        <w:rPr>
          <w:rFonts w:eastAsia="DFKai-SB"/>
        </w:rPr>
        <w:t>Prepare to get familiar with functions, learn how to edit them, and create your own!</w:t>
      </w:r>
    </w:p>
    <w:p w14:paraId="49248D19" w14:textId="77777777" w:rsidR="003166B8" w:rsidRPr="00323979" w:rsidRDefault="003166B8" w:rsidP="003166B8">
      <w:pPr>
        <w:rPr>
          <w:rFonts w:eastAsia="DFKai-SB"/>
        </w:rPr>
      </w:pPr>
      <w:r w:rsidRPr="00323979">
        <w:rPr>
          <w:rFonts w:eastAsia="DFKai-SB"/>
        </w:rPr>
        <w:t>今天，你將學習如何使用和創建函數。</w:t>
      </w:r>
    </w:p>
    <w:p w14:paraId="1A45CEC7" w14:textId="77777777" w:rsidR="003166B8" w:rsidRPr="00323979" w:rsidRDefault="003166B8" w:rsidP="003166B8">
      <w:pPr>
        <w:rPr>
          <w:rFonts w:eastAsia="DFKai-SB"/>
        </w:rPr>
      </w:pPr>
      <w:r w:rsidRPr="00323979">
        <w:rPr>
          <w:rFonts w:eastAsia="DFKai-SB"/>
        </w:rPr>
        <w:t>創建函數可以讓你創造自己的程式積木！函數可分成兩個部分：</w:t>
      </w:r>
    </w:p>
    <w:p w14:paraId="031A61D8" w14:textId="77777777" w:rsidR="003166B8" w:rsidRPr="00323979" w:rsidRDefault="003166B8" w:rsidP="003166B8">
      <w:pPr>
        <w:rPr>
          <w:rFonts w:eastAsia="DFKai-SB"/>
        </w:rPr>
      </w:pPr>
      <w:r w:rsidRPr="00323979">
        <w:rPr>
          <w:rFonts w:eastAsia="DFKai-SB"/>
        </w:rPr>
        <w:t>重新命名已經包含所有你想要的程式碼的程式積木</w:t>
      </w:r>
      <w:r w:rsidRPr="00323979">
        <w:rPr>
          <w:rFonts w:eastAsia="DFKai-SB"/>
        </w:rPr>
        <w:t xml:space="preserve"> -xml</w:t>
      </w:r>
      <w:r w:rsidRPr="00323979">
        <w:rPr>
          <w:rFonts w:eastAsia="DFKai-SB"/>
        </w:rPr>
        <w:t>的函數定義</w:t>
      </w:r>
      <w:r w:rsidRPr="00323979">
        <w:rPr>
          <w:rFonts w:eastAsia="DFKai-SB"/>
        </w:rPr>
        <w:t xml:space="preserve"> - </w:t>
      </w:r>
    </w:p>
    <w:p w14:paraId="26283BC4" w14:textId="77777777" w:rsidR="003166B8" w:rsidRPr="00323979" w:rsidRDefault="003166B8" w:rsidP="003166B8">
      <w:pPr>
        <w:rPr>
          <w:rFonts w:eastAsia="DFKai-SB"/>
        </w:rPr>
      </w:pPr>
      <w:r w:rsidRPr="00323979">
        <w:rPr>
          <w:rFonts w:eastAsia="DFKai-SB"/>
        </w:rPr>
        <w:t>用來跑你所創建的函數的綠色區塊本身</w:t>
      </w:r>
      <w:r w:rsidRPr="00323979">
        <w:rPr>
          <w:rFonts w:eastAsia="DFKai-SB"/>
        </w:rPr>
        <w:t xml:space="preserve">  -xml</w:t>
      </w:r>
      <w:r w:rsidRPr="00323979">
        <w:rPr>
          <w:rFonts w:eastAsia="DFKai-SB"/>
        </w:rPr>
        <w:t>的函數呼叫</w:t>
      </w:r>
      <w:r w:rsidRPr="00323979">
        <w:rPr>
          <w:rFonts w:eastAsia="DFKai-SB"/>
        </w:rPr>
        <w:t xml:space="preserve"> - </w:t>
      </w:r>
    </w:p>
    <w:p w14:paraId="70898CB1" w14:textId="77777777" w:rsidR="003166B8" w:rsidRPr="00323979" w:rsidRDefault="003166B8" w:rsidP="003166B8">
      <w:pPr>
        <w:rPr>
          <w:rFonts w:eastAsia="DFKai-SB"/>
        </w:rPr>
      </w:pPr>
      <w:r w:rsidRPr="00323979">
        <w:rPr>
          <w:rFonts w:eastAsia="DFKai-SB"/>
        </w:rPr>
        <w:t>準備熟悉函數，學習如何編輯並創建自己的函數吧！</w:t>
      </w:r>
    </w:p>
    <w:p w14:paraId="67E765DF" w14:textId="77777777" w:rsidR="003166B8" w:rsidRPr="00323979" w:rsidRDefault="003166B8" w:rsidP="003166B8">
      <w:pPr>
        <w:rPr>
          <w:rFonts w:eastAsia="DFKai-SB"/>
        </w:rPr>
      </w:pPr>
    </w:p>
    <w:p w14:paraId="333C1AB7" w14:textId="77777777" w:rsidR="003166B8" w:rsidRPr="00323979" w:rsidRDefault="003166B8" w:rsidP="003166B8">
      <w:pPr>
        <w:rPr>
          <w:rFonts w:eastAsia="DFKai-SB"/>
        </w:rPr>
      </w:pPr>
    </w:p>
    <w:p w14:paraId="23D9BE3E" w14:textId="77777777" w:rsidR="003166B8" w:rsidRPr="00323979" w:rsidRDefault="003166B8" w:rsidP="003166B8">
      <w:pPr>
        <w:rPr>
          <w:rFonts w:eastAsia="DFKai-SB"/>
        </w:rPr>
      </w:pPr>
    </w:p>
    <w:p w14:paraId="7364093E" w14:textId="77777777" w:rsidR="003166B8" w:rsidRPr="00323979" w:rsidRDefault="003166B8" w:rsidP="003166B8">
      <w:pPr>
        <w:pStyle w:val="Heading1"/>
        <w:spacing w:before="120" w:line="259" w:lineRule="auto"/>
        <w:rPr>
          <w:rFonts w:eastAsia="DFKai-SB"/>
          <w:sz w:val="46"/>
          <w:szCs w:val="46"/>
        </w:rPr>
      </w:pPr>
      <w:bookmarkStart w:id="715" w:name="_t4fh8ia1ts64" w:colFirst="0" w:colLast="0"/>
      <w:bookmarkEnd w:id="715"/>
      <w:r w:rsidRPr="00323979">
        <w:rPr>
          <w:rFonts w:eastAsia="DFKai-SB"/>
          <w:sz w:val="46"/>
          <w:szCs w:val="46"/>
        </w:rPr>
        <w:t>The Accelerometer</w:t>
      </w:r>
    </w:p>
    <w:p w14:paraId="5FC37C9E" w14:textId="77777777" w:rsidR="003166B8" w:rsidRPr="00323979" w:rsidRDefault="003166B8" w:rsidP="003166B8">
      <w:pPr>
        <w:rPr>
          <w:rFonts w:eastAsia="DFKai-SB"/>
        </w:rPr>
      </w:pPr>
      <w:r w:rsidRPr="00323979">
        <w:rPr>
          <w:rFonts w:eastAsia="DFKai-SB"/>
        </w:rPr>
        <w:t>加速計</w:t>
      </w:r>
    </w:p>
    <w:p w14:paraId="6990A538" w14:textId="77777777" w:rsidR="003166B8" w:rsidRPr="00323979" w:rsidRDefault="003166B8" w:rsidP="003166B8">
      <w:pPr>
        <w:rPr>
          <w:rFonts w:eastAsia="DFKai-SB"/>
          <w:sz w:val="19"/>
          <w:szCs w:val="19"/>
        </w:rPr>
      </w:pPr>
      <w:r w:rsidRPr="00323979">
        <w:rPr>
          <w:rFonts w:eastAsia="DFKai-SB"/>
          <w:sz w:val="19"/>
          <w:szCs w:val="19"/>
        </w:rPr>
        <w:t>Most of the inputs provided by the Circuit Playground are relatively simple devices, which give a single value. The accelerometer is a more complex kind of sensor, which measure a number of different things all at once, and therefore provices more complex information to the user. An accelerometer is commonly used to detect movement and position in devices like laptops, phones, virtual reality controllers, and and health trackers. For example, pedometers use the movement from accelerometers to track how many steps you take.</w:t>
      </w:r>
    </w:p>
    <w:p w14:paraId="6D1F3DCB" w14:textId="77777777" w:rsidR="003166B8" w:rsidRPr="00323979" w:rsidRDefault="003166B8" w:rsidP="003166B8">
      <w:pPr>
        <w:rPr>
          <w:rFonts w:eastAsia="DFKai-SB"/>
          <w:sz w:val="19"/>
          <w:szCs w:val="19"/>
        </w:rPr>
      </w:pPr>
      <w:r w:rsidRPr="00323979">
        <w:rPr>
          <w:rFonts w:eastAsia="DFKai-SB"/>
          <w:sz w:val="19"/>
          <w:szCs w:val="19"/>
        </w:rPr>
        <w:t>大多由</w:t>
      </w:r>
      <w:r w:rsidRPr="00323979">
        <w:rPr>
          <w:rFonts w:eastAsia="DFKai-SB"/>
          <w:sz w:val="19"/>
          <w:szCs w:val="19"/>
        </w:rPr>
        <w:t>Circuit Playground</w:t>
      </w:r>
      <w:r w:rsidRPr="00323979">
        <w:rPr>
          <w:rFonts w:eastAsia="DFKai-SB"/>
          <w:sz w:val="19"/>
          <w:szCs w:val="19"/>
        </w:rPr>
        <w:t>所提供的輸入都是相對簡單的設備，只能提供單一數值。</w:t>
      </w:r>
      <w:r w:rsidRPr="00323979">
        <w:rPr>
          <w:rFonts w:eastAsia="DFKai-SB"/>
          <w:sz w:val="19"/>
          <w:szCs w:val="19"/>
        </w:rPr>
        <w:t xml:space="preserve"> </w:t>
      </w:r>
      <w:r w:rsidRPr="00323979">
        <w:rPr>
          <w:rFonts w:eastAsia="DFKai-SB"/>
          <w:sz w:val="19"/>
          <w:szCs w:val="19"/>
        </w:rPr>
        <w:t>加速計是一種更複雜的感應器，它可以同時測量許多不同的東西，因此可提供給使用者更複雜的訊息。</w:t>
      </w:r>
      <w:r w:rsidRPr="00323979">
        <w:rPr>
          <w:rFonts w:eastAsia="DFKai-SB"/>
          <w:sz w:val="19"/>
          <w:szCs w:val="19"/>
        </w:rPr>
        <w:t xml:space="preserve"> </w:t>
      </w:r>
      <w:r w:rsidRPr="00323979">
        <w:rPr>
          <w:rFonts w:eastAsia="DFKai-SB"/>
          <w:sz w:val="19"/>
          <w:szCs w:val="19"/>
        </w:rPr>
        <w:t>加速計通常用於偵測筆記型電腦、電話、虛擬現實控制器和健康追蹤器等設備中的移動和位置。</w:t>
      </w:r>
      <w:r w:rsidRPr="00323979">
        <w:rPr>
          <w:rFonts w:eastAsia="DFKai-SB"/>
          <w:sz w:val="19"/>
          <w:szCs w:val="19"/>
        </w:rPr>
        <w:t xml:space="preserve"> </w:t>
      </w:r>
      <w:r w:rsidRPr="00323979">
        <w:rPr>
          <w:rFonts w:eastAsia="DFKai-SB"/>
          <w:sz w:val="19"/>
          <w:szCs w:val="19"/>
        </w:rPr>
        <w:t>例如，計步器利用加速計的移動次數來計算你的步數。</w:t>
      </w:r>
    </w:p>
    <w:p w14:paraId="62927687" w14:textId="77777777" w:rsidR="003166B8" w:rsidRPr="00323979" w:rsidRDefault="003166B8" w:rsidP="003166B8">
      <w:pPr>
        <w:pStyle w:val="Heading2"/>
        <w:spacing w:before="240" w:after="240" w:line="259" w:lineRule="auto"/>
        <w:rPr>
          <w:rFonts w:eastAsia="DFKai-SB"/>
          <w:sz w:val="34"/>
          <w:szCs w:val="34"/>
        </w:rPr>
      </w:pPr>
      <w:bookmarkStart w:id="716" w:name="_m78gjqid1uhf" w:colFirst="0" w:colLast="0"/>
      <w:bookmarkEnd w:id="716"/>
      <w:r w:rsidRPr="00323979">
        <w:rPr>
          <w:rFonts w:eastAsia="DFKai-SB"/>
          <w:sz w:val="34"/>
          <w:szCs w:val="34"/>
        </w:rPr>
        <w:t>Measuring Orientation</w:t>
      </w:r>
    </w:p>
    <w:p w14:paraId="27D9F488" w14:textId="77777777" w:rsidR="003166B8" w:rsidRPr="00323979" w:rsidRDefault="003166B8" w:rsidP="003166B8">
      <w:pPr>
        <w:rPr>
          <w:rFonts w:eastAsia="DFKai-SB"/>
        </w:rPr>
      </w:pPr>
      <w:r w:rsidRPr="00323979">
        <w:rPr>
          <w:rFonts w:eastAsia="DFKai-SB"/>
        </w:rPr>
        <w:t>衡量定向</w:t>
      </w:r>
    </w:p>
    <w:p w14:paraId="6F86D6ED" w14:textId="77777777" w:rsidR="003166B8" w:rsidRPr="00323979" w:rsidRDefault="003166B8" w:rsidP="003166B8">
      <w:pPr>
        <w:rPr>
          <w:rFonts w:eastAsia="DFKai-SB"/>
          <w:sz w:val="19"/>
          <w:szCs w:val="19"/>
        </w:rPr>
      </w:pPr>
      <w:r w:rsidRPr="00323979">
        <w:rPr>
          <w:rFonts w:eastAsia="DFKai-SB"/>
          <w:sz w:val="19"/>
          <w:szCs w:val="19"/>
        </w:rPr>
        <w:t>The accelerometer can determine the orientation of the board to figure out how the board is positioned.</w:t>
      </w:r>
    </w:p>
    <w:p w14:paraId="22F033EA" w14:textId="77777777" w:rsidR="003166B8" w:rsidRPr="00323979" w:rsidRDefault="003166B8" w:rsidP="003166B8">
      <w:pPr>
        <w:rPr>
          <w:rFonts w:eastAsia="DFKai-SB"/>
          <w:sz w:val="19"/>
          <w:szCs w:val="19"/>
        </w:rPr>
      </w:pPr>
      <w:r w:rsidRPr="00323979">
        <w:rPr>
          <w:rFonts w:eastAsia="DFKai-SB"/>
          <w:sz w:val="19"/>
          <w:szCs w:val="19"/>
        </w:rPr>
        <w:t>加速計能決定電路板的定向，以確定電路板的位置。</w:t>
      </w:r>
    </w:p>
    <w:tbl>
      <w:tblPr>
        <w:tblW w:w="7950" w:type="dxa"/>
        <w:tblBorders>
          <w:top w:val="nil"/>
          <w:left w:val="nil"/>
          <w:bottom w:val="nil"/>
          <w:right w:val="nil"/>
          <w:insideH w:val="nil"/>
          <w:insideV w:val="nil"/>
        </w:tblBorders>
        <w:tblLayout w:type="fixed"/>
        <w:tblLook w:val="0600" w:firstRow="0" w:lastRow="0" w:firstColumn="0" w:lastColumn="0" w:noHBand="1" w:noVBand="1"/>
      </w:tblPr>
      <w:tblGrid>
        <w:gridCol w:w="1755"/>
        <w:gridCol w:w="3870"/>
        <w:gridCol w:w="2325"/>
      </w:tblGrid>
      <w:tr w:rsidR="003166B8" w:rsidRPr="00323979" w14:paraId="03F7F3A9" w14:textId="77777777" w:rsidTr="00A11E2F">
        <w:trPr>
          <w:trHeight w:val="720"/>
        </w:trPr>
        <w:tc>
          <w:tcPr>
            <w:tcW w:w="1755" w:type="dxa"/>
            <w:tcBorders>
              <w:top w:val="single" w:sz="8" w:space="0" w:color="00B2C0"/>
              <w:left w:val="single" w:sz="8" w:space="0" w:color="00B2C0"/>
              <w:bottom w:val="single" w:sz="8" w:space="0" w:color="00B2C0"/>
              <w:right w:val="single" w:sz="8" w:space="0" w:color="00B2C0"/>
            </w:tcBorders>
            <w:shd w:val="clear" w:color="auto" w:fill="00B2C0"/>
            <w:tcMar>
              <w:top w:w="220" w:type="dxa"/>
              <w:left w:w="220" w:type="dxa"/>
              <w:bottom w:w="220" w:type="dxa"/>
              <w:right w:w="220" w:type="dxa"/>
            </w:tcMar>
          </w:tcPr>
          <w:p w14:paraId="74046E8C" w14:textId="77777777" w:rsidR="003166B8" w:rsidRPr="00323979" w:rsidRDefault="003166B8" w:rsidP="00A11E2F">
            <w:pPr>
              <w:rPr>
                <w:rFonts w:eastAsia="DFKai-SB"/>
                <w:b/>
              </w:rPr>
            </w:pPr>
            <w:r w:rsidRPr="00323979">
              <w:rPr>
                <w:rFonts w:eastAsia="DFKai-SB"/>
                <w:b/>
              </w:rPr>
              <w:t>Orientation</w:t>
            </w:r>
          </w:p>
        </w:tc>
        <w:tc>
          <w:tcPr>
            <w:tcW w:w="3870" w:type="dxa"/>
            <w:tcBorders>
              <w:top w:val="single" w:sz="8" w:space="0" w:color="00B2C0"/>
              <w:left w:val="nil"/>
              <w:bottom w:val="single" w:sz="8" w:space="0" w:color="00B2C0"/>
              <w:right w:val="single" w:sz="8" w:space="0" w:color="00B2C0"/>
            </w:tcBorders>
            <w:shd w:val="clear" w:color="auto" w:fill="00B2C0"/>
            <w:tcMar>
              <w:top w:w="220" w:type="dxa"/>
              <w:left w:w="220" w:type="dxa"/>
              <w:bottom w:w="220" w:type="dxa"/>
              <w:right w:w="220" w:type="dxa"/>
            </w:tcMar>
          </w:tcPr>
          <w:p w14:paraId="6911E931" w14:textId="77777777" w:rsidR="003166B8" w:rsidRPr="00323979" w:rsidRDefault="003166B8" w:rsidP="00A11E2F">
            <w:pPr>
              <w:rPr>
                <w:rFonts w:eastAsia="DFKai-SB"/>
                <w:b/>
              </w:rPr>
            </w:pPr>
            <w:r w:rsidRPr="00323979">
              <w:rPr>
                <w:rFonts w:eastAsia="DFKai-SB"/>
                <w:b/>
              </w:rPr>
              <w:t>Type of Motion Being Tracked</w:t>
            </w:r>
          </w:p>
        </w:tc>
        <w:tc>
          <w:tcPr>
            <w:tcW w:w="2325" w:type="dxa"/>
            <w:tcBorders>
              <w:top w:val="single" w:sz="8" w:space="0" w:color="00B2C0"/>
              <w:left w:val="nil"/>
              <w:bottom w:val="single" w:sz="8" w:space="0" w:color="00B2C0"/>
              <w:right w:val="single" w:sz="8" w:space="0" w:color="00B2C0"/>
            </w:tcBorders>
            <w:shd w:val="clear" w:color="auto" w:fill="00B2C0"/>
            <w:tcMar>
              <w:top w:w="220" w:type="dxa"/>
              <w:left w:w="220" w:type="dxa"/>
              <w:bottom w:w="220" w:type="dxa"/>
              <w:right w:w="220" w:type="dxa"/>
            </w:tcMar>
          </w:tcPr>
          <w:p w14:paraId="6F2BF236" w14:textId="77777777" w:rsidR="003166B8" w:rsidRPr="00323979" w:rsidRDefault="003166B8" w:rsidP="00A11E2F">
            <w:pPr>
              <w:rPr>
                <w:rFonts w:eastAsia="DFKai-SB"/>
                <w:b/>
              </w:rPr>
            </w:pPr>
            <w:r w:rsidRPr="00323979">
              <w:rPr>
                <w:rFonts w:eastAsia="DFKai-SB"/>
                <w:b/>
              </w:rPr>
              <w:t>Range of Values</w:t>
            </w:r>
          </w:p>
        </w:tc>
      </w:tr>
      <w:tr w:rsidR="003166B8" w:rsidRPr="00323979" w14:paraId="1BA2E8D0" w14:textId="77777777" w:rsidTr="00A11E2F">
        <w:trPr>
          <w:trHeight w:val="720"/>
        </w:trPr>
        <w:tc>
          <w:tcPr>
            <w:tcW w:w="1755"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5A4B5F8D" w14:textId="77777777" w:rsidR="003166B8" w:rsidRPr="00323979" w:rsidRDefault="003166B8" w:rsidP="00A11E2F">
            <w:pPr>
              <w:rPr>
                <w:rFonts w:eastAsia="DFKai-SB"/>
              </w:rPr>
            </w:pPr>
            <w:r w:rsidRPr="00323979">
              <w:rPr>
                <w:rFonts w:eastAsia="DFKai-SB"/>
              </w:rPr>
              <w:lastRenderedPageBreak/>
              <w:t>Pitch</w:t>
            </w:r>
          </w:p>
        </w:tc>
        <w:tc>
          <w:tcPr>
            <w:tcW w:w="3870" w:type="dxa"/>
            <w:tcBorders>
              <w:top w:val="nil"/>
              <w:left w:val="nil"/>
              <w:bottom w:val="single" w:sz="8" w:space="0" w:color="8D8A8A"/>
              <w:right w:val="single" w:sz="8" w:space="0" w:color="8D8A8A"/>
            </w:tcBorders>
            <w:tcMar>
              <w:top w:w="220" w:type="dxa"/>
              <w:left w:w="220" w:type="dxa"/>
              <w:bottom w:w="220" w:type="dxa"/>
              <w:right w:w="220" w:type="dxa"/>
            </w:tcMar>
          </w:tcPr>
          <w:p w14:paraId="189D972A" w14:textId="77777777" w:rsidR="003166B8" w:rsidRPr="00323979" w:rsidRDefault="003166B8" w:rsidP="00A11E2F">
            <w:pPr>
              <w:rPr>
                <w:rFonts w:eastAsia="DFKai-SB"/>
              </w:rPr>
            </w:pPr>
            <w:r w:rsidRPr="00323979">
              <w:rPr>
                <w:rFonts w:eastAsia="DFKai-SB"/>
              </w:rPr>
              <w:t>Forward and back motion</w:t>
            </w:r>
          </w:p>
        </w:tc>
        <w:tc>
          <w:tcPr>
            <w:tcW w:w="2325" w:type="dxa"/>
            <w:tcBorders>
              <w:top w:val="nil"/>
              <w:left w:val="nil"/>
              <w:bottom w:val="single" w:sz="8" w:space="0" w:color="8D8A8A"/>
              <w:right w:val="single" w:sz="8" w:space="0" w:color="8D8A8A"/>
            </w:tcBorders>
            <w:tcMar>
              <w:top w:w="220" w:type="dxa"/>
              <w:left w:w="220" w:type="dxa"/>
              <w:bottom w:w="220" w:type="dxa"/>
              <w:right w:w="220" w:type="dxa"/>
            </w:tcMar>
          </w:tcPr>
          <w:p w14:paraId="70BCF228" w14:textId="77777777" w:rsidR="003166B8" w:rsidRPr="00323979" w:rsidRDefault="003166B8" w:rsidP="00A11E2F">
            <w:pPr>
              <w:rPr>
                <w:rFonts w:eastAsia="DFKai-SB"/>
              </w:rPr>
            </w:pPr>
            <w:r w:rsidRPr="00323979">
              <w:rPr>
                <w:rFonts w:eastAsia="DFKai-SB"/>
              </w:rPr>
              <w:t>-90 to 90</w:t>
            </w:r>
          </w:p>
        </w:tc>
      </w:tr>
      <w:tr w:rsidR="003166B8" w:rsidRPr="00323979" w14:paraId="5818CB8D" w14:textId="77777777" w:rsidTr="00A11E2F">
        <w:trPr>
          <w:trHeight w:val="720"/>
        </w:trPr>
        <w:tc>
          <w:tcPr>
            <w:tcW w:w="1755"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53CA25D7" w14:textId="77777777" w:rsidR="003166B8" w:rsidRPr="00323979" w:rsidRDefault="003166B8" w:rsidP="00A11E2F">
            <w:pPr>
              <w:rPr>
                <w:rFonts w:eastAsia="DFKai-SB"/>
              </w:rPr>
            </w:pPr>
            <w:r w:rsidRPr="00323979">
              <w:rPr>
                <w:rFonts w:eastAsia="DFKai-SB"/>
              </w:rPr>
              <w:t>Roll</w:t>
            </w:r>
          </w:p>
        </w:tc>
        <w:tc>
          <w:tcPr>
            <w:tcW w:w="3870" w:type="dxa"/>
            <w:tcBorders>
              <w:top w:val="nil"/>
              <w:left w:val="nil"/>
              <w:bottom w:val="single" w:sz="8" w:space="0" w:color="8D8A8A"/>
              <w:right w:val="single" w:sz="8" w:space="0" w:color="8D8A8A"/>
            </w:tcBorders>
            <w:tcMar>
              <w:top w:w="220" w:type="dxa"/>
              <w:left w:w="220" w:type="dxa"/>
              <w:bottom w:w="220" w:type="dxa"/>
              <w:right w:w="220" w:type="dxa"/>
            </w:tcMar>
          </w:tcPr>
          <w:p w14:paraId="0D1A7E61" w14:textId="77777777" w:rsidR="003166B8" w:rsidRPr="00323979" w:rsidRDefault="003166B8" w:rsidP="00A11E2F">
            <w:pPr>
              <w:rPr>
                <w:rFonts w:eastAsia="DFKai-SB"/>
              </w:rPr>
            </w:pPr>
            <w:r w:rsidRPr="00323979">
              <w:rPr>
                <w:rFonts w:eastAsia="DFKai-SB"/>
              </w:rPr>
              <w:t>Side to side motion</w:t>
            </w:r>
          </w:p>
        </w:tc>
        <w:tc>
          <w:tcPr>
            <w:tcW w:w="2325" w:type="dxa"/>
            <w:tcBorders>
              <w:top w:val="nil"/>
              <w:left w:val="nil"/>
              <w:bottom w:val="single" w:sz="8" w:space="0" w:color="8D8A8A"/>
              <w:right w:val="single" w:sz="8" w:space="0" w:color="8D8A8A"/>
            </w:tcBorders>
            <w:tcMar>
              <w:top w:w="220" w:type="dxa"/>
              <w:left w:w="220" w:type="dxa"/>
              <w:bottom w:w="220" w:type="dxa"/>
              <w:right w:w="220" w:type="dxa"/>
            </w:tcMar>
          </w:tcPr>
          <w:p w14:paraId="4C6EF779" w14:textId="77777777" w:rsidR="003166B8" w:rsidRPr="00323979" w:rsidRDefault="003166B8" w:rsidP="00A11E2F">
            <w:pPr>
              <w:rPr>
                <w:rFonts w:eastAsia="DFKai-SB"/>
              </w:rPr>
            </w:pPr>
            <w:r w:rsidRPr="00323979">
              <w:rPr>
                <w:rFonts w:eastAsia="DFKai-SB"/>
              </w:rPr>
              <w:t>-90 to 90</w:t>
            </w:r>
          </w:p>
        </w:tc>
      </w:tr>
      <w:tr w:rsidR="003166B8" w:rsidRPr="00323979" w14:paraId="0996A889" w14:textId="77777777" w:rsidTr="00A11E2F">
        <w:trPr>
          <w:trHeight w:val="720"/>
        </w:trPr>
        <w:tc>
          <w:tcPr>
            <w:tcW w:w="1755"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4A45BDF5" w14:textId="77777777" w:rsidR="003166B8" w:rsidRPr="00323979" w:rsidRDefault="003166B8" w:rsidP="00A11E2F">
            <w:pPr>
              <w:rPr>
                <w:rFonts w:eastAsia="DFKai-SB"/>
              </w:rPr>
            </w:pPr>
            <w:r w:rsidRPr="00323979">
              <w:rPr>
                <w:rFonts w:eastAsia="DFKai-SB"/>
              </w:rPr>
              <w:t>Inclination</w:t>
            </w:r>
          </w:p>
        </w:tc>
        <w:tc>
          <w:tcPr>
            <w:tcW w:w="3870" w:type="dxa"/>
            <w:tcBorders>
              <w:top w:val="nil"/>
              <w:left w:val="nil"/>
              <w:bottom w:val="single" w:sz="8" w:space="0" w:color="8D8A8A"/>
              <w:right w:val="single" w:sz="8" w:space="0" w:color="8D8A8A"/>
            </w:tcBorders>
            <w:tcMar>
              <w:top w:w="220" w:type="dxa"/>
              <w:left w:w="220" w:type="dxa"/>
              <w:bottom w:w="220" w:type="dxa"/>
              <w:right w:w="220" w:type="dxa"/>
            </w:tcMar>
          </w:tcPr>
          <w:p w14:paraId="709542C2" w14:textId="77777777" w:rsidR="003166B8" w:rsidRPr="00323979" w:rsidRDefault="003166B8" w:rsidP="00A11E2F">
            <w:pPr>
              <w:rPr>
                <w:rFonts w:eastAsia="DFKai-SB"/>
              </w:rPr>
            </w:pPr>
            <w:r w:rsidRPr="00323979">
              <w:rPr>
                <w:rFonts w:eastAsia="DFKai-SB"/>
              </w:rPr>
              <w:t>Rotational motion</w:t>
            </w:r>
          </w:p>
        </w:tc>
        <w:tc>
          <w:tcPr>
            <w:tcW w:w="2325" w:type="dxa"/>
            <w:tcBorders>
              <w:top w:val="nil"/>
              <w:left w:val="nil"/>
              <w:bottom w:val="single" w:sz="8" w:space="0" w:color="8D8A8A"/>
              <w:right w:val="single" w:sz="8" w:space="0" w:color="8D8A8A"/>
            </w:tcBorders>
            <w:tcMar>
              <w:top w:w="220" w:type="dxa"/>
              <w:left w:w="220" w:type="dxa"/>
              <w:bottom w:w="220" w:type="dxa"/>
              <w:right w:w="220" w:type="dxa"/>
            </w:tcMar>
          </w:tcPr>
          <w:p w14:paraId="292EF5C1" w14:textId="77777777" w:rsidR="003166B8" w:rsidRPr="00323979" w:rsidRDefault="003166B8" w:rsidP="00A11E2F">
            <w:pPr>
              <w:rPr>
                <w:rFonts w:eastAsia="DFKai-SB"/>
              </w:rPr>
            </w:pPr>
            <w:r w:rsidRPr="00323979">
              <w:rPr>
                <w:rFonts w:eastAsia="DFKai-SB"/>
              </w:rPr>
              <w:t>-180 to 180</w:t>
            </w:r>
          </w:p>
        </w:tc>
      </w:tr>
    </w:tbl>
    <w:p w14:paraId="73CC44D1" w14:textId="77777777" w:rsidR="003166B8" w:rsidRPr="00323979" w:rsidRDefault="003166B8" w:rsidP="003166B8">
      <w:pPr>
        <w:rPr>
          <w:rFonts w:eastAsia="DFKai-SB"/>
          <w:sz w:val="19"/>
          <w:szCs w:val="19"/>
        </w:rPr>
      </w:pPr>
      <w:r w:rsidRPr="00323979">
        <w:rPr>
          <w:rFonts w:eastAsia="DFKai-SB"/>
          <w:sz w:val="19"/>
          <w:szCs w:val="19"/>
        </w:rPr>
        <w:t xml:space="preserve"> </w:t>
      </w:r>
    </w:p>
    <w:p w14:paraId="7E78F6D7" w14:textId="77777777" w:rsidR="003166B8" w:rsidRPr="00323979" w:rsidRDefault="003166B8" w:rsidP="003166B8">
      <w:pPr>
        <w:rPr>
          <w:rFonts w:eastAsia="DFKai-SB"/>
          <w:sz w:val="19"/>
          <w:szCs w:val="19"/>
        </w:rPr>
      </w:pPr>
    </w:p>
    <w:tbl>
      <w:tblPr>
        <w:tblW w:w="7950" w:type="dxa"/>
        <w:tblBorders>
          <w:top w:val="nil"/>
          <w:left w:val="nil"/>
          <w:bottom w:val="nil"/>
          <w:right w:val="nil"/>
          <w:insideH w:val="nil"/>
          <w:insideV w:val="nil"/>
        </w:tblBorders>
        <w:tblLayout w:type="fixed"/>
        <w:tblLook w:val="0600" w:firstRow="0" w:lastRow="0" w:firstColumn="0" w:lastColumn="0" w:noHBand="1" w:noVBand="1"/>
      </w:tblPr>
      <w:tblGrid>
        <w:gridCol w:w="1755"/>
        <w:gridCol w:w="3870"/>
        <w:gridCol w:w="2325"/>
      </w:tblGrid>
      <w:tr w:rsidR="003166B8" w:rsidRPr="00323979" w14:paraId="28A0BCEC" w14:textId="77777777" w:rsidTr="00A11E2F">
        <w:trPr>
          <w:trHeight w:val="720"/>
        </w:trPr>
        <w:tc>
          <w:tcPr>
            <w:tcW w:w="1755" w:type="dxa"/>
            <w:tcBorders>
              <w:top w:val="single" w:sz="8" w:space="0" w:color="00B2C0"/>
              <w:left w:val="single" w:sz="8" w:space="0" w:color="00B2C0"/>
              <w:bottom w:val="single" w:sz="8" w:space="0" w:color="00B2C0"/>
              <w:right w:val="single" w:sz="8" w:space="0" w:color="00B2C0"/>
            </w:tcBorders>
            <w:shd w:val="clear" w:color="auto" w:fill="00B2C0"/>
            <w:tcMar>
              <w:top w:w="220" w:type="dxa"/>
              <w:left w:w="220" w:type="dxa"/>
              <w:bottom w:w="220" w:type="dxa"/>
              <w:right w:w="220" w:type="dxa"/>
            </w:tcMar>
          </w:tcPr>
          <w:p w14:paraId="01A28C1F" w14:textId="77777777" w:rsidR="003166B8" w:rsidRPr="00323979" w:rsidRDefault="003166B8" w:rsidP="00A11E2F">
            <w:pPr>
              <w:rPr>
                <w:rFonts w:eastAsia="DFKai-SB"/>
                <w:b/>
              </w:rPr>
            </w:pPr>
            <w:r w:rsidRPr="00323979">
              <w:rPr>
                <w:rFonts w:eastAsia="DFKai-SB"/>
                <w:b/>
              </w:rPr>
              <w:t>定向</w:t>
            </w:r>
          </w:p>
        </w:tc>
        <w:tc>
          <w:tcPr>
            <w:tcW w:w="3870" w:type="dxa"/>
            <w:tcBorders>
              <w:top w:val="single" w:sz="8" w:space="0" w:color="00B2C0"/>
              <w:left w:val="nil"/>
              <w:bottom w:val="single" w:sz="8" w:space="0" w:color="00B2C0"/>
              <w:right w:val="single" w:sz="8" w:space="0" w:color="00B2C0"/>
            </w:tcBorders>
            <w:shd w:val="clear" w:color="auto" w:fill="00B2C0"/>
            <w:tcMar>
              <w:top w:w="220" w:type="dxa"/>
              <w:left w:w="220" w:type="dxa"/>
              <w:bottom w:w="220" w:type="dxa"/>
              <w:right w:w="220" w:type="dxa"/>
            </w:tcMar>
          </w:tcPr>
          <w:p w14:paraId="53E63809" w14:textId="77777777" w:rsidR="003166B8" w:rsidRPr="00323979" w:rsidRDefault="003166B8" w:rsidP="00A11E2F">
            <w:pPr>
              <w:rPr>
                <w:rFonts w:eastAsia="DFKai-SB"/>
                <w:b/>
              </w:rPr>
            </w:pPr>
            <w:r w:rsidRPr="00323979">
              <w:rPr>
                <w:rFonts w:eastAsia="DFKai-SB"/>
                <w:b/>
              </w:rPr>
              <w:t>追蹤的動作種類</w:t>
            </w:r>
          </w:p>
        </w:tc>
        <w:tc>
          <w:tcPr>
            <w:tcW w:w="2325" w:type="dxa"/>
            <w:tcBorders>
              <w:top w:val="single" w:sz="8" w:space="0" w:color="00B2C0"/>
              <w:left w:val="nil"/>
              <w:bottom w:val="single" w:sz="8" w:space="0" w:color="00B2C0"/>
              <w:right w:val="single" w:sz="8" w:space="0" w:color="00B2C0"/>
            </w:tcBorders>
            <w:shd w:val="clear" w:color="auto" w:fill="00B2C0"/>
            <w:tcMar>
              <w:top w:w="220" w:type="dxa"/>
              <w:left w:w="220" w:type="dxa"/>
              <w:bottom w:w="220" w:type="dxa"/>
              <w:right w:w="220" w:type="dxa"/>
            </w:tcMar>
          </w:tcPr>
          <w:p w14:paraId="420082A5" w14:textId="77777777" w:rsidR="003166B8" w:rsidRPr="00323979" w:rsidRDefault="003166B8" w:rsidP="00A11E2F">
            <w:pPr>
              <w:rPr>
                <w:rFonts w:eastAsia="DFKai-SB"/>
                <w:b/>
              </w:rPr>
            </w:pPr>
            <w:r w:rsidRPr="00323979">
              <w:rPr>
                <w:rFonts w:eastAsia="DFKai-SB"/>
                <w:b/>
              </w:rPr>
              <w:t>數值範圍</w:t>
            </w:r>
          </w:p>
        </w:tc>
      </w:tr>
      <w:tr w:rsidR="003166B8" w:rsidRPr="00323979" w14:paraId="080A7D09" w14:textId="77777777" w:rsidTr="00A11E2F">
        <w:trPr>
          <w:trHeight w:val="720"/>
        </w:trPr>
        <w:tc>
          <w:tcPr>
            <w:tcW w:w="1755"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397C806D" w14:textId="77777777" w:rsidR="003166B8" w:rsidRPr="00323979" w:rsidRDefault="003166B8" w:rsidP="00A11E2F">
            <w:pPr>
              <w:rPr>
                <w:rFonts w:eastAsia="DFKai-SB"/>
              </w:rPr>
            </w:pPr>
            <w:r w:rsidRPr="00323979">
              <w:rPr>
                <w:rFonts w:eastAsia="DFKai-SB"/>
              </w:rPr>
              <w:t>間距</w:t>
            </w:r>
          </w:p>
        </w:tc>
        <w:tc>
          <w:tcPr>
            <w:tcW w:w="3870" w:type="dxa"/>
            <w:tcBorders>
              <w:top w:val="nil"/>
              <w:left w:val="nil"/>
              <w:bottom w:val="single" w:sz="8" w:space="0" w:color="8D8A8A"/>
              <w:right w:val="single" w:sz="8" w:space="0" w:color="8D8A8A"/>
            </w:tcBorders>
            <w:tcMar>
              <w:top w:w="220" w:type="dxa"/>
              <w:left w:w="220" w:type="dxa"/>
              <w:bottom w:w="220" w:type="dxa"/>
              <w:right w:w="220" w:type="dxa"/>
            </w:tcMar>
          </w:tcPr>
          <w:p w14:paraId="7857B581" w14:textId="77777777" w:rsidR="003166B8" w:rsidRPr="00323979" w:rsidRDefault="003166B8" w:rsidP="00A11E2F">
            <w:pPr>
              <w:rPr>
                <w:rFonts w:eastAsia="DFKai-SB"/>
              </w:rPr>
            </w:pPr>
            <w:r w:rsidRPr="00323979">
              <w:rPr>
                <w:rFonts w:eastAsia="DFKai-SB"/>
              </w:rPr>
              <w:t>前後運動</w:t>
            </w:r>
          </w:p>
        </w:tc>
        <w:tc>
          <w:tcPr>
            <w:tcW w:w="2325" w:type="dxa"/>
            <w:tcBorders>
              <w:top w:val="nil"/>
              <w:left w:val="nil"/>
              <w:bottom w:val="single" w:sz="8" w:space="0" w:color="8D8A8A"/>
              <w:right w:val="single" w:sz="8" w:space="0" w:color="8D8A8A"/>
            </w:tcBorders>
            <w:tcMar>
              <w:top w:w="220" w:type="dxa"/>
              <w:left w:w="220" w:type="dxa"/>
              <w:bottom w:w="220" w:type="dxa"/>
              <w:right w:w="220" w:type="dxa"/>
            </w:tcMar>
          </w:tcPr>
          <w:p w14:paraId="57DB02E2" w14:textId="77777777" w:rsidR="003166B8" w:rsidRPr="00323979" w:rsidRDefault="003166B8" w:rsidP="00A11E2F">
            <w:pPr>
              <w:rPr>
                <w:rFonts w:eastAsia="DFKai-SB"/>
              </w:rPr>
            </w:pPr>
            <w:r w:rsidRPr="00323979">
              <w:rPr>
                <w:rFonts w:eastAsia="DFKai-SB"/>
              </w:rPr>
              <w:t>-90 to 90</w:t>
            </w:r>
          </w:p>
        </w:tc>
      </w:tr>
      <w:tr w:rsidR="003166B8" w:rsidRPr="00323979" w14:paraId="084FCE11" w14:textId="77777777" w:rsidTr="00A11E2F">
        <w:trPr>
          <w:trHeight w:val="720"/>
        </w:trPr>
        <w:tc>
          <w:tcPr>
            <w:tcW w:w="1755"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156B6916" w14:textId="77777777" w:rsidR="003166B8" w:rsidRPr="00323979" w:rsidRDefault="003166B8" w:rsidP="00A11E2F">
            <w:pPr>
              <w:rPr>
                <w:rFonts w:eastAsia="DFKai-SB"/>
              </w:rPr>
            </w:pPr>
            <w:r w:rsidRPr="00323979">
              <w:rPr>
                <w:rFonts w:eastAsia="DFKai-SB"/>
              </w:rPr>
              <w:t>卷</w:t>
            </w:r>
          </w:p>
        </w:tc>
        <w:tc>
          <w:tcPr>
            <w:tcW w:w="3870" w:type="dxa"/>
            <w:tcBorders>
              <w:top w:val="nil"/>
              <w:left w:val="nil"/>
              <w:bottom w:val="single" w:sz="8" w:space="0" w:color="8D8A8A"/>
              <w:right w:val="single" w:sz="8" w:space="0" w:color="8D8A8A"/>
            </w:tcBorders>
            <w:tcMar>
              <w:top w:w="220" w:type="dxa"/>
              <w:left w:w="220" w:type="dxa"/>
              <w:bottom w:w="220" w:type="dxa"/>
              <w:right w:w="220" w:type="dxa"/>
            </w:tcMar>
          </w:tcPr>
          <w:p w14:paraId="54AB27EA" w14:textId="77777777" w:rsidR="003166B8" w:rsidRPr="00323979" w:rsidRDefault="003166B8" w:rsidP="00A11E2F">
            <w:pPr>
              <w:rPr>
                <w:rFonts w:eastAsia="DFKai-SB"/>
              </w:rPr>
            </w:pPr>
            <w:r w:rsidRPr="00323979">
              <w:rPr>
                <w:rFonts w:eastAsia="DFKai-SB"/>
              </w:rPr>
              <w:t>左右運動</w:t>
            </w:r>
          </w:p>
        </w:tc>
        <w:tc>
          <w:tcPr>
            <w:tcW w:w="2325" w:type="dxa"/>
            <w:tcBorders>
              <w:top w:val="nil"/>
              <w:left w:val="nil"/>
              <w:bottom w:val="single" w:sz="8" w:space="0" w:color="8D8A8A"/>
              <w:right w:val="single" w:sz="8" w:space="0" w:color="8D8A8A"/>
            </w:tcBorders>
            <w:tcMar>
              <w:top w:w="220" w:type="dxa"/>
              <w:left w:w="220" w:type="dxa"/>
              <w:bottom w:w="220" w:type="dxa"/>
              <w:right w:w="220" w:type="dxa"/>
            </w:tcMar>
          </w:tcPr>
          <w:p w14:paraId="45271B51" w14:textId="77777777" w:rsidR="003166B8" w:rsidRPr="00323979" w:rsidRDefault="003166B8" w:rsidP="00A11E2F">
            <w:pPr>
              <w:rPr>
                <w:rFonts w:eastAsia="DFKai-SB"/>
              </w:rPr>
            </w:pPr>
            <w:r w:rsidRPr="00323979">
              <w:rPr>
                <w:rFonts w:eastAsia="DFKai-SB"/>
              </w:rPr>
              <w:t>-90 to 90</w:t>
            </w:r>
          </w:p>
        </w:tc>
      </w:tr>
      <w:tr w:rsidR="003166B8" w:rsidRPr="00323979" w14:paraId="2E407EF1" w14:textId="77777777" w:rsidTr="00A11E2F">
        <w:trPr>
          <w:trHeight w:val="720"/>
        </w:trPr>
        <w:tc>
          <w:tcPr>
            <w:tcW w:w="1755"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78A11B45" w14:textId="77777777" w:rsidR="003166B8" w:rsidRPr="00323979" w:rsidRDefault="003166B8" w:rsidP="00A11E2F">
            <w:pPr>
              <w:rPr>
                <w:rFonts w:eastAsia="DFKai-SB"/>
              </w:rPr>
            </w:pPr>
            <w:r w:rsidRPr="00323979">
              <w:rPr>
                <w:rFonts w:eastAsia="DFKai-SB"/>
              </w:rPr>
              <w:t>傾斜</w:t>
            </w:r>
          </w:p>
        </w:tc>
        <w:tc>
          <w:tcPr>
            <w:tcW w:w="3870" w:type="dxa"/>
            <w:tcBorders>
              <w:top w:val="nil"/>
              <w:left w:val="nil"/>
              <w:bottom w:val="single" w:sz="8" w:space="0" w:color="8D8A8A"/>
              <w:right w:val="single" w:sz="8" w:space="0" w:color="8D8A8A"/>
            </w:tcBorders>
            <w:tcMar>
              <w:top w:w="220" w:type="dxa"/>
              <w:left w:w="220" w:type="dxa"/>
              <w:bottom w:w="220" w:type="dxa"/>
              <w:right w:w="220" w:type="dxa"/>
            </w:tcMar>
          </w:tcPr>
          <w:p w14:paraId="57A00FA4" w14:textId="77777777" w:rsidR="003166B8" w:rsidRPr="00323979" w:rsidRDefault="003166B8" w:rsidP="00A11E2F">
            <w:pPr>
              <w:rPr>
                <w:rFonts w:eastAsia="DFKai-SB"/>
              </w:rPr>
            </w:pPr>
            <w:r w:rsidRPr="00323979">
              <w:rPr>
                <w:rFonts w:eastAsia="DFKai-SB"/>
              </w:rPr>
              <w:t>旋轉運動</w:t>
            </w:r>
          </w:p>
        </w:tc>
        <w:tc>
          <w:tcPr>
            <w:tcW w:w="2325" w:type="dxa"/>
            <w:tcBorders>
              <w:top w:val="nil"/>
              <w:left w:val="nil"/>
              <w:bottom w:val="single" w:sz="8" w:space="0" w:color="8D8A8A"/>
              <w:right w:val="single" w:sz="8" w:space="0" w:color="8D8A8A"/>
            </w:tcBorders>
            <w:tcMar>
              <w:top w:w="220" w:type="dxa"/>
              <w:left w:w="220" w:type="dxa"/>
              <w:bottom w:w="220" w:type="dxa"/>
              <w:right w:w="220" w:type="dxa"/>
            </w:tcMar>
          </w:tcPr>
          <w:p w14:paraId="3284DDDF" w14:textId="77777777" w:rsidR="003166B8" w:rsidRPr="00323979" w:rsidRDefault="003166B8" w:rsidP="00A11E2F">
            <w:pPr>
              <w:rPr>
                <w:rFonts w:eastAsia="DFKai-SB"/>
              </w:rPr>
            </w:pPr>
            <w:r w:rsidRPr="00323979">
              <w:rPr>
                <w:rFonts w:eastAsia="DFKai-SB"/>
              </w:rPr>
              <w:t>-180 to 180</w:t>
            </w:r>
          </w:p>
        </w:tc>
      </w:tr>
    </w:tbl>
    <w:p w14:paraId="7B52AF9A" w14:textId="77777777" w:rsidR="003166B8" w:rsidRPr="00323979" w:rsidRDefault="003166B8" w:rsidP="003166B8">
      <w:pPr>
        <w:rPr>
          <w:rFonts w:eastAsia="DFKai-SB"/>
          <w:sz w:val="19"/>
          <w:szCs w:val="19"/>
        </w:rPr>
      </w:pPr>
    </w:p>
    <w:p w14:paraId="2E278ECC" w14:textId="77777777" w:rsidR="003166B8" w:rsidRPr="00323979" w:rsidRDefault="003166B8" w:rsidP="003166B8">
      <w:pPr>
        <w:rPr>
          <w:rFonts w:eastAsia="DFKai-SB"/>
          <w:sz w:val="19"/>
          <w:szCs w:val="19"/>
        </w:rPr>
      </w:pPr>
      <w:r w:rsidRPr="00323979">
        <w:rPr>
          <w:rFonts w:eastAsia="DFKai-SB"/>
          <w:sz w:val="19"/>
          <w:szCs w:val="19"/>
        </w:rPr>
        <w:t xml:space="preserve">Using the </w:t>
      </w:r>
      <w:hyperlink r:id="rId411">
        <w:r w:rsidRPr="00323979">
          <w:rPr>
            <w:rFonts w:eastAsia="DFKai-SB"/>
            <w:sz w:val="17"/>
            <w:szCs w:val="17"/>
            <w:u w:val="single"/>
            <w:shd w:val="clear" w:color="auto" w:fill="F78183"/>
          </w:rPr>
          <w:t>accelerometer.getOrientation()</w:t>
        </w:r>
      </w:hyperlink>
      <w:r w:rsidRPr="00323979">
        <w:rPr>
          <w:rFonts w:eastAsia="DFKai-SB"/>
          <w:sz w:val="19"/>
          <w:szCs w:val="19"/>
        </w:rPr>
        <w:t xml:space="preserve"> block, we write programs that respond to changes in pitch, roll, and inclination. This block returns a number for each of these orientations which indicates which way the board is tilting. For example, pitch is positive when it's being tilted back, and negative when being tilted forward.</w:t>
      </w:r>
    </w:p>
    <w:p w14:paraId="3E9DF8A8" w14:textId="77777777" w:rsidR="003166B8" w:rsidRPr="00323979" w:rsidRDefault="003166B8" w:rsidP="003166B8">
      <w:pPr>
        <w:rPr>
          <w:rFonts w:eastAsia="DFKai-SB"/>
        </w:rPr>
      </w:pPr>
      <w:r w:rsidRPr="00323979">
        <w:rPr>
          <w:rFonts w:eastAsia="DFKai-SB"/>
        </w:rPr>
        <w:t>我們使用</w:t>
      </w:r>
      <w:r w:rsidRPr="00323979">
        <w:rPr>
          <w:rFonts w:eastAsia="DFKai-SB"/>
        </w:rPr>
        <w:t>accelerometer.getOrientation</w:t>
      </w:r>
      <w:r w:rsidRPr="00323979">
        <w:rPr>
          <w:rFonts w:eastAsia="DFKai-SB"/>
        </w:rPr>
        <w:t>（）區塊編寫</w:t>
      </w:r>
      <w:ins w:id="717" w:author="Ivy Yang" w:date="2019-01-16T15:24:00Z">
        <w:r w:rsidRPr="00323979">
          <w:rPr>
            <w:rFonts w:eastAsia="DFKai-SB"/>
          </w:rPr>
          <w:t>描述</w:t>
        </w:r>
      </w:ins>
      <w:del w:id="718" w:author="Ivy Yang" w:date="2019-01-16T15:24:00Z">
        <w:r w:rsidRPr="00323979">
          <w:rPr>
            <w:rFonts w:eastAsia="DFKai-SB"/>
          </w:rPr>
          <w:delText>表示</w:delText>
        </w:r>
      </w:del>
      <w:r w:rsidRPr="00323979">
        <w:rPr>
          <w:rFonts w:eastAsia="DFKai-SB"/>
        </w:rPr>
        <w:t>間距、卷和傾斜變化的程式。</w:t>
      </w:r>
      <w:r w:rsidRPr="00323979">
        <w:rPr>
          <w:rFonts w:eastAsia="DFKai-SB"/>
        </w:rPr>
        <w:t xml:space="preserve"> </w:t>
      </w:r>
      <w:r w:rsidRPr="00323979">
        <w:rPr>
          <w:rFonts w:eastAsia="DFKai-SB"/>
        </w:rPr>
        <w:t>該區塊能就每個</w:t>
      </w:r>
      <w:ins w:id="719" w:author="Ivy Yang" w:date="2019-01-16T15:24:00Z">
        <w:r w:rsidRPr="00323979">
          <w:rPr>
            <w:rFonts w:eastAsia="DFKai-SB"/>
          </w:rPr>
          <w:t>定</w:t>
        </w:r>
      </w:ins>
      <w:del w:id="720" w:author="Ivy Yang" w:date="2019-01-16T15:24:00Z">
        <w:r w:rsidRPr="00323979">
          <w:rPr>
            <w:rFonts w:eastAsia="DFKai-SB"/>
          </w:rPr>
          <w:delText>性</w:delText>
        </w:r>
      </w:del>
      <w:r w:rsidRPr="00323979">
        <w:rPr>
          <w:rFonts w:eastAsia="DFKai-SB"/>
        </w:rPr>
        <w:t>向回傳一個數值，對應電路板傾斜的方向。</w:t>
      </w:r>
      <w:r w:rsidRPr="00323979">
        <w:rPr>
          <w:rFonts w:eastAsia="DFKai-SB"/>
        </w:rPr>
        <w:t xml:space="preserve"> </w:t>
      </w:r>
      <w:r w:rsidRPr="00323979">
        <w:rPr>
          <w:rFonts w:eastAsia="DFKai-SB"/>
        </w:rPr>
        <w:t>例如，當電路板向後傾斜時，間距為正，向前傾斜時間距為負。</w:t>
      </w:r>
      <w:r w:rsidRPr="00323979">
        <w:rPr>
          <w:rFonts w:eastAsia="DFKai-SB"/>
        </w:rPr>
        <w:t xml:space="preserve"> </w:t>
      </w:r>
    </w:p>
    <w:p w14:paraId="4D5928FC" w14:textId="77777777" w:rsidR="003166B8" w:rsidRPr="00323979" w:rsidRDefault="003166B8" w:rsidP="003166B8">
      <w:pPr>
        <w:rPr>
          <w:rFonts w:eastAsia="DFKai-SB"/>
        </w:rPr>
      </w:pPr>
    </w:p>
    <w:p w14:paraId="70863139" w14:textId="77777777" w:rsidR="003166B8" w:rsidRPr="00323979" w:rsidRDefault="003166B8" w:rsidP="003166B8">
      <w:pPr>
        <w:numPr>
          <w:ilvl w:val="0"/>
          <w:numId w:val="253"/>
        </w:numPr>
        <w:spacing w:line="259" w:lineRule="auto"/>
        <w:rPr>
          <w:rFonts w:eastAsia="DFKai-SB"/>
        </w:rPr>
      </w:pPr>
      <w:r w:rsidRPr="00323979">
        <w:rPr>
          <w:rFonts w:eastAsia="DFKai-SB"/>
          <w:b/>
        </w:rPr>
        <w:t>Orientation</w:t>
      </w:r>
    </w:p>
    <w:p w14:paraId="671B4433" w14:textId="77777777" w:rsidR="003166B8" w:rsidRPr="00323979" w:rsidRDefault="003166B8" w:rsidP="003166B8">
      <w:pPr>
        <w:numPr>
          <w:ilvl w:val="0"/>
          <w:numId w:val="253"/>
        </w:numPr>
        <w:spacing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"https://curriculum.code.org/csd-18/unit6/13/#level-expando-13-3" </w:instrText>
      </w:r>
      <w:r w:rsidRPr="00323979">
        <w:rPr>
          <w:rFonts w:eastAsia="DFKai-SB"/>
        </w:rPr>
        <w:fldChar w:fldCharType="separate"/>
      </w:r>
      <w:r w:rsidRPr="00323979">
        <w:rPr>
          <w:rFonts w:eastAsia="DFKai-SB"/>
          <w:u w:val="single"/>
        </w:rPr>
        <w:t xml:space="preserve"> 3</w:t>
      </w:r>
    </w:p>
    <w:p w14:paraId="1C145955" w14:textId="77777777" w:rsidR="003166B8" w:rsidRPr="00323979" w:rsidRDefault="003166B8" w:rsidP="003166B8">
      <w:pPr>
        <w:numPr>
          <w:ilvl w:val="0"/>
          <w:numId w:val="253"/>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"https://curriculum.code.org/csd-18/unit6/13/#level-expando-13-4" </w:instrText>
      </w:r>
      <w:r w:rsidRPr="00323979">
        <w:rPr>
          <w:rFonts w:eastAsia="DFKai-SB"/>
        </w:rPr>
        <w:fldChar w:fldCharType="separate"/>
      </w:r>
      <w:r w:rsidRPr="00323979">
        <w:rPr>
          <w:rFonts w:eastAsia="DFKai-SB"/>
          <w:u w:val="single"/>
        </w:rPr>
        <w:t xml:space="preserve"> 4</w:t>
      </w:r>
    </w:p>
    <w:p w14:paraId="53B3CE92" w14:textId="77777777" w:rsidR="003166B8" w:rsidRPr="00323979" w:rsidRDefault="003166B8" w:rsidP="003166B8">
      <w:pPr>
        <w:numPr>
          <w:ilvl w:val="0"/>
          <w:numId w:val="253"/>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"https://curriculum.code.org/csd-18/unit6/13/#level-expando-13-5" </w:instrText>
      </w:r>
      <w:r w:rsidRPr="00323979">
        <w:rPr>
          <w:rFonts w:eastAsia="DFKai-SB"/>
        </w:rPr>
        <w:fldChar w:fldCharType="separate"/>
      </w:r>
      <w:r w:rsidRPr="00323979">
        <w:rPr>
          <w:rFonts w:eastAsia="DFKai-SB"/>
          <w:u w:val="single"/>
        </w:rPr>
        <w:t xml:space="preserve"> 5</w:t>
      </w:r>
    </w:p>
    <w:p w14:paraId="340895D3" w14:textId="77777777" w:rsidR="003166B8" w:rsidRPr="00323979" w:rsidRDefault="003166B8" w:rsidP="003166B8">
      <w:pPr>
        <w:numPr>
          <w:ilvl w:val="0"/>
          <w:numId w:val="253"/>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"https://curriculum.code.org/csd-18/unit6/13/#level-expando-13-6" </w:instrText>
      </w:r>
      <w:r w:rsidRPr="00323979">
        <w:rPr>
          <w:rFonts w:eastAsia="DFKai-SB"/>
        </w:rPr>
        <w:fldChar w:fldCharType="separate"/>
      </w:r>
      <w:r w:rsidRPr="00323979">
        <w:rPr>
          <w:rFonts w:eastAsia="DFKai-SB"/>
          <w:u w:val="single"/>
        </w:rPr>
        <w:t xml:space="preserve"> 6</w:t>
      </w:r>
    </w:p>
    <w:p w14:paraId="486890E0" w14:textId="77777777" w:rsidR="003166B8" w:rsidRPr="00323979" w:rsidRDefault="003166B8" w:rsidP="003166B8">
      <w:pPr>
        <w:numPr>
          <w:ilvl w:val="0"/>
          <w:numId w:val="253"/>
        </w:numPr>
        <w:spacing w:after="240" w:line="259" w:lineRule="auto"/>
        <w:rPr>
          <w:rFonts w:eastAsia="DFKai-SB"/>
        </w:rPr>
      </w:pPr>
      <w:r w:rsidRPr="00323979">
        <w:rPr>
          <w:rFonts w:eastAsia="DFKai-SB"/>
        </w:rPr>
        <w:fldChar w:fldCharType="end"/>
      </w:r>
      <w:r w:rsidRPr="00323979">
        <w:rPr>
          <w:rFonts w:eastAsia="DFKai-SB"/>
          <w:b/>
          <w:i/>
        </w:rPr>
        <w:t>(click tabs to see student view)</w:t>
      </w:r>
    </w:p>
    <w:p w14:paraId="6E8AB751" w14:textId="77777777" w:rsidR="003166B8" w:rsidRPr="00323979" w:rsidRDefault="003166B8" w:rsidP="003166B8">
      <w:pPr>
        <w:rPr>
          <w:rFonts w:eastAsia="DFKai-SB"/>
          <w:b/>
        </w:rPr>
      </w:pPr>
      <w:r w:rsidRPr="00323979">
        <w:rPr>
          <w:rFonts w:eastAsia="DFKai-SB"/>
          <w:b/>
        </w:rPr>
        <w:t>定向</w:t>
      </w:r>
    </w:p>
    <w:p w14:paraId="5AA78560" w14:textId="77777777" w:rsidR="003166B8" w:rsidRPr="00323979" w:rsidRDefault="00AB68F6" w:rsidP="003166B8">
      <w:pPr>
        <w:rPr>
          <w:rFonts w:eastAsia="DFKai-SB"/>
        </w:rPr>
      </w:pPr>
      <w:hyperlink r:id="rId412">
        <w:r w:rsidR="003166B8" w:rsidRPr="00323979">
          <w:rPr>
            <w:rFonts w:eastAsia="DFKai-SB"/>
            <w:u w:val="single"/>
          </w:rPr>
          <w:t xml:space="preserve">View on Code Studio </w:t>
        </w:r>
      </w:hyperlink>
    </w:p>
    <w:p w14:paraId="67B4A3E4" w14:textId="77777777" w:rsidR="003166B8" w:rsidRPr="00323979" w:rsidRDefault="003166B8" w:rsidP="003166B8">
      <w:pPr>
        <w:rPr>
          <w:rFonts w:eastAsia="DFKai-SB"/>
          <w:u w:val="single"/>
        </w:rPr>
      </w:pPr>
      <w:r w:rsidRPr="00323979">
        <w:rPr>
          <w:rFonts w:eastAsia="DFKai-SB"/>
        </w:rPr>
        <w:lastRenderedPageBreak/>
        <w:t>在</w:t>
      </w:r>
      <w:r w:rsidRPr="00323979">
        <w:rPr>
          <w:rFonts w:eastAsia="DFKai-SB"/>
        </w:rPr>
        <w:t>Code Studio</w:t>
      </w:r>
      <w:r w:rsidRPr="00323979">
        <w:rPr>
          <w:rFonts w:eastAsia="DFKai-SB"/>
        </w:rPr>
        <w:t>上查看</w:t>
      </w:r>
      <w:r w:rsidRPr="00323979">
        <w:rPr>
          <w:rFonts w:eastAsia="DFKai-SB"/>
        </w:rPr>
        <w:fldChar w:fldCharType="begin"/>
      </w:r>
      <w:r w:rsidRPr="00323979">
        <w:rPr>
          <w:rFonts w:eastAsia="DFKai-SB"/>
        </w:rPr>
        <w:instrText xml:space="preserve"> HYPERLINK "https://studio.code.org/s/csd6-2018/stage/13/puzzle/6" </w:instrText>
      </w:r>
      <w:r w:rsidRPr="00323979">
        <w:rPr>
          <w:rFonts w:eastAsia="DFKai-SB"/>
        </w:rPr>
        <w:fldChar w:fldCharType="separate"/>
      </w:r>
    </w:p>
    <w:p w14:paraId="180050E0" w14:textId="77777777" w:rsidR="003166B8" w:rsidRPr="00323979" w:rsidRDefault="003166B8" w:rsidP="003166B8">
      <w:pPr>
        <w:numPr>
          <w:ilvl w:val="0"/>
          <w:numId w:val="252"/>
        </w:numPr>
        <w:spacing w:after="240"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"https://curriculum.code.org/csd-18/unit6/13/#level-expando-13-3" </w:instrText>
      </w:r>
      <w:r w:rsidRPr="00323979">
        <w:rPr>
          <w:rFonts w:eastAsia="DFKai-SB"/>
        </w:rPr>
        <w:fldChar w:fldCharType="separate"/>
      </w:r>
      <w:r w:rsidRPr="00323979">
        <w:rPr>
          <w:rFonts w:eastAsia="DFKai-SB"/>
          <w:u w:val="single"/>
        </w:rPr>
        <w:t xml:space="preserve"> 3</w:t>
      </w:r>
    </w:p>
    <w:p w14:paraId="5F2B5C31" w14:textId="77777777" w:rsidR="003166B8" w:rsidRPr="00323979" w:rsidRDefault="003166B8" w:rsidP="003166B8">
      <w:pPr>
        <w:rPr>
          <w:rFonts w:eastAsia="DFKai-SB"/>
        </w:rPr>
      </w:pPr>
      <w:r w:rsidRPr="00323979">
        <w:rPr>
          <w:rFonts w:eastAsia="DFKai-SB"/>
        </w:rPr>
        <w:fldChar w:fldCharType="end"/>
      </w:r>
      <w:r w:rsidRPr="00323979">
        <w:rPr>
          <w:rFonts w:eastAsia="DFKai-SB"/>
          <w:b/>
        </w:rPr>
        <w:t>Accelerometer</w:t>
      </w:r>
    </w:p>
    <w:p w14:paraId="1D7CB432" w14:textId="77777777" w:rsidR="003166B8" w:rsidRPr="00323979" w:rsidRDefault="003166B8" w:rsidP="003166B8">
      <w:pPr>
        <w:rPr>
          <w:rFonts w:eastAsia="DFKai-SB"/>
        </w:rPr>
      </w:pPr>
      <w:r w:rsidRPr="00323979">
        <w:rPr>
          <w:rFonts w:eastAsia="DFKai-SB"/>
        </w:rPr>
        <w:t>加速計</w:t>
      </w:r>
    </w:p>
    <w:p w14:paraId="5419A752" w14:textId="77777777" w:rsidR="003166B8" w:rsidRPr="00323979" w:rsidRDefault="003166B8" w:rsidP="003166B8">
      <w:pPr>
        <w:rPr>
          <w:rFonts w:eastAsia="DFKai-SB"/>
        </w:rPr>
      </w:pPr>
      <w:r w:rsidRPr="00323979">
        <w:rPr>
          <w:rFonts w:eastAsia="DFKai-SB"/>
        </w:rPr>
        <w:t>Look at the code below. What do you think it's going to do? Give it a guess, and run the code to find out!</w:t>
      </w:r>
    </w:p>
    <w:p w14:paraId="7734E7BA" w14:textId="77777777" w:rsidR="003166B8" w:rsidRPr="00323979" w:rsidRDefault="003166B8" w:rsidP="003166B8">
      <w:pPr>
        <w:rPr>
          <w:rFonts w:eastAsia="DFKai-SB"/>
        </w:rPr>
      </w:pPr>
      <w:r w:rsidRPr="00323979">
        <w:rPr>
          <w:rFonts w:eastAsia="DFKai-SB"/>
        </w:rPr>
        <w:t>看看下面的程式碼。</w:t>
      </w:r>
      <w:r w:rsidRPr="00323979">
        <w:rPr>
          <w:rFonts w:eastAsia="DFKai-SB"/>
        </w:rPr>
        <w:t xml:space="preserve"> </w:t>
      </w:r>
      <w:r w:rsidRPr="00323979">
        <w:rPr>
          <w:rFonts w:eastAsia="DFKai-SB"/>
        </w:rPr>
        <w:t>你覺得它是做什麼的？</w:t>
      </w:r>
      <w:r w:rsidRPr="00323979">
        <w:rPr>
          <w:rFonts w:eastAsia="DFKai-SB"/>
        </w:rPr>
        <w:t xml:space="preserve"> </w:t>
      </w:r>
      <w:r w:rsidRPr="00323979">
        <w:rPr>
          <w:rFonts w:eastAsia="DFKai-SB"/>
        </w:rPr>
        <w:t>猜猜看，然後跑程式碼看它是什麼！</w:t>
      </w:r>
    </w:p>
    <w:p w14:paraId="43AABCD6" w14:textId="77777777" w:rsidR="003166B8" w:rsidRPr="00323979" w:rsidRDefault="003166B8" w:rsidP="003166B8">
      <w:pPr>
        <w:numPr>
          <w:ilvl w:val="0"/>
          <w:numId w:val="262"/>
        </w:numPr>
        <w:spacing w:after="240"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"https://curriculum.code.org/csd-18/unit6/13/#level-expando-13-4" </w:instrText>
      </w:r>
      <w:r w:rsidRPr="00323979">
        <w:rPr>
          <w:rFonts w:eastAsia="DFKai-SB"/>
        </w:rPr>
        <w:fldChar w:fldCharType="separate"/>
      </w:r>
      <w:r w:rsidRPr="00323979">
        <w:rPr>
          <w:rFonts w:eastAsia="DFKai-SB"/>
          <w:u w:val="single"/>
        </w:rPr>
        <w:t xml:space="preserve"> 4</w:t>
      </w:r>
    </w:p>
    <w:p w14:paraId="081B37BC"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1735E08B" w14:textId="77777777" w:rsidR="003166B8" w:rsidRPr="00323979" w:rsidRDefault="003166B8" w:rsidP="003166B8">
      <w:pPr>
        <w:rPr>
          <w:rFonts w:eastAsia="DFKai-SB"/>
        </w:rPr>
      </w:pPr>
      <w:r w:rsidRPr="00323979">
        <w:rPr>
          <w:rFonts w:eastAsia="DFKai-SB"/>
        </w:rPr>
        <w:t>學生操作指示</w:t>
      </w:r>
    </w:p>
    <w:p w14:paraId="08F405A6" w14:textId="77777777" w:rsidR="003166B8" w:rsidRPr="00323979" w:rsidRDefault="003166B8" w:rsidP="003166B8">
      <w:pPr>
        <w:rPr>
          <w:rFonts w:eastAsia="DFKai-SB"/>
          <w:b/>
        </w:rPr>
      </w:pPr>
      <w:r w:rsidRPr="00323979">
        <w:rPr>
          <w:rFonts w:eastAsia="DFKai-SB"/>
          <w:b/>
        </w:rPr>
        <w:t>Pitch and Roll</w:t>
      </w:r>
    </w:p>
    <w:p w14:paraId="148959EB" w14:textId="77777777" w:rsidR="003166B8" w:rsidRPr="00323979" w:rsidRDefault="003166B8" w:rsidP="003166B8">
      <w:pPr>
        <w:rPr>
          <w:rFonts w:eastAsia="DFKai-SB"/>
        </w:rPr>
      </w:pPr>
      <w:r w:rsidRPr="00323979">
        <w:rPr>
          <w:rFonts w:eastAsia="DFKai-SB"/>
        </w:rPr>
        <w:t>This program displays the board's pitch and roll, and it will also change colors depending on their values.</w:t>
      </w:r>
    </w:p>
    <w:p w14:paraId="744B5114" w14:textId="77777777" w:rsidR="003166B8" w:rsidRPr="00323979" w:rsidRDefault="003166B8" w:rsidP="003166B8">
      <w:pPr>
        <w:rPr>
          <w:rFonts w:eastAsia="DFKai-SB"/>
        </w:rPr>
      </w:pPr>
      <w:r w:rsidRPr="00323979">
        <w:rPr>
          <w:rFonts w:eastAsia="DFKai-SB"/>
        </w:rPr>
        <w:t>間距和卷</w:t>
      </w:r>
    </w:p>
    <w:p w14:paraId="08725BC3" w14:textId="77777777" w:rsidR="003166B8" w:rsidRPr="00323979" w:rsidRDefault="003166B8" w:rsidP="003166B8">
      <w:pPr>
        <w:rPr>
          <w:rFonts w:eastAsia="DFKai-SB"/>
        </w:rPr>
      </w:pPr>
      <w:r w:rsidRPr="00323979">
        <w:rPr>
          <w:rFonts w:eastAsia="DFKai-SB"/>
        </w:rPr>
        <w:t>該程式顯示電路板的間距和卷，並根據其值改變顏色。</w:t>
      </w:r>
    </w:p>
    <w:p w14:paraId="2637061B" w14:textId="77777777" w:rsidR="003166B8" w:rsidRPr="00323979" w:rsidRDefault="003166B8" w:rsidP="003166B8">
      <w:pPr>
        <w:rPr>
          <w:rFonts w:eastAsia="DFKai-SB"/>
          <w:b/>
        </w:rPr>
      </w:pPr>
      <w:r w:rsidRPr="00323979">
        <w:rPr>
          <w:rFonts w:eastAsia="DFKai-SB"/>
          <w:b/>
        </w:rPr>
        <w:t>Do This</w:t>
      </w:r>
    </w:p>
    <w:p w14:paraId="27F2117A" w14:textId="77777777" w:rsidR="003166B8" w:rsidRPr="00323979" w:rsidRDefault="003166B8" w:rsidP="003166B8">
      <w:pPr>
        <w:rPr>
          <w:rFonts w:eastAsia="DFKai-SB"/>
        </w:rPr>
      </w:pPr>
      <w:r w:rsidRPr="00323979">
        <w:rPr>
          <w:rFonts w:eastAsia="DFKai-SB"/>
        </w:rPr>
        <w:t>Make the program change the following colors by tilting the board to the correct pitch and roll.</w:t>
      </w:r>
    </w:p>
    <w:p w14:paraId="0C953CBB" w14:textId="77777777" w:rsidR="003166B8" w:rsidRPr="00323979" w:rsidRDefault="003166B8" w:rsidP="003166B8">
      <w:pPr>
        <w:rPr>
          <w:rFonts w:eastAsia="DFKai-SB"/>
          <w:sz w:val="24"/>
          <w:szCs w:val="24"/>
          <w:shd w:val="clear" w:color="auto" w:fill="87CEEB"/>
        </w:rPr>
      </w:pPr>
      <w:r w:rsidRPr="00323979">
        <w:rPr>
          <w:rFonts w:eastAsia="DFKai-SB"/>
          <w:b/>
        </w:rPr>
        <w:t>動手做</w:t>
      </w:r>
      <w:r w:rsidRPr="00323979">
        <w:rPr>
          <w:rFonts w:eastAsia="DFKai-SB"/>
          <w:b/>
        </w:rPr>
        <w:t xml:space="preserve">  </w:t>
      </w:r>
    </w:p>
    <w:p w14:paraId="54478961" w14:textId="77777777" w:rsidR="003166B8" w:rsidRPr="00323979" w:rsidRDefault="003166B8" w:rsidP="003166B8">
      <w:pPr>
        <w:pBdr>
          <w:top w:val="nil"/>
          <w:left w:val="nil"/>
          <w:bottom w:val="nil"/>
          <w:right w:val="nil"/>
          <w:between w:val="nil"/>
        </w:pBdr>
        <w:rPr>
          <w:rFonts w:eastAsia="DFKai-SB"/>
        </w:rPr>
      </w:pPr>
      <w:r w:rsidRPr="00323979">
        <w:rPr>
          <w:rFonts w:eastAsia="DFKai-SB"/>
        </w:rPr>
        <w:t>改變電路板的水平位置使其間距和卷軸數值如下，以使程式改變為所列顏色。</w:t>
      </w:r>
    </w:p>
    <w:p w14:paraId="576E37F6" w14:textId="77777777" w:rsidR="003166B8" w:rsidRPr="00323979" w:rsidRDefault="003166B8" w:rsidP="003166B8">
      <w:pPr>
        <w:rPr>
          <w:rFonts w:eastAsia="DFKai-SB"/>
          <w:sz w:val="24"/>
          <w:szCs w:val="24"/>
          <w:shd w:val="clear" w:color="auto" w:fill="87CEEB"/>
        </w:rPr>
      </w:pPr>
    </w:p>
    <w:p w14:paraId="3A65BD85" w14:textId="77777777" w:rsidR="003166B8" w:rsidRPr="00323979" w:rsidRDefault="003166B8" w:rsidP="003166B8">
      <w:pPr>
        <w:rPr>
          <w:rFonts w:eastAsia="DFKai-SB"/>
          <w:sz w:val="19"/>
          <w:szCs w:val="19"/>
          <w:shd w:val="clear" w:color="auto" w:fill="F5FCFF"/>
        </w:rPr>
      </w:pPr>
      <w:r w:rsidRPr="00323979">
        <w:rPr>
          <w:rFonts w:eastAsia="DFKai-SB"/>
          <w:sz w:val="19"/>
          <w:szCs w:val="19"/>
          <w:shd w:val="clear" w:color="auto" w:fill="F5FCFF"/>
        </w:rPr>
        <w:t>Pitch: 0 | Roll: -20</w:t>
      </w:r>
    </w:p>
    <w:p w14:paraId="6C247965" w14:textId="77777777" w:rsidR="003166B8" w:rsidRPr="00323979" w:rsidRDefault="003166B8" w:rsidP="003166B8">
      <w:pPr>
        <w:rPr>
          <w:rFonts w:eastAsia="DFKai-SB"/>
          <w:sz w:val="24"/>
          <w:szCs w:val="24"/>
          <w:shd w:val="clear" w:color="auto" w:fill="DEB887"/>
        </w:rPr>
      </w:pPr>
      <w:r w:rsidRPr="00323979">
        <w:rPr>
          <w:rFonts w:eastAsia="DFKai-SB"/>
          <w:sz w:val="24"/>
          <w:szCs w:val="24"/>
          <w:shd w:val="clear" w:color="auto" w:fill="DEB887"/>
        </w:rPr>
        <w:t xml:space="preserve"> </w:t>
      </w:r>
    </w:p>
    <w:p w14:paraId="4E520EFA" w14:textId="77777777" w:rsidR="003166B8" w:rsidRPr="00323979" w:rsidRDefault="003166B8" w:rsidP="003166B8">
      <w:pPr>
        <w:rPr>
          <w:rFonts w:eastAsia="DFKai-SB"/>
          <w:sz w:val="19"/>
          <w:szCs w:val="19"/>
          <w:shd w:val="clear" w:color="auto" w:fill="F5FCFF"/>
        </w:rPr>
      </w:pPr>
      <w:r w:rsidRPr="00323979">
        <w:rPr>
          <w:rFonts w:eastAsia="DFKai-SB"/>
          <w:sz w:val="19"/>
          <w:szCs w:val="19"/>
          <w:shd w:val="clear" w:color="auto" w:fill="F5FCFF"/>
        </w:rPr>
        <w:t>Pitch: 30 | Roll: 0</w:t>
      </w:r>
    </w:p>
    <w:p w14:paraId="3D156D41" w14:textId="77777777" w:rsidR="003166B8" w:rsidRPr="00323979" w:rsidRDefault="003166B8" w:rsidP="003166B8">
      <w:pPr>
        <w:rPr>
          <w:rFonts w:eastAsia="DFKai-SB"/>
          <w:sz w:val="24"/>
          <w:szCs w:val="24"/>
          <w:shd w:val="clear" w:color="auto" w:fill="FFE4E1"/>
        </w:rPr>
      </w:pPr>
      <w:r w:rsidRPr="00323979">
        <w:rPr>
          <w:rFonts w:eastAsia="DFKai-SB"/>
          <w:sz w:val="24"/>
          <w:szCs w:val="24"/>
          <w:shd w:val="clear" w:color="auto" w:fill="FFE4E1"/>
        </w:rPr>
        <w:t xml:space="preserve"> </w:t>
      </w:r>
    </w:p>
    <w:p w14:paraId="7A0D27AF" w14:textId="77777777" w:rsidR="003166B8" w:rsidRPr="00323979" w:rsidRDefault="003166B8" w:rsidP="003166B8">
      <w:pPr>
        <w:rPr>
          <w:rFonts w:eastAsia="DFKai-SB"/>
          <w:sz w:val="19"/>
          <w:szCs w:val="19"/>
          <w:shd w:val="clear" w:color="auto" w:fill="F5FCFF"/>
        </w:rPr>
      </w:pPr>
      <w:r w:rsidRPr="00323979">
        <w:rPr>
          <w:rFonts w:eastAsia="DFKai-SB"/>
          <w:sz w:val="19"/>
          <w:szCs w:val="19"/>
          <w:shd w:val="clear" w:color="auto" w:fill="F5FCFF"/>
        </w:rPr>
        <w:t>Pitch: -15 | Roll: 10</w:t>
      </w:r>
    </w:p>
    <w:p w14:paraId="65B852F1" w14:textId="77777777" w:rsidR="003166B8" w:rsidRPr="00323979" w:rsidRDefault="003166B8" w:rsidP="003166B8">
      <w:pPr>
        <w:rPr>
          <w:rFonts w:eastAsia="DFKai-SB"/>
          <w:sz w:val="24"/>
          <w:szCs w:val="24"/>
          <w:shd w:val="clear" w:color="auto" w:fill="9ACD32"/>
        </w:rPr>
      </w:pPr>
      <w:r w:rsidRPr="00323979">
        <w:rPr>
          <w:rFonts w:eastAsia="DFKai-SB"/>
          <w:sz w:val="24"/>
          <w:szCs w:val="24"/>
          <w:shd w:val="clear" w:color="auto" w:fill="9ACD32"/>
        </w:rPr>
        <w:t xml:space="preserve"> </w:t>
      </w:r>
    </w:p>
    <w:p w14:paraId="6B52D6D1" w14:textId="77777777" w:rsidR="003166B8" w:rsidRPr="00323979" w:rsidRDefault="003166B8" w:rsidP="003166B8">
      <w:pPr>
        <w:rPr>
          <w:rFonts w:eastAsia="DFKai-SB"/>
          <w:sz w:val="19"/>
          <w:szCs w:val="19"/>
          <w:shd w:val="clear" w:color="auto" w:fill="F5FCFF"/>
        </w:rPr>
      </w:pPr>
      <w:r w:rsidRPr="00323979">
        <w:rPr>
          <w:rFonts w:eastAsia="DFKai-SB"/>
          <w:sz w:val="19"/>
          <w:szCs w:val="19"/>
          <w:shd w:val="clear" w:color="auto" w:fill="F5FCFF"/>
        </w:rPr>
        <w:t>Pitch: 5 | Roll: -25</w:t>
      </w:r>
    </w:p>
    <w:p w14:paraId="64080603" w14:textId="77777777" w:rsidR="003166B8" w:rsidRPr="00323979" w:rsidRDefault="003166B8" w:rsidP="003166B8">
      <w:pPr>
        <w:rPr>
          <w:rFonts w:eastAsia="DFKai-SB"/>
          <w:sz w:val="24"/>
          <w:szCs w:val="24"/>
          <w:shd w:val="clear" w:color="auto" w:fill="D8BFD8"/>
        </w:rPr>
      </w:pPr>
      <w:r w:rsidRPr="00323979">
        <w:rPr>
          <w:rFonts w:eastAsia="DFKai-SB"/>
          <w:sz w:val="24"/>
          <w:szCs w:val="24"/>
          <w:shd w:val="clear" w:color="auto" w:fill="D8BFD8"/>
        </w:rPr>
        <w:t xml:space="preserve"> </w:t>
      </w:r>
    </w:p>
    <w:p w14:paraId="22DB851F" w14:textId="77777777" w:rsidR="003166B8" w:rsidRPr="00323979" w:rsidRDefault="003166B8" w:rsidP="003166B8">
      <w:pPr>
        <w:rPr>
          <w:rFonts w:eastAsia="DFKai-SB"/>
          <w:sz w:val="19"/>
          <w:szCs w:val="19"/>
          <w:shd w:val="clear" w:color="auto" w:fill="F5FCFF"/>
        </w:rPr>
      </w:pPr>
      <w:r w:rsidRPr="00323979">
        <w:rPr>
          <w:rFonts w:eastAsia="DFKai-SB"/>
          <w:sz w:val="19"/>
          <w:szCs w:val="19"/>
          <w:shd w:val="clear" w:color="auto" w:fill="F5FCFF"/>
        </w:rPr>
        <w:t>Pitch: 10 | Roll: 30</w:t>
      </w:r>
    </w:p>
    <w:p w14:paraId="5A8EBC8B" w14:textId="77777777" w:rsidR="003166B8" w:rsidRPr="00323979" w:rsidRDefault="003166B8" w:rsidP="003166B8">
      <w:pPr>
        <w:rPr>
          <w:rFonts w:eastAsia="DFKai-SB"/>
        </w:rPr>
      </w:pPr>
      <w:r w:rsidRPr="00323979">
        <w:rPr>
          <w:rFonts w:eastAsia="DFKai-SB"/>
        </w:rPr>
        <w:t>Which way should you tilt to get a positive pitch?</w:t>
      </w:r>
    </w:p>
    <w:p w14:paraId="30E408DF" w14:textId="77777777" w:rsidR="003166B8" w:rsidRPr="00323979" w:rsidRDefault="003166B8" w:rsidP="003166B8">
      <w:pPr>
        <w:rPr>
          <w:rFonts w:eastAsia="DFKai-SB"/>
        </w:rPr>
      </w:pPr>
      <w:r w:rsidRPr="00323979">
        <w:rPr>
          <w:rFonts w:eastAsia="DFKai-SB"/>
        </w:rPr>
        <w:t>Which way should you tilt to get a negative roll?</w:t>
      </w:r>
    </w:p>
    <w:p w14:paraId="37352DD3" w14:textId="77777777" w:rsidR="003166B8" w:rsidRPr="00323979" w:rsidRDefault="003166B8" w:rsidP="003166B8">
      <w:pPr>
        <w:rPr>
          <w:rFonts w:eastAsia="DFKai-SB"/>
        </w:rPr>
      </w:pPr>
      <w:r w:rsidRPr="00323979">
        <w:rPr>
          <w:rFonts w:eastAsia="DFKai-SB"/>
        </w:rPr>
        <w:t>你應該將電路板往哪個方向傾以獲得正數的間距？</w:t>
      </w:r>
    </w:p>
    <w:p w14:paraId="0E2BD730" w14:textId="77777777" w:rsidR="003166B8" w:rsidRPr="00323979" w:rsidRDefault="003166B8" w:rsidP="003166B8">
      <w:pPr>
        <w:rPr>
          <w:rFonts w:eastAsia="DFKai-SB"/>
        </w:rPr>
      </w:pPr>
      <w:r w:rsidRPr="00323979">
        <w:rPr>
          <w:rFonts w:eastAsia="DFKai-SB"/>
        </w:rPr>
        <w:t>你應該將電路板往哪個方向傾以獲得負數的間距？</w:t>
      </w:r>
    </w:p>
    <w:p w14:paraId="42EB169E" w14:textId="77777777" w:rsidR="003166B8" w:rsidRPr="00323979" w:rsidRDefault="003166B8" w:rsidP="003166B8">
      <w:pPr>
        <w:rPr>
          <w:rFonts w:eastAsia="DFKai-SB"/>
        </w:rPr>
      </w:pPr>
    </w:p>
    <w:p w14:paraId="4FCF7E7E" w14:textId="77777777" w:rsidR="003166B8" w:rsidRPr="00323979" w:rsidRDefault="003166B8" w:rsidP="003166B8">
      <w:pPr>
        <w:numPr>
          <w:ilvl w:val="0"/>
          <w:numId w:val="266"/>
        </w:numPr>
        <w:spacing w:after="240"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"https://curriculum.code.org/csd-18/unit6/13/#level-expando-13-5" </w:instrText>
      </w:r>
      <w:r w:rsidRPr="00323979">
        <w:rPr>
          <w:rFonts w:eastAsia="DFKai-SB"/>
        </w:rPr>
        <w:fldChar w:fldCharType="separate"/>
      </w:r>
      <w:r w:rsidRPr="00323979">
        <w:rPr>
          <w:rFonts w:eastAsia="DFKai-SB"/>
          <w:u w:val="single"/>
        </w:rPr>
        <w:t xml:space="preserve"> 5</w:t>
      </w:r>
    </w:p>
    <w:p w14:paraId="66349278"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09E3F89D" w14:textId="77777777" w:rsidR="003166B8" w:rsidRPr="00323979" w:rsidRDefault="003166B8" w:rsidP="003166B8">
      <w:pPr>
        <w:rPr>
          <w:rFonts w:eastAsia="DFKai-SB"/>
        </w:rPr>
      </w:pPr>
      <w:r w:rsidRPr="00323979">
        <w:rPr>
          <w:rFonts w:eastAsia="DFKai-SB"/>
        </w:rPr>
        <w:t>學生操作指示</w:t>
      </w:r>
    </w:p>
    <w:p w14:paraId="09C54B8C" w14:textId="77777777" w:rsidR="003166B8" w:rsidRPr="00323979" w:rsidRDefault="003166B8" w:rsidP="003166B8">
      <w:pPr>
        <w:rPr>
          <w:rFonts w:eastAsia="DFKai-SB"/>
        </w:rPr>
      </w:pPr>
    </w:p>
    <w:p w14:paraId="70EFE949" w14:textId="77777777" w:rsidR="003166B8" w:rsidRPr="00323979" w:rsidRDefault="003166B8" w:rsidP="003166B8">
      <w:pPr>
        <w:rPr>
          <w:rFonts w:eastAsia="DFKai-SB"/>
          <w:b/>
        </w:rPr>
      </w:pPr>
      <w:r w:rsidRPr="00323979">
        <w:rPr>
          <w:rFonts w:eastAsia="DFKai-SB"/>
          <w:b/>
        </w:rPr>
        <w:t>Pitch</w:t>
      </w:r>
    </w:p>
    <w:p w14:paraId="3ED594E6" w14:textId="77777777" w:rsidR="003166B8" w:rsidRPr="00323979" w:rsidRDefault="003166B8" w:rsidP="003166B8">
      <w:pPr>
        <w:rPr>
          <w:rFonts w:eastAsia="DFKai-SB"/>
        </w:rPr>
      </w:pPr>
      <w:r w:rsidRPr="00323979">
        <w:rPr>
          <w:rFonts w:eastAsia="DFKai-SB"/>
        </w:rPr>
        <w:lastRenderedPageBreak/>
        <w:t>This program lights the top LEDs (0 and 9) when you tilt the board forward. If you tilt the board back, the LEDs at the bottom (4 and 5) should light.</w:t>
      </w:r>
    </w:p>
    <w:p w14:paraId="22BE0D4E" w14:textId="77777777" w:rsidR="003166B8" w:rsidRPr="00323979" w:rsidRDefault="003166B8" w:rsidP="003166B8">
      <w:pPr>
        <w:rPr>
          <w:rFonts w:eastAsia="DFKai-SB"/>
          <w:b/>
        </w:rPr>
      </w:pPr>
      <w:r w:rsidRPr="00323979">
        <w:rPr>
          <w:rFonts w:eastAsia="DFKai-SB"/>
          <w:b/>
        </w:rPr>
        <w:t>間距</w:t>
      </w:r>
    </w:p>
    <w:p w14:paraId="70112354" w14:textId="77777777" w:rsidR="003166B8" w:rsidRPr="00323979" w:rsidRDefault="003166B8" w:rsidP="003166B8">
      <w:pPr>
        <w:rPr>
          <w:rFonts w:eastAsia="DFKai-SB"/>
        </w:rPr>
      </w:pPr>
      <w:r w:rsidRPr="00323979">
        <w:rPr>
          <w:rFonts w:eastAsia="DFKai-SB"/>
        </w:rPr>
        <w:t>當你向前傾斜電路板時，該程式會點亮頂部的</w:t>
      </w:r>
      <w:r w:rsidRPr="00323979">
        <w:rPr>
          <w:rFonts w:eastAsia="DFKai-SB"/>
        </w:rPr>
        <w:t>LED</w:t>
      </w:r>
      <w:r w:rsidRPr="00323979">
        <w:rPr>
          <w:rFonts w:eastAsia="DFKai-SB"/>
        </w:rPr>
        <w:t>燈（</w:t>
      </w:r>
      <w:r w:rsidRPr="00323979">
        <w:rPr>
          <w:rFonts w:eastAsia="DFKai-SB"/>
        </w:rPr>
        <w:t>0</w:t>
      </w:r>
      <w:r w:rsidRPr="00323979">
        <w:rPr>
          <w:rFonts w:eastAsia="DFKai-SB"/>
        </w:rPr>
        <w:t>和</w:t>
      </w:r>
      <w:r w:rsidRPr="00323979">
        <w:rPr>
          <w:rFonts w:eastAsia="DFKai-SB"/>
        </w:rPr>
        <w:t>9</w:t>
      </w:r>
      <w:r w:rsidRPr="00323979">
        <w:rPr>
          <w:rFonts w:eastAsia="DFKai-SB"/>
        </w:rPr>
        <w:t>）。</w:t>
      </w:r>
      <w:r w:rsidRPr="00323979">
        <w:rPr>
          <w:rFonts w:eastAsia="DFKai-SB"/>
        </w:rPr>
        <w:t xml:space="preserve"> </w:t>
      </w:r>
      <w:r w:rsidRPr="00323979">
        <w:rPr>
          <w:rFonts w:eastAsia="DFKai-SB"/>
        </w:rPr>
        <w:t>如果向後傾斜電路板，則底部的</w:t>
      </w:r>
      <w:r w:rsidRPr="00323979">
        <w:rPr>
          <w:rFonts w:eastAsia="DFKai-SB"/>
        </w:rPr>
        <w:t>LED</w:t>
      </w:r>
      <w:r w:rsidRPr="00323979">
        <w:rPr>
          <w:rFonts w:eastAsia="DFKai-SB"/>
        </w:rPr>
        <w:t>燈（</w:t>
      </w:r>
      <w:r w:rsidRPr="00323979">
        <w:rPr>
          <w:rFonts w:eastAsia="DFKai-SB"/>
        </w:rPr>
        <w:t>4</w:t>
      </w:r>
      <w:r w:rsidRPr="00323979">
        <w:rPr>
          <w:rFonts w:eastAsia="DFKai-SB"/>
        </w:rPr>
        <w:t>和</w:t>
      </w:r>
      <w:r w:rsidRPr="00323979">
        <w:rPr>
          <w:rFonts w:eastAsia="DFKai-SB"/>
        </w:rPr>
        <w:t>5</w:t>
      </w:r>
      <w:r w:rsidRPr="00323979">
        <w:rPr>
          <w:rFonts w:eastAsia="DFKai-SB"/>
        </w:rPr>
        <w:t>）應亮起。</w:t>
      </w:r>
    </w:p>
    <w:p w14:paraId="5C853DFB" w14:textId="77777777" w:rsidR="003166B8" w:rsidRPr="00323979" w:rsidRDefault="003166B8" w:rsidP="003166B8">
      <w:pPr>
        <w:rPr>
          <w:rFonts w:eastAsia="DFKai-SB"/>
          <w:b/>
        </w:rPr>
      </w:pPr>
      <w:r w:rsidRPr="00323979">
        <w:rPr>
          <w:rFonts w:eastAsia="DFKai-SB"/>
          <w:b/>
        </w:rPr>
        <w:t>Do This</w:t>
      </w:r>
    </w:p>
    <w:p w14:paraId="7EA7B8BF" w14:textId="77777777" w:rsidR="003166B8" w:rsidRPr="00323979" w:rsidRDefault="003166B8" w:rsidP="003166B8">
      <w:pPr>
        <w:numPr>
          <w:ilvl w:val="0"/>
          <w:numId w:val="260"/>
        </w:numPr>
        <w:spacing w:line="259" w:lineRule="auto"/>
        <w:rPr>
          <w:rFonts w:eastAsia="DFKai-SB"/>
        </w:rPr>
      </w:pPr>
      <w:r w:rsidRPr="00323979">
        <w:rPr>
          <w:rFonts w:eastAsia="DFKai-SB"/>
        </w:rPr>
        <w:t>Use the board's pitch to make LEDs 4 and 5 light up when you tilt the board back.</w:t>
      </w:r>
    </w:p>
    <w:p w14:paraId="03676D2E" w14:textId="77777777" w:rsidR="003166B8" w:rsidRPr="00323979" w:rsidRDefault="003166B8" w:rsidP="003166B8">
      <w:pPr>
        <w:numPr>
          <w:ilvl w:val="0"/>
          <w:numId w:val="260"/>
        </w:numPr>
        <w:spacing w:after="240" w:line="259" w:lineRule="auto"/>
        <w:rPr>
          <w:rFonts w:eastAsia="DFKai-SB"/>
        </w:rPr>
      </w:pPr>
      <w:r w:rsidRPr="00323979">
        <w:rPr>
          <w:rFonts w:eastAsia="DFKai-SB"/>
        </w:rPr>
        <w:t>Run your code and test it a few times.</w:t>
      </w:r>
    </w:p>
    <w:p w14:paraId="31D41F81" w14:textId="77777777" w:rsidR="003166B8" w:rsidRPr="00323979" w:rsidRDefault="003166B8" w:rsidP="003166B8">
      <w:pPr>
        <w:rPr>
          <w:rFonts w:eastAsia="DFKai-SB"/>
          <w:b/>
        </w:rPr>
      </w:pPr>
      <w:r w:rsidRPr="00323979">
        <w:rPr>
          <w:rFonts w:eastAsia="DFKai-SB"/>
        </w:rPr>
        <w:t xml:space="preserve"> </w:t>
      </w:r>
      <w:r w:rsidRPr="00323979">
        <w:rPr>
          <w:rFonts w:eastAsia="DFKai-SB"/>
          <w:b/>
        </w:rPr>
        <w:t>動手做</w:t>
      </w:r>
    </w:p>
    <w:p w14:paraId="31C96EA2" w14:textId="77777777" w:rsidR="003166B8" w:rsidRPr="00323979" w:rsidRDefault="003166B8" w:rsidP="003166B8">
      <w:pPr>
        <w:numPr>
          <w:ilvl w:val="0"/>
          <w:numId w:val="254"/>
        </w:numPr>
        <w:spacing w:line="259" w:lineRule="auto"/>
        <w:rPr>
          <w:rFonts w:eastAsia="DFKai-SB"/>
        </w:rPr>
      </w:pPr>
      <w:r w:rsidRPr="00323979">
        <w:rPr>
          <w:rFonts w:eastAsia="DFKai-SB"/>
        </w:rPr>
        <w:t>向後傾斜電路板時，用電路板的間距使</w:t>
      </w:r>
      <w:r w:rsidRPr="00323979">
        <w:rPr>
          <w:rFonts w:eastAsia="DFKai-SB"/>
        </w:rPr>
        <w:t>LED</w:t>
      </w:r>
      <w:r w:rsidRPr="00323979">
        <w:rPr>
          <w:rFonts w:eastAsia="DFKai-SB"/>
        </w:rPr>
        <w:t>燈</w:t>
      </w:r>
      <w:r w:rsidRPr="00323979">
        <w:rPr>
          <w:rFonts w:eastAsia="DFKai-SB"/>
        </w:rPr>
        <w:t xml:space="preserve"> 4</w:t>
      </w:r>
      <w:r w:rsidRPr="00323979">
        <w:rPr>
          <w:rFonts w:eastAsia="DFKai-SB"/>
        </w:rPr>
        <w:t>和</w:t>
      </w:r>
      <w:r w:rsidRPr="00323979">
        <w:rPr>
          <w:rFonts w:eastAsia="DFKai-SB"/>
        </w:rPr>
        <w:t>5</w:t>
      </w:r>
      <w:r w:rsidRPr="00323979">
        <w:rPr>
          <w:rFonts w:eastAsia="DFKai-SB"/>
        </w:rPr>
        <w:t>亮起。</w:t>
      </w:r>
    </w:p>
    <w:p w14:paraId="17A5FD5E" w14:textId="77777777" w:rsidR="003166B8" w:rsidRPr="00323979" w:rsidRDefault="003166B8" w:rsidP="003166B8">
      <w:pPr>
        <w:numPr>
          <w:ilvl w:val="0"/>
          <w:numId w:val="254"/>
        </w:numPr>
        <w:spacing w:after="160" w:line="259" w:lineRule="auto"/>
        <w:rPr>
          <w:rFonts w:eastAsia="DFKai-SB"/>
        </w:rPr>
      </w:pPr>
      <w:r w:rsidRPr="00323979">
        <w:rPr>
          <w:rFonts w:eastAsia="DFKai-SB"/>
        </w:rPr>
        <w:t>運作你的程式碼並反覆測試幾次。</w:t>
      </w:r>
    </w:p>
    <w:p w14:paraId="55F5C1AF" w14:textId="77777777" w:rsidR="003166B8" w:rsidRPr="00323979" w:rsidRDefault="003166B8" w:rsidP="003166B8">
      <w:pPr>
        <w:rPr>
          <w:rFonts w:eastAsia="DFKai-SB"/>
          <w:b/>
        </w:rPr>
      </w:pPr>
    </w:p>
    <w:p w14:paraId="50143BCD" w14:textId="77777777" w:rsidR="003166B8" w:rsidRPr="00323979" w:rsidRDefault="003166B8" w:rsidP="003166B8">
      <w:pPr>
        <w:numPr>
          <w:ilvl w:val="0"/>
          <w:numId w:val="255"/>
        </w:numPr>
        <w:spacing w:after="240"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"https://curriculum.code.org/csd-18/unit6/13/#level-expando-13-6" </w:instrText>
      </w:r>
      <w:r w:rsidRPr="00323979">
        <w:rPr>
          <w:rFonts w:eastAsia="DFKai-SB"/>
        </w:rPr>
        <w:fldChar w:fldCharType="separate"/>
      </w:r>
      <w:r w:rsidRPr="00323979">
        <w:rPr>
          <w:rFonts w:eastAsia="DFKai-SB"/>
          <w:u w:val="single"/>
        </w:rPr>
        <w:t xml:space="preserve"> 6</w:t>
      </w:r>
    </w:p>
    <w:p w14:paraId="33471086"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4851B17B" w14:textId="77777777" w:rsidR="003166B8" w:rsidRPr="00323979" w:rsidRDefault="003166B8" w:rsidP="003166B8">
      <w:pPr>
        <w:rPr>
          <w:rFonts w:eastAsia="DFKai-SB"/>
        </w:rPr>
      </w:pPr>
      <w:r w:rsidRPr="00323979">
        <w:rPr>
          <w:rFonts w:eastAsia="DFKai-SB"/>
        </w:rPr>
        <w:t>學生操作指示</w:t>
      </w:r>
    </w:p>
    <w:p w14:paraId="01129C7F" w14:textId="77777777" w:rsidR="003166B8" w:rsidRPr="00323979" w:rsidRDefault="003166B8" w:rsidP="003166B8">
      <w:pPr>
        <w:rPr>
          <w:rFonts w:eastAsia="DFKai-SB"/>
        </w:rPr>
      </w:pPr>
    </w:p>
    <w:p w14:paraId="420A5B53" w14:textId="77777777" w:rsidR="003166B8" w:rsidRPr="00323979" w:rsidRDefault="003166B8" w:rsidP="003166B8">
      <w:pPr>
        <w:rPr>
          <w:rFonts w:eastAsia="DFKai-SB"/>
          <w:b/>
        </w:rPr>
      </w:pPr>
      <w:r w:rsidRPr="00323979">
        <w:rPr>
          <w:rFonts w:eastAsia="DFKai-SB"/>
          <w:b/>
        </w:rPr>
        <w:t>Roll</w:t>
      </w:r>
    </w:p>
    <w:p w14:paraId="225E58EB" w14:textId="77777777" w:rsidR="003166B8" w:rsidRPr="00323979" w:rsidRDefault="003166B8" w:rsidP="003166B8">
      <w:pPr>
        <w:rPr>
          <w:rFonts w:eastAsia="DFKai-SB"/>
        </w:rPr>
      </w:pPr>
      <w:r w:rsidRPr="00323979">
        <w:rPr>
          <w:rFonts w:eastAsia="DFKai-SB"/>
        </w:rPr>
        <w:t>This program should display "Left" or "Right" on the screen, depending on which way the board is tilted.</w:t>
      </w:r>
    </w:p>
    <w:p w14:paraId="1886058B" w14:textId="77777777" w:rsidR="003166B8" w:rsidRPr="00323979" w:rsidRDefault="003166B8" w:rsidP="003166B8">
      <w:pPr>
        <w:rPr>
          <w:rFonts w:eastAsia="DFKai-SB"/>
          <w:b/>
        </w:rPr>
      </w:pPr>
      <w:r w:rsidRPr="00323979">
        <w:rPr>
          <w:rFonts w:eastAsia="DFKai-SB"/>
          <w:b/>
        </w:rPr>
        <w:t>卷</w:t>
      </w:r>
    </w:p>
    <w:p w14:paraId="688F54A0" w14:textId="77777777" w:rsidR="003166B8" w:rsidRPr="00323979" w:rsidRDefault="003166B8" w:rsidP="003166B8">
      <w:pPr>
        <w:rPr>
          <w:rFonts w:eastAsia="DFKai-SB"/>
        </w:rPr>
      </w:pPr>
      <w:r w:rsidRPr="00323979">
        <w:rPr>
          <w:rFonts w:eastAsia="DFKai-SB"/>
        </w:rPr>
        <w:t>該程式應</w:t>
      </w:r>
      <w:ins w:id="721" w:author="Ivy Yang" w:date="2019-01-16T15:27:00Z">
        <w:r w:rsidRPr="00323979">
          <w:rPr>
            <w:rFonts w:eastAsia="DFKai-SB"/>
          </w:rPr>
          <w:t>依照電路板的傾斜方向，</w:t>
        </w:r>
      </w:ins>
      <w:r w:rsidRPr="00323979">
        <w:rPr>
          <w:rFonts w:eastAsia="DFKai-SB"/>
        </w:rPr>
        <w:t>在螢幕上顯示</w:t>
      </w:r>
      <w:r w:rsidRPr="00323979">
        <w:rPr>
          <w:rFonts w:eastAsia="DFKai-SB"/>
        </w:rPr>
        <w:t>“</w:t>
      </w:r>
      <w:r w:rsidRPr="00323979">
        <w:rPr>
          <w:rFonts w:eastAsia="DFKai-SB"/>
        </w:rPr>
        <w:t>左</w:t>
      </w:r>
      <w:r w:rsidRPr="00323979">
        <w:rPr>
          <w:rFonts w:eastAsia="DFKai-SB"/>
        </w:rPr>
        <w:t>”</w:t>
      </w:r>
      <w:r w:rsidRPr="00323979">
        <w:rPr>
          <w:rFonts w:eastAsia="DFKai-SB"/>
        </w:rPr>
        <w:t>或</w:t>
      </w:r>
      <w:r w:rsidRPr="00323979">
        <w:rPr>
          <w:rFonts w:eastAsia="DFKai-SB"/>
        </w:rPr>
        <w:t>“</w:t>
      </w:r>
      <w:r w:rsidRPr="00323979">
        <w:rPr>
          <w:rFonts w:eastAsia="DFKai-SB"/>
        </w:rPr>
        <w:t>右</w:t>
      </w:r>
      <w:r w:rsidRPr="00323979">
        <w:rPr>
          <w:rFonts w:eastAsia="DFKai-SB"/>
        </w:rPr>
        <w:t>”</w:t>
      </w:r>
      <w:del w:id="722" w:author="Ivy Yang" w:date="2019-01-16T15:27:00Z">
        <w:r w:rsidRPr="00323979">
          <w:rPr>
            <w:rFonts w:eastAsia="DFKai-SB"/>
          </w:rPr>
          <w:delText>，取決於電路板的傾斜方向</w:delText>
        </w:r>
      </w:del>
      <w:r w:rsidRPr="00323979">
        <w:rPr>
          <w:rFonts w:eastAsia="DFKai-SB"/>
        </w:rPr>
        <w:t>。</w:t>
      </w:r>
    </w:p>
    <w:p w14:paraId="5DAE61A1" w14:textId="77777777" w:rsidR="003166B8" w:rsidRPr="00323979" w:rsidRDefault="003166B8" w:rsidP="003166B8">
      <w:pPr>
        <w:rPr>
          <w:rFonts w:eastAsia="DFKai-SB"/>
        </w:rPr>
      </w:pPr>
    </w:p>
    <w:p w14:paraId="05E43FB9" w14:textId="77777777" w:rsidR="003166B8" w:rsidRPr="00323979" w:rsidRDefault="003166B8" w:rsidP="003166B8">
      <w:pPr>
        <w:rPr>
          <w:rFonts w:eastAsia="DFKai-SB"/>
          <w:b/>
        </w:rPr>
      </w:pPr>
      <w:r w:rsidRPr="00323979">
        <w:rPr>
          <w:rFonts w:eastAsia="DFKai-SB"/>
          <w:b/>
        </w:rPr>
        <w:t>Do this</w:t>
      </w:r>
    </w:p>
    <w:p w14:paraId="206D54B5" w14:textId="77777777" w:rsidR="003166B8" w:rsidRPr="00323979" w:rsidRDefault="003166B8" w:rsidP="003166B8">
      <w:pPr>
        <w:numPr>
          <w:ilvl w:val="0"/>
          <w:numId w:val="258"/>
        </w:numPr>
        <w:spacing w:line="259" w:lineRule="auto"/>
        <w:rPr>
          <w:rFonts w:eastAsia="DFKai-SB"/>
        </w:rPr>
      </w:pPr>
      <w:r w:rsidRPr="00323979">
        <w:rPr>
          <w:rFonts w:eastAsia="DFKai-SB"/>
        </w:rPr>
        <w:t>Use the "roll" property of the accelerometer to determine whether the board is tilted to the left or right.</w:t>
      </w:r>
    </w:p>
    <w:p w14:paraId="1D575595" w14:textId="77777777" w:rsidR="003166B8" w:rsidRPr="00323979" w:rsidRDefault="003166B8" w:rsidP="003166B8">
      <w:pPr>
        <w:numPr>
          <w:ilvl w:val="0"/>
          <w:numId w:val="258"/>
        </w:numPr>
        <w:spacing w:after="240" w:line="259" w:lineRule="auto"/>
        <w:rPr>
          <w:rFonts w:eastAsia="DFKai-SB"/>
        </w:rPr>
      </w:pPr>
      <w:r w:rsidRPr="00323979">
        <w:rPr>
          <w:rFonts w:eastAsia="DFKai-SB"/>
        </w:rPr>
        <w:t>Use a conditional to change the text for the "direction" element to be either "Left" or "Right", depending on the board's orientation.</w:t>
      </w:r>
    </w:p>
    <w:p w14:paraId="3A7B06F4" w14:textId="77777777" w:rsidR="003166B8" w:rsidRPr="00323979" w:rsidRDefault="003166B8" w:rsidP="003166B8">
      <w:pPr>
        <w:spacing w:after="240"/>
        <w:rPr>
          <w:rFonts w:eastAsia="DFKai-SB"/>
          <w:b/>
        </w:rPr>
      </w:pPr>
      <w:r w:rsidRPr="00323979">
        <w:rPr>
          <w:rFonts w:eastAsia="DFKai-SB"/>
          <w:b/>
        </w:rPr>
        <w:t>動手做</w:t>
      </w:r>
    </w:p>
    <w:p w14:paraId="1CC67F9B" w14:textId="77777777" w:rsidR="003166B8" w:rsidRPr="00323979" w:rsidRDefault="003166B8" w:rsidP="003166B8">
      <w:pPr>
        <w:numPr>
          <w:ilvl w:val="0"/>
          <w:numId w:val="269"/>
        </w:numPr>
        <w:spacing w:line="259" w:lineRule="auto"/>
        <w:rPr>
          <w:rFonts w:eastAsia="DFKai-SB"/>
        </w:rPr>
      </w:pPr>
      <w:r w:rsidRPr="00323979">
        <w:rPr>
          <w:rFonts w:eastAsia="DFKai-SB"/>
        </w:rPr>
        <w:t>使用加速計的</w:t>
      </w:r>
      <w:r w:rsidRPr="00323979">
        <w:rPr>
          <w:rFonts w:eastAsia="DFKai-SB"/>
        </w:rPr>
        <w:t>“</w:t>
      </w:r>
      <w:r w:rsidRPr="00323979">
        <w:rPr>
          <w:rFonts w:eastAsia="DFKai-SB"/>
        </w:rPr>
        <w:t>卷</w:t>
      </w:r>
      <w:r w:rsidRPr="00323979">
        <w:rPr>
          <w:rFonts w:eastAsia="DFKai-SB"/>
        </w:rPr>
        <w:t>”</w:t>
      </w:r>
      <w:r w:rsidRPr="00323979">
        <w:rPr>
          <w:rFonts w:eastAsia="DFKai-SB"/>
        </w:rPr>
        <w:t>屬性來確定電路板是向左還是向右傾斜。</w:t>
      </w:r>
    </w:p>
    <w:p w14:paraId="061A234C" w14:textId="77777777" w:rsidR="003166B8" w:rsidRPr="00323979" w:rsidRDefault="003166B8" w:rsidP="003166B8">
      <w:pPr>
        <w:numPr>
          <w:ilvl w:val="0"/>
          <w:numId w:val="269"/>
        </w:numPr>
        <w:spacing w:after="240" w:line="259" w:lineRule="auto"/>
        <w:rPr>
          <w:rFonts w:eastAsia="DFKai-SB"/>
        </w:rPr>
      </w:pPr>
      <w:r w:rsidRPr="00323979">
        <w:rPr>
          <w:rFonts w:eastAsia="DFKai-SB"/>
        </w:rPr>
        <w:t>就電路板的方向，使用條件把</w:t>
      </w:r>
      <w:r w:rsidRPr="00323979">
        <w:rPr>
          <w:rFonts w:eastAsia="DFKai-SB"/>
        </w:rPr>
        <w:t>“</w:t>
      </w:r>
      <w:r w:rsidRPr="00323979">
        <w:rPr>
          <w:rFonts w:eastAsia="DFKai-SB"/>
        </w:rPr>
        <w:t>方向</w:t>
      </w:r>
      <w:r w:rsidRPr="00323979">
        <w:rPr>
          <w:rFonts w:eastAsia="DFKai-SB"/>
        </w:rPr>
        <w:t>”</w:t>
      </w:r>
      <w:r w:rsidRPr="00323979">
        <w:rPr>
          <w:rFonts w:eastAsia="DFKai-SB"/>
        </w:rPr>
        <w:t>的文字改為</w:t>
      </w:r>
      <w:r w:rsidRPr="00323979">
        <w:rPr>
          <w:rFonts w:eastAsia="DFKai-SB"/>
        </w:rPr>
        <w:t>“</w:t>
      </w:r>
      <w:r w:rsidRPr="00323979">
        <w:rPr>
          <w:rFonts w:eastAsia="DFKai-SB"/>
        </w:rPr>
        <w:t>左</w:t>
      </w:r>
      <w:r w:rsidRPr="00323979">
        <w:rPr>
          <w:rFonts w:eastAsia="DFKai-SB"/>
        </w:rPr>
        <w:t>”</w:t>
      </w:r>
      <w:r w:rsidRPr="00323979">
        <w:rPr>
          <w:rFonts w:eastAsia="DFKai-SB"/>
        </w:rPr>
        <w:t>或</w:t>
      </w:r>
      <w:r w:rsidRPr="00323979">
        <w:rPr>
          <w:rFonts w:eastAsia="DFKai-SB"/>
        </w:rPr>
        <w:t>“</w:t>
      </w:r>
      <w:r w:rsidRPr="00323979">
        <w:rPr>
          <w:rFonts w:eastAsia="DFKai-SB"/>
        </w:rPr>
        <w:t>右</w:t>
      </w:r>
      <w:r w:rsidRPr="00323979">
        <w:rPr>
          <w:rFonts w:eastAsia="DFKai-SB"/>
        </w:rPr>
        <w:t>”</w:t>
      </w:r>
      <w:r w:rsidRPr="00323979">
        <w:rPr>
          <w:rFonts w:eastAsia="DFKai-SB"/>
        </w:rPr>
        <w:t>。</w:t>
      </w:r>
    </w:p>
    <w:p w14:paraId="33C8C0C0" w14:textId="77777777" w:rsidR="003166B8" w:rsidRPr="00323979" w:rsidRDefault="003166B8" w:rsidP="003166B8">
      <w:pPr>
        <w:spacing w:after="240"/>
        <w:rPr>
          <w:rFonts w:eastAsia="DFKai-SB"/>
        </w:rPr>
      </w:pPr>
    </w:p>
    <w:p w14:paraId="37974AAF" w14:textId="77777777" w:rsidR="003166B8" w:rsidRPr="00323979" w:rsidRDefault="003166B8" w:rsidP="003166B8">
      <w:pPr>
        <w:rPr>
          <w:rFonts w:eastAsia="DFKai-SB"/>
          <w:b/>
        </w:rPr>
      </w:pPr>
      <w:r w:rsidRPr="00323979">
        <w:rPr>
          <w:rFonts w:eastAsia="DFKai-SB"/>
          <w:b/>
        </w:rPr>
        <w:t xml:space="preserve">Using Accelerometer Events_2018 </w:t>
      </w:r>
    </w:p>
    <w:p w14:paraId="4218F99C" w14:textId="77777777" w:rsidR="003166B8" w:rsidRPr="00323979" w:rsidRDefault="003166B8" w:rsidP="003166B8">
      <w:pPr>
        <w:rPr>
          <w:rFonts w:eastAsia="DFKai-SB"/>
          <w:b/>
        </w:rPr>
      </w:pPr>
      <w:r w:rsidRPr="00323979">
        <w:rPr>
          <w:rFonts w:eastAsia="DFKai-SB"/>
          <w:b/>
        </w:rPr>
        <w:t>使用加速計事件</w:t>
      </w:r>
      <w:r w:rsidRPr="00323979">
        <w:rPr>
          <w:rFonts w:eastAsia="DFKai-SB"/>
          <w:b/>
        </w:rPr>
        <w:t>_2018</w:t>
      </w:r>
    </w:p>
    <w:p w14:paraId="532CADF0" w14:textId="77777777" w:rsidR="003166B8" w:rsidRPr="00323979" w:rsidRDefault="00AB68F6" w:rsidP="003166B8">
      <w:pPr>
        <w:rPr>
          <w:rFonts w:eastAsia="DFKai-SB"/>
        </w:rPr>
      </w:pPr>
      <w:hyperlink r:id="rId413" w:anchor="level-expando-13-7-sfmd">
        <w:r w:rsidR="003166B8" w:rsidRPr="00323979">
          <w:rPr>
            <w:rFonts w:eastAsia="DFKai-SB"/>
            <w:u w:val="single"/>
          </w:rPr>
          <w:t>Student Overview</w:t>
        </w:r>
      </w:hyperlink>
    </w:p>
    <w:p w14:paraId="7419A8FA" w14:textId="77777777" w:rsidR="003166B8" w:rsidRPr="00323979" w:rsidRDefault="003166B8" w:rsidP="003166B8">
      <w:pPr>
        <w:rPr>
          <w:rFonts w:eastAsia="DFKai-SB"/>
          <w:u w:val="single"/>
        </w:rPr>
      </w:pPr>
      <w:r w:rsidRPr="00323979">
        <w:rPr>
          <w:rFonts w:eastAsia="DFKai-SB"/>
        </w:rPr>
        <w:t>給學生的概述</w:t>
      </w:r>
      <w:r w:rsidRPr="00323979">
        <w:rPr>
          <w:rFonts w:eastAsia="DFKai-SB"/>
        </w:rPr>
        <w:fldChar w:fldCharType="begin"/>
      </w:r>
      <w:r w:rsidRPr="00323979">
        <w:rPr>
          <w:rFonts w:eastAsia="DFKai-SB"/>
        </w:rPr>
        <w:instrText xml:space="preserve"> HYPERLINK "https://curriculum.code.org/csd-18/unit6/13/#level-expando-13-7-sfmd" </w:instrText>
      </w:r>
      <w:r w:rsidRPr="00323979">
        <w:rPr>
          <w:rFonts w:eastAsia="DFKai-SB"/>
        </w:rPr>
        <w:fldChar w:fldCharType="separate"/>
      </w:r>
    </w:p>
    <w:p w14:paraId="17746207"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"https://studio.code.org/s/csd6-2018/stage/13/puzzle/7" </w:instrText>
      </w:r>
      <w:r w:rsidRPr="00323979">
        <w:rPr>
          <w:rFonts w:eastAsia="DFKai-SB"/>
        </w:rPr>
        <w:fldChar w:fldCharType="separate"/>
      </w:r>
      <w:r w:rsidRPr="00323979">
        <w:rPr>
          <w:rFonts w:eastAsia="DFKai-SB"/>
          <w:u w:val="single"/>
        </w:rPr>
        <w:t xml:space="preserve">View on Code Studio </w:t>
      </w:r>
    </w:p>
    <w:p w14:paraId="66E16CE6" w14:textId="77777777" w:rsidR="003166B8" w:rsidRPr="00323979" w:rsidRDefault="003166B8" w:rsidP="003166B8">
      <w:pPr>
        <w:rPr>
          <w:rFonts w:eastAsia="DFKai-SB"/>
        </w:rPr>
      </w:pPr>
      <w:r w:rsidRPr="00323979">
        <w:rPr>
          <w:rFonts w:eastAsia="DFKai-SB"/>
        </w:rPr>
        <w:lastRenderedPageBreak/>
        <w:fldChar w:fldCharType="end"/>
      </w:r>
      <w:r w:rsidRPr="00323979">
        <w:rPr>
          <w:rFonts w:eastAsia="DFKai-SB"/>
        </w:rPr>
        <w:t>在</w:t>
      </w:r>
      <w:r w:rsidRPr="00323979">
        <w:rPr>
          <w:rFonts w:eastAsia="DFKai-SB"/>
        </w:rPr>
        <w:t>Code Studio</w:t>
      </w:r>
      <w:r w:rsidRPr="00323979">
        <w:rPr>
          <w:rFonts w:eastAsia="DFKai-SB"/>
        </w:rPr>
        <w:t>上查看</w:t>
      </w:r>
    </w:p>
    <w:p w14:paraId="711BA2E5" w14:textId="77777777" w:rsidR="003166B8" w:rsidRPr="00323979" w:rsidRDefault="003166B8" w:rsidP="003166B8">
      <w:pPr>
        <w:rPr>
          <w:rFonts w:eastAsia="DFKai-SB"/>
        </w:rPr>
      </w:pPr>
      <w:r w:rsidRPr="00323979">
        <w:rPr>
          <w:rFonts w:eastAsia="DFKai-SB"/>
        </w:rPr>
        <w:t>Today you’re going to learn how to use and create functions.</w:t>
      </w:r>
    </w:p>
    <w:p w14:paraId="4C45283F" w14:textId="77777777" w:rsidR="003166B8" w:rsidRPr="00323979" w:rsidRDefault="003166B8" w:rsidP="003166B8">
      <w:pPr>
        <w:rPr>
          <w:rFonts w:eastAsia="DFKai-SB"/>
        </w:rPr>
      </w:pPr>
      <w:r w:rsidRPr="00323979">
        <w:rPr>
          <w:rFonts w:eastAsia="DFKai-SB"/>
        </w:rPr>
        <w:t>Creating a function lets you make your own blocks! There are two parts to a function:</w:t>
      </w:r>
    </w:p>
    <w:p w14:paraId="1425D8DF" w14:textId="77777777" w:rsidR="003166B8" w:rsidRPr="00323979" w:rsidRDefault="003166B8" w:rsidP="003166B8">
      <w:pPr>
        <w:rPr>
          <w:rFonts w:eastAsia="DFKai-SB"/>
        </w:rPr>
      </w:pPr>
      <w:r w:rsidRPr="00323979">
        <w:rPr>
          <w:rFonts w:eastAsia="DFKai-SB"/>
        </w:rPr>
        <w:t>Making a newly named block that has all of the code you want to run inside of it. -xml of function definition-</w:t>
      </w:r>
    </w:p>
    <w:p w14:paraId="0AFDB0A4" w14:textId="77777777" w:rsidR="003166B8" w:rsidRPr="00323979" w:rsidRDefault="003166B8" w:rsidP="003166B8">
      <w:pPr>
        <w:rPr>
          <w:rFonts w:eastAsia="DFKai-SB"/>
        </w:rPr>
      </w:pPr>
      <w:r w:rsidRPr="00323979">
        <w:rPr>
          <w:rFonts w:eastAsia="DFKai-SB"/>
        </w:rPr>
        <w:t>The single green block itself that you use, or call, to run the function you created. -xml of function call-</w:t>
      </w:r>
    </w:p>
    <w:p w14:paraId="416E3DF3" w14:textId="77777777" w:rsidR="003166B8" w:rsidRPr="00323979" w:rsidRDefault="003166B8" w:rsidP="003166B8">
      <w:pPr>
        <w:rPr>
          <w:rFonts w:eastAsia="DFKai-SB"/>
        </w:rPr>
      </w:pPr>
      <w:r w:rsidRPr="00323979">
        <w:rPr>
          <w:rFonts w:eastAsia="DFKai-SB"/>
        </w:rPr>
        <w:t>Prepare to get familiar with functions, learn how to edit them, and create your own!</w:t>
      </w:r>
    </w:p>
    <w:p w14:paraId="3D4B59DC" w14:textId="77777777" w:rsidR="003166B8" w:rsidRPr="00323979" w:rsidRDefault="003166B8" w:rsidP="003166B8">
      <w:pPr>
        <w:rPr>
          <w:rFonts w:eastAsia="DFKai-SB"/>
        </w:rPr>
      </w:pPr>
      <w:r w:rsidRPr="00323979">
        <w:rPr>
          <w:rFonts w:eastAsia="DFKai-SB"/>
        </w:rPr>
        <w:t>今天，你將學習如何使用和創建函數。</w:t>
      </w:r>
    </w:p>
    <w:p w14:paraId="0EC32ACF" w14:textId="77777777" w:rsidR="003166B8" w:rsidRPr="00323979" w:rsidRDefault="003166B8" w:rsidP="003166B8">
      <w:pPr>
        <w:rPr>
          <w:rFonts w:eastAsia="DFKai-SB"/>
        </w:rPr>
      </w:pPr>
      <w:r w:rsidRPr="00323979">
        <w:rPr>
          <w:rFonts w:eastAsia="DFKai-SB"/>
        </w:rPr>
        <w:t>創建函數可以讓你創造自己的程式積木！函數可分成兩個部分：</w:t>
      </w:r>
    </w:p>
    <w:p w14:paraId="704E1187" w14:textId="77777777" w:rsidR="003166B8" w:rsidRPr="00323979" w:rsidRDefault="003166B8" w:rsidP="003166B8">
      <w:pPr>
        <w:rPr>
          <w:rFonts w:eastAsia="DFKai-SB"/>
        </w:rPr>
      </w:pPr>
      <w:r w:rsidRPr="00323979">
        <w:rPr>
          <w:rFonts w:eastAsia="DFKai-SB"/>
        </w:rPr>
        <w:t>重新命名已經包含所有你想要的程式碼的程式積木</w:t>
      </w:r>
      <w:r w:rsidRPr="00323979">
        <w:rPr>
          <w:rFonts w:eastAsia="DFKai-SB"/>
        </w:rPr>
        <w:t xml:space="preserve"> -xml</w:t>
      </w:r>
      <w:r w:rsidRPr="00323979">
        <w:rPr>
          <w:rFonts w:eastAsia="DFKai-SB"/>
        </w:rPr>
        <w:t>的函數定義</w:t>
      </w:r>
      <w:r w:rsidRPr="00323979">
        <w:rPr>
          <w:rFonts w:eastAsia="DFKai-SB"/>
        </w:rPr>
        <w:t xml:space="preserve"> - </w:t>
      </w:r>
    </w:p>
    <w:p w14:paraId="7E034912" w14:textId="77777777" w:rsidR="003166B8" w:rsidRPr="00323979" w:rsidRDefault="003166B8" w:rsidP="003166B8">
      <w:pPr>
        <w:rPr>
          <w:rFonts w:eastAsia="DFKai-SB"/>
        </w:rPr>
      </w:pPr>
      <w:r w:rsidRPr="00323979">
        <w:rPr>
          <w:rFonts w:eastAsia="DFKai-SB"/>
        </w:rPr>
        <w:t>用來跑你所創建的函數的綠色區塊本身</w:t>
      </w:r>
      <w:r w:rsidRPr="00323979">
        <w:rPr>
          <w:rFonts w:eastAsia="DFKai-SB"/>
        </w:rPr>
        <w:t xml:space="preserve">  -xml</w:t>
      </w:r>
      <w:r w:rsidRPr="00323979">
        <w:rPr>
          <w:rFonts w:eastAsia="DFKai-SB"/>
        </w:rPr>
        <w:t>的函數呼叫</w:t>
      </w:r>
      <w:r w:rsidRPr="00323979">
        <w:rPr>
          <w:rFonts w:eastAsia="DFKai-SB"/>
        </w:rPr>
        <w:t xml:space="preserve"> - </w:t>
      </w:r>
    </w:p>
    <w:p w14:paraId="5F17406E" w14:textId="77777777" w:rsidR="003166B8" w:rsidRPr="00323979" w:rsidRDefault="003166B8" w:rsidP="003166B8">
      <w:pPr>
        <w:rPr>
          <w:rFonts w:eastAsia="DFKai-SB"/>
        </w:rPr>
      </w:pPr>
      <w:r w:rsidRPr="00323979">
        <w:rPr>
          <w:rFonts w:eastAsia="DFKai-SB"/>
        </w:rPr>
        <w:t>準備熟悉函數，學習如何編輯並創建自己的函數吧！</w:t>
      </w:r>
    </w:p>
    <w:p w14:paraId="1A0FB6C5" w14:textId="77777777" w:rsidR="003166B8" w:rsidRPr="00323979" w:rsidRDefault="003166B8" w:rsidP="003166B8">
      <w:pPr>
        <w:rPr>
          <w:rFonts w:eastAsia="DFKai-SB"/>
        </w:rPr>
      </w:pPr>
    </w:p>
    <w:p w14:paraId="67E3723D" w14:textId="77777777" w:rsidR="003166B8" w:rsidRPr="00323979" w:rsidRDefault="003166B8" w:rsidP="003166B8">
      <w:pPr>
        <w:rPr>
          <w:rFonts w:eastAsia="DFKai-SB"/>
          <w:b/>
        </w:rPr>
      </w:pPr>
      <w:r w:rsidRPr="00323979">
        <w:rPr>
          <w:rFonts w:eastAsia="DFKai-SB"/>
          <w:b/>
        </w:rPr>
        <w:t>Accelerometer Events</w:t>
      </w:r>
    </w:p>
    <w:p w14:paraId="1BA283BA" w14:textId="77777777" w:rsidR="003166B8" w:rsidRPr="00323979" w:rsidRDefault="003166B8" w:rsidP="003166B8">
      <w:pPr>
        <w:rPr>
          <w:rFonts w:eastAsia="DFKai-SB"/>
          <w:b/>
        </w:rPr>
      </w:pPr>
      <w:r w:rsidRPr="00323979">
        <w:rPr>
          <w:rFonts w:eastAsia="DFKai-SB"/>
          <w:b/>
        </w:rPr>
        <w:t>加速計事件</w:t>
      </w:r>
    </w:p>
    <w:p w14:paraId="44A429D2" w14:textId="77777777" w:rsidR="003166B8" w:rsidRPr="00323979" w:rsidRDefault="003166B8" w:rsidP="003166B8">
      <w:pPr>
        <w:rPr>
          <w:rFonts w:eastAsia="DFKai-SB"/>
        </w:rPr>
      </w:pPr>
      <w:r w:rsidRPr="00323979">
        <w:rPr>
          <w:rFonts w:eastAsia="DFKai-SB"/>
        </w:rPr>
        <w:t>Just like the other sensors, the accelerometer has the data and change events. These are particularly useful because they allow you to constantly track the updated values of the accelerometer, like the orientation.</w:t>
      </w:r>
    </w:p>
    <w:p w14:paraId="68E5406B" w14:textId="77777777" w:rsidR="003166B8" w:rsidRPr="00323979" w:rsidRDefault="003166B8" w:rsidP="003166B8">
      <w:pPr>
        <w:rPr>
          <w:rFonts w:eastAsia="DFKai-SB"/>
        </w:rPr>
      </w:pPr>
      <w:r w:rsidRPr="00323979">
        <w:rPr>
          <w:rFonts w:eastAsia="DFKai-SB"/>
        </w:rPr>
        <w:t>就像其他感應器一樣，加速計事件有數據和更改功能，讓你能持續追踪加速計的</w:t>
      </w:r>
      <w:ins w:id="723" w:author="Ivy Yang" w:date="2019-01-16T15:29:00Z">
        <w:r w:rsidRPr="00323979">
          <w:rPr>
            <w:rFonts w:eastAsia="DFKai-SB"/>
          </w:rPr>
          <w:t>最</w:t>
        </w:r>
      </w:ins>
      <w:del w:id="724" w:author="Ivy Yang" w:date="2019-01-16T15:29:00Z">
        <w:r w:rsidRPr="00323979">
          <w:rPr>
            <w:rFonts w:eastAsia="DFKai-SB"/>
          </w:rPr>
          <w:delText>更</w:delText>
        </w:r>
      </w:del>
      <w:r w:rsidRPr="00323979">
        <w:rPr>
          <w:rFonts w:eastAsia="DFKai-SB"/>
        </w:rPr>
        <w:t>新數值，如方向等。</w:t>
      </w:r>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1123"/>
        <w:gridCol w:w="7517"/>
      </w:tblGrid>
      <w:tr w:rsidR="003166B8" w:rsidRPr="00323979" w14:paraId="0AE2F064" w14:textId="77777777" w:rsidTr="00A11E2F">
        <w:trPr>
          <w:trHeight w:val="720"/>
        </w:trPr>
        <w:tc>
          <w:tcPr>
            <w:tcW w:w="1123" w:type="dxa"/>
            <w:tcBorders>
              <w:top w:val="single" w:sz="8" w:space="0" w:color="00B2C0"/>
              <w:left w:val="single" w:sz="8" w:space="0" w:color="00B2C0"/>
              <w:bottom w:val="single" w:sz="8" w:space="0" w:color="00B2C0"/>
              <w:right w:val="single" w:sz="8" w:space="0" w:color="00B2C0"/>
            </w:tcBorders>
            <w:shd w:val="clear" w:color="auto" w:fill="00B2C0"/>
            <w:tcMar>
              <w:top w:w="220" w:type="dxa"/>
              <w:left w:w="220" w:type="dxa"/>
              <w:bottom w:w="220" w:type="dxa"/>
              <w:right w:w="220" w:type="dxa"/>
            </w:tcMar>
          </w:tcPr>
          <w:p w14:paraId="3DE52EA0" w14:textId="77777777" w:rsidR="003166B8" w:rsidRPr="00323979" w:rsidRDefault="003166B8" w:rsidP="00A11E2F">
            <w:pPr>
              <w:widowControl w:val="0"/>
              <w:pBdr>
                <w:top w:val="nil"/>
                <w:left w:val="nil"/>
                <w:bottom w:val="nil"/>
                <w:right w:val="nil"/>
                <w:between w:val="nil"/>
              </w:pBdr>
              <w:rPr>
                <w:rFonts w:eastAsia="DFKai-SB"/>
                <w:b/>
              </w:rPr>
            </w:pPr>
            <w:r w:rsidRPr="00323979">
              <w:rPr>
                <w:rFonts w:eastAsia="DFKai-SB"/>
                <w:b/>
              </w:rPr>
              <w:t>Event</w:t>
            </w:r>
          </w:p>
        </w:tc>
        <w:tc>
          <w:tcPr>
            <w:tcW w:w="7516" w:type="dxa"/>
            <w:tcBorders>
              <w:top w:val="single" w:sz="8" w:space="0" w:color="00B2C0"/>
              <w:left w:val="nil"/>
              <w:bottom w:val="single" w:sz="8" w:space="0" w:color="00B2C0"/>
              <w:right w:val="single" w:sz="8" w:space="0" w:color="00B2C0"/>
            </w:tcBorders>
            <w:shd w:val="clear" w:color="auto" w:fill="00B2C0"/>
            <w:tcMar>
              <w:top w:w="220" w:type="dxa"/>
              <w:left w:w="220" w:type="dxa"/>
              <w:bottom w:w="220" w:type="dxa"/>
              <w:right w:w="220" w:type="dxa"/>
            </w:tcMar>
          </w:tcPr>
          <w:p w14:paraId="1C3A7D3B" w14:textId="77777777" w:rsidR="003166B8" w:rsidRPr="00323979" w:rsidRDefault="003166B8" w:rsidP="00A11E2F">
            <w:pPr>
              <w:widowControl w:val="0"/>
              <w:pBdr>
                <w:top w:val="nil"/>
                <w:left w:val="nil"/>
                <w:bottom w:val="nil"/>
                <w:right w:val="nil"/>
                <w:between w:val="nil"/>
              </w:pBdr>
              <w:rPr>
                <w:rFonts w:eastAsia="DFKai-SB"/>
                <w:b/>
              </w:rPr>
            </w:pPr>
            <w:r w:rsidRPr="00323979">
              <w:rPr>
                <w:rFonts w:eastAsia="DFKai-SB"/>
                <w:b/>
              </w:rPr>
              <w:t>Description</w:t>
            </w:r>
          </w:p>
        </w:tc>
      </w:tr>
      <w:tr w:rsidR="003166B8" w:rsidRPr="00323979" w14:paraId="35324D9F" w14:textId="77777777" w:rsidTr="00A11E2F">
        <w:trPr>
          <w:trHeight w:val="720"/>
        </w:trPr>
        <w:tc>
          <w:tcPr>
            <w:tcW w:w="1123"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3F2CE965" w14:textId="77777777" w:rsidR="003166B8" w:rsidRPr="00323979" w:rsidRDefault="003166B8" w:rsidP="00A11E2F">
            <w:pPr>
              <w:widowControl w:val="0"/>
              <w:pBdr>
                <w:top w:val="nil"/>
                <w:left w:val="nil"/>
                <w:bottom w:val="nil"/>
                <w:right w:val="nil"/>
                <w:between w:val="nil"/>
              </w:pBdr>
              <w:rPr>
                <w:rFonts w:eastAsia="DFKai-SB"/>
              </w:rPr>
            </w:pPr>
            <w:r w:rsidRPr="00323979">
              <w:rPr>
                <w:rFonts w:eastAsia="DFKai-SB"/>
              </w:rPr>
              <w:t>data</w:t>
            </w:r>
          </w:p>
        </w:tc>
        <w:tc>
          <w:tcPr>
            <w:tcW w:w="7516" w:type="dxa"/>
            <w:tcBorders>
              <w:top w:val="nil"/>
              <w:left w:val="nil"/>
              <w:bottom w:val="single" w:sz="8" w:space="0" w:color="8D8A8A"/>
              <w:right w:val="single" w:sz="8" w:space="0" w:color="8D8A8A"/>
            </w:tcBorders>
            <w:tcMar>
              <w:top w:w="220" w:type="dxa"/>
              <w:left w:w="220" w:type="dxa"/>
              <w:bottom w:w="220" w:type="dxa"/>
              <w:right w:w="220" w:type="dxa"/>
            </w:tcMar>
          </w:tcPr>
          <w:p w14:paraId="3902A2F4" w14:textId="77777777" w:rsidR="003166B8" w:rsidRPr="00323979" w:rsidRDefault="003166B8" w:rsidP="00A11E2F">
            <w:pPr>
              <w:widowControl w:val="0"/>
              <w:pBdr>
                <w:top w:val="nil"/>
                <w:left w:val="nil"/>
                <w:bottom w:val="nil"/>
                <w:right w:val="nil"/>
                <w:between w:val="nil"/>
              </w:pBdr>
              <w:rPr>
                <w:rFonts w:eastAsia="DFKai-SB"/>
              </w:rPr>
            </w:pPr>
            <w:r w:rsidRPr="00323979">
              <w:rPr>
                <w:rFonts w:eastAsia="DFKai-SB"/>
              </w:rPr>
              <w:t>Fires every 100ms to check for data from the accelerometer.</w:t>
            </w:r>
          </w:p>
        </w:tc>
      </w:tr>
      <w:tr w:rsidR="003166B8" w:rsidRPr="00323979" w14:paraId="6D67E2BD" w14:textId="77777777" w:rsidTr="00A11E2F">
        <w:trPr>
          <w:trHeight w:val="1260"/>
        </w:trPr>
        <w:tc>
          <w:tcPr>
            <w:tcW w:w="1123"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65D8A493" w14:textId="77777777" w:rsidR="003166B8" w:rsidRPr="00323979" w:rsidRDefault="003166B8" w:rsidP="00A11E2F">
            <w:pPr>
              <w:widowControl w:val="0"/>
              <w:pBdr>
                <w:top w:val="nil"/>
                <w:left w:val="nil"/>
                <w:bottom w:val="nil"/>
                <w:right w:val="nil"/>
                <w:between w:val="nil"/>
              </w:pBdr>
              <w:rPr>
                <w:rFonts w:eastAsia="DFKai-SB"/>
              </w:rPr>
            </w:pPr>
            <w:r w:rsidRPr="00323979">
              <w:rPr>
                <w:rFonts w:eastAsia="DFKai-SB"/>
              </w:rPr>
              <w:t>change</w:t>
            </w:r>
          </w:p>
        </w:tc>
        <w:tc>
          <w:tcPr>
            <w:tcW w:w="7516" w:type="dxa"/>
            <w:tcBorders>
              <w:top w:val="nil"/>
              <w:left w:val="nil"/>
              <w:bottom w:val="single" w:sz="8" w:space="0" w:color="8D8A8A"/>
              <w:right w:val="single" w:sz="8" w:space="0" w:color="8D8A8A"/>
            </w:tcBorders>
            <w:tcMar>
              <w:top w:w="220" w:type="dxa"/>
              <w:left w:w="220" w:type="dxa"/>
              <w:bottom w:w="220" w:type="dxa"/>
              <w:right w:w="220" w:type="dxa"/>
            </w:tcMar>
          </w:tcPr>
          <w:p w14:paraId="432E971C" w14:textId="77777777" w:rsidR="003166B8" w:rsidRPr="00323979" w:rsidRDefault="003166B8" w:rsidP="00A11E2F">
            <w:pPr>
              <w:widowControl w:val="0"/>
              <w:pBdr>
                <w:top w:val="nil"/>
                <w:left w:val="nil"/>
                <w:bottom w:val="nil"/>
                <w:right w:val="nil"/>
                <w:between w:val="nil"/>
              </w:pBdr>
              <w:rPr>
                <w:rFonts w:eastAsia="DFKai-SB"/>
              </w:rPr>
            </w:pPr>
            <w:r w:rsidRPr="00323979">
              <w:rPr>
                <w:rFonts w:eastAsia="DFKai-SB"/>
              </w:rPr>
              <w:t>Fires whenever the accelerometer detects a change in motion. This checks to see if the current data from sensor is the same as it was 100ms ago. If this is the case, the event won't trigger. Otherwise, the event triggers.</w:t>
            </w:r>
          </w:p>
        </w:tc>
      </w:tr>
      <w:tr w:rsidR="003166B8" w:rsidRPr="00323979" w14:paraId="752D1AF8" w14:textId="77777777" w:rsidTr="00A11E2F">
        <w:trPr>
          <w:trHeight w:val="720"/>
        </w:trPr>
        <w:tc>
          <w:tcPr>
            <w:tcW w:w="1123"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45725722" w14:textId="77777777" w:rsidR="003166B8" w:rsidRPr="00323979" w:rsidRDefault="003166B8" w:rsidP="00A11E2F">
            <w:pPr>
              <w:widowControl w:val="0"/>
              <w:pBdr>
                <w:top w:val="nil"/>
                <w:left w:val="nil"/>
                <w:bottom w:val="nil"/>
                <w:right w:val="nil"/>
                <w:between w:val="nil"/>
              </w:pBdr>
              <w:rPr>
                <w:rFonts w:eastAsia="DFKai-SB"/>
              </w:rPr>
            </w:pPr>
            <w:r w:rsidRPr="00323979">
              <w:rPr>
                <w:rFonts w:eastAsia="DFKai-SB"/>
              </w:rPr>
              <w:t>shake</w:t>
            </w:r>
          </w:p>
        </w:tc>
        <w:tc>
          <w:tcPr>
            <w:tcW w:w="7516" w:type="dxa"/>
            <w:tcBorders>
              <w:top w:val="nil"/>
              <w:left w:val="nil"/>
              <w:bottom w:val="single" w:sz="8" w:space="0" w:color="8D8A8A"/>
              <w:right w:val="single" w:sz="8" w:space="0" w:color="8D8A8A"/>
            </w:tcBorders>
            <w:tcMar>
              <w:top w:w="220" w:type="dxa"/>
              <w:left w:w="220" w:type="dxa"/>
              <w:bottom w:w="220" w:type="dxa"/>
              <w:right w:w="220" w:type="dxa"/>
            </w:tcMar>
          </w:tcPr>
          <w:p w14:paraId="4E859189" w14:textId="77777777" w:rsidR="003166B8" w:rsidRPr="00323979" w:rsidRDefault="003166B8" w:rsidP="00A11E2F">
            <w:pPr>
              <w:widowControl w:val="0"/>
              <w:pBdr>
                <w:top w:val="nil"/>
                <w:left w:val="nil"/>
                <w:bottom w:val="nil"/>
                <w:right w:val="nil"/>
                <w:between w:val="nil"/>
              </w:pBdr>
              <w:rPr>
                <w:rFonts w:eastAsia="DFKai-SB"/>
              </w:rPr>
            </w:pPr>
            <w:r w:rsidRPr="00323979">
              <w:rPr>
                <w:rFonts w:eastAsia="DFKai-SB"/>
              </w:rPr>
              <w:t>Fires whenever the board is shaken.</w:t>
            </w:r>
          </w:p>
        </w:tc>
      </w:tr>
    </w:tbl>
    <w:p w14:paraId="5E709301" w14:textId="77777777" w:rsidR="003166B8" w:rsidRPr="00323979" w:rsidRDefault="003166B8" w:rsidP="003166B8">
      <w:pPr>
        <w:rPr>
          <w:rFonts w:eastAsia="DFKai-SB"/>
        </w:rPr>
      </w:pPr>
    </w:p>
    <w:tbl>
      <w:tblPr>
        <w:tblW w:w="8640" w:type="dxa"/>
        <w:tblBorders>
          <w:top w:val="nil"/>
          <w:left w:val="nil"/>
          <w:bottom w:val="nil"/>
          <w:right w:val="nil"/>
          <w:insideH w:val="nil"/>
          <w:insideV w:val="nil"/>
        </w:tblBorders>
        <w:tblLayout w:type="fixed"/>
        <w:tblLook w:val="0600" w:firstRow="0" w:lastRow="0" w:firstColumn="0" w:lastColumn="0" w:noHBand="1" w:noVBand="1"/>
      </w:tblPr>
      <w:tblGrid>
        <w:gridCol w:w="1123"/>
        <w:gridCol w:w="7517"/>
      </w:tblGrid>
      <w:tr w:rsidR="003166B8" w:rsidRPr="00323979" w14:paraId="606F39D5" w14:textId="77777777" w:rsidTr="00A11E2F">
        <w:trPr>
          <w:trHeight w:val="720"/>
        </w:trPr>
        <w:tc>
          <w:tcPr>
            <w:tcW w:w="1123" w:type="dxa"/>
            <w:tcBorders>
              <w:top w:val="single" w:sz="8" w:space="0" w:color="00B2C0"/>
              <w:left w:val="single" w:sz="8" w:space="0" w:color="00B2C0"/>
              <w:bottom w:val="single" w:sz="8" w:space="0" w:color="00B2C0"/>
              <w:right w:val="single" w:sz="8" w:space="0" w:color="00B2C0"/>
            </w:tcBorders>
            <w:shd w:val="clear" w:color="auto" w:fill="00B2C0"/>
            <w:tcMar>
              <w:top w:w="220" w:type="dxa"/>
              <w:left w:w="220" w:type="dxa"/>
              <w:bottom w:w="220" w:type="dxa"/>
              <w:right w:w="220" w:type="dxa"/>
            </w:tcMar>
          </w:tcPr>
          <w:p w14:paraId="1FC47165" w14:textId="77777777" w:rsidR="003166B8" w:rsidRPr="00323979" w:rsidRDefault="003166B8" w:rsidP="00A11E2F">
            <w:pPr>
              <w:widowControl w:val="0"/>
              <w:rPr>
                <w:rFonts w:eastAsia="DFKai-SB"/>
                <w:b/>
              </w:rPr>
            </w:pPr>
            <w:r w:rsidRPr="00323979">
              <w:rPr>
                <w:rFonts w:eastAsia="DFKai-SB"/>
                <w:b/>
              </w:rPr>
              <w:lastRenderedPageBreak/>
              <w:t>事件</w:t>
            </w:r>
          </w:p>
        </w:tc>
        <w:tc>
          <w:tcPr>
            <w:tcW w:w="7516" w:type="dxa"/>
            <w:tcBorders>
              <w:top w:val="single" w:sz="8" w:space="0" w:color="00B2C0"/>
              <w:left w:val="nil"/>
              <w:bottom w:val="single" w:sz="8" w:space="0" w:color="00B2C0"/>
              <w:right w:val="single" w:sz="8" w:space="0" w:color="00B2C0"/>
            </w:tcBorders>
            <w:shd w:val="clear" w:color="auto" w:fill="00B2C0"/>
            <w:tcMar>
              <w:top w:w="220" w:type="dxa"/>
              <w:left w:w="220" w:type="dxa"/>
              <w:bottom w:w="220" w:type="dxa"/>
              <w:right w:w="220" w:type="dxa"/>
            </w:tcMar>
          </w:tcPr>
          <w:p w14:paraId="4E3EF5F9" w14:textId="77777777" w:rsidR="003166B8" w:rsidRPr="00323979" w:rsidRDefault="003166B8" w:rsidP="00A11E2F">
            <w:pPr>
              <w:widowControl w:val="0"/>
              <w:rPr>
                <w:rFonts w:eastAsia="DFKai-SB"/>
                <w:b/>
              </w:rPr>
            </w:pPr>
            <w:r w:rsidRPr="00323979">
              <w:rPr>
                <w:rFonts w:eastAsia="DFKai-SB"/>
                <w:b/>
              </w:rPr>
              <w:t>說明</w:t>
            </w:r>
          </w:p>
        </w:tc>
      </w:tr>
      <w:tr w:rsidR="003166B8" w:rsidRPr="00323979" w14:paraId="51A53B6C" w14:textId="77777777" w:rsidTr="00A11E2F">
        <w:trPr>
          <w:trHeight w:val="720"/>
        </w:trPr>
        <w:tc>
          <w:tcPr>
            <w:tcW w:w="1123"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260A7B32" w14:textId="77777777" w:rsidR="003166B8" w:rsidRPr="00323979" w:rsidRDefault="003166B8" w:rsidP="00A11E2F">
            <w:pPr>
              <w:widowControl w:val="0"/>
              <w:rPr>
                <w:rFonts w:eastAsia="DFKai-SB"/>
              </w:rPr>
            </w:pPr>
            <w:r w:rsidRPr="00323979">
              <w:rPr>
                <w:rFonts w:eastAsia="DFKai-SB"/>
              </w:rPr>
              <w:t>數據</w:t>
            </w:r>
          </w:p>
        </w:tc>
        <w:tc>
          <w:tcPr>
            <w:tcW w:w="7516" w:type="dxa"/>
            <w:tcBorders>
              <w:top w:val="nil"/>
              <w:left w:val="nil"/>
              <w:bottom w:val="single" w:sz="8" w:space="0" w:color="8D8A8A"/>
              <w:right w:val="single" w:sz="8" w:space="0" w:color="8D8A8A"/>
            </w:tcBorders>
            <w:tcMar>
              <w:top w:w="220" w:type="dxa"/>
              <w:left w:w="220" w:type="dxa"/>
              <w:bottom w:w="220" w:type="dxa"/>
              <w:right w:w="220" w:type="dxa"/>
            </w:tcMar>
          </w:tcPr>
          <w:p w14:paraId="7B24E655" w14:textId="77777777" w:rsidR="003166B8" w:rsidRPr="00323979" w:rsidRDefault="003166B8" w:rsidP="00A11E2F">
            <w:pPr>
              <w:widowControl w:val="0"/>
              <w:rPr>
                <w:rFonts w:eastAsia="DFKai-SB"/>
              </w:rPr>
            </w:pPr>
            <w:r w:rsidRPr="00323979">
              <w:rPr>
                <w:rFonts w:eastAsia="DFKai-SB"/>
              </w:rPr>
              <w:t>每</w:t>
            </w:r>
            <w:r w:rsidRPr="00323979">
              <w:rPr>
                <w:rFonts w:eastAsia="DFKai-SB"/>
              </w:rPr>
              <w:t>100</w:t>
            </w:r>
            <w:r w:rsidRPr="00323979">
              <w:rPr>
                <w:rFonts w:eastAsia="DFKai-SB"/>
              </w:rPr>
              <w:t>毫秒觸發一次，檢查加速度計的數據。</w:t>
            </w:r>
          </w:p>
        </w:tc>
      </w:tr>
      <w:tr w:rsidR="003166B8" w:rsidRPr="00323979" w14:paraId="1A9E746B" w14:textId="77777777" w:rsidTr="00A11E2F">
        <w:trPr>
          <w:trHeight w:val="1260"/>
        </w:trPr>
        <w:tc>
          <w:tcPr>
            <w:tcW w:w="1123"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4AE5717B" w14:textId="77777777" w:rsidR="003166B8" w:rsidRPr="00323979" w:rsidRDefault="003166B8" w:rsidP="00A11E2F">
            <w:pPr>
              <w:widowControl w:val="0"/>
              <w:rPr>
                <w:rFonts w:eastAsia="DFKai-SB"/>
              </w:rPr>
            </w:pPr>
            <w:r w:rsidRPr="00323979">
              <w:rPr>
                <w:rFonts w:eastAsia="DFKai-SB"/>
              </w:rPr>
              <w:t>更改</w:t>
            </w:r>
          </w:p>
        </w:tc>
        <w:tc>
          <w:tcPr>
            <w:tcW w:w="7516" w:type="dxa"/>
            <w:tcBorders>
              <w:top w:val="nil"/>
              <w:left w:val="nil"/>
              <w:bottom w:val="single" w:sz="8" w:space="0" w:color="8D8A8A"/>
              <w:right w:val="single" w:sz="8" w:space="0" w:color="8D8A8A"/>
            </w:tcBorders>
            <w:tcMar>
              <w:top w:w="220" w:type="dxa"/>
              <w:left w:w="220" w:type="dxa"/>
              <w:bottom w:w="220" w:type="dxa"/>
              <w:right w:w="220" w:type="dxa"/>
            </w:tcMar>
          </w:tcPr>
          <w:p w14:paraId="5F3F4DF4" w14:textId="77777777" w:rsidR="003166B8" w:rsidRPr="00323979" w:rsidRDefault="003166B8" w:rsidP="00A11E2F">
            <w:pPr>
              <w:widowControl w:val="0"/>
              <w:rPr>
                <w:rFonts w:eastAsia="DFKai-SB"/>
              </w:rPr>
            </w:pPr>
            <w:r w:rsidRPr="00323979">
              <w:rPr>
                <w:rFonts w:eastAsia="DFKai-SB"/>
              </w:rPr>
              <w:t>只要加速計檢測到運動變化就會觸發。這檢查感應器的數據是否與</w:t>
            </w:r>
            <w:r w:rsidRPr="00323979">
              <w:rPr>
                <w:rFonts w:eastAsia="DFKai-SB"/>
              </w:rPr>
              <w:t>100</w:t>
            </w:r>
            <w:r w:rsidRPr="00323979">
              <w:rPr>
                <w:rFonts w:eastAsia="DFKai-SB"/>
              </w:rPr>
              <w:t>毫秒前相同。</w:t>
            </w:r>
            <w:r w:rsidRPr="00323979">
              <w:rPr>
                <w:rFonts w:eastAsia="DFKai-SB"/>
              </w:rPr>
              <w:t xml:space="preserve"> </w:t>
            </w:r>
            <w:r w:rsidRPr="00323979">
              <w:rPr>
                <w:rFonts w:eastAsia="DFKai-SB"/>
              </w:rPr>
              <w:t>如果相同，就不會觸發事件。</w:t>
            </w:r>
            <w:r w:rsidRPr="00323979">
              <w:rPr>
                <w:rFonts w:eastAsia="DFKai-SB"/>
              </w:rPr>
              <w:t xml:space="preserve"> </w:t>
            </w:r>
            <w:r w:rsidRPr="00323979">
              <w:rPr>
                <w:rFonts w:eastAsia="DFKai-SB"/>
              </w:rPr>
              <w:t>否則，事件觸發。</w:t>
            </w:r>
          </w:p>
        </w:tc>
      </w:tr>
      <w:tr w:rsidR="003166B8" w:rsidRPr="00323979" w14:paraId="44BD12D4" w14:textId="77777777" w:rsidTr="00A11E2F">
        <w:trPr>
          <w:trHeight w:val="720"/>
        </w:trPr>
        <w:tc>
          <w:tcPr>
            <w:tcW w:w="1123" w:type="dxa"/>
            <w:tcBorders>
              <w:top w:val="nil"/>
              <w:left w:val="single" w:sz="8" w:space="0" w:color="8D8A8A"/>
              <w:bottom w:val="single" w:sz="8" w:space="0" w:color="8D8A8A"/>
              <w:right w:val="single" w:sz="8" w:space="0" w:color="8D8A8A"/>
            </w:tcBorders>
            <w:tcMar>
              <w:top w:w="220" w:type="dxa"/>
              <w:left w:w="220" w:type="dxa"/>
              <w:bottom w:w="220" w:type="dxa"/>
              <w:right w:w="220" w:type="dxa"/>
            </w:tcMar>
          </w:tcPr>
          <w:p w14:paraId="4BE4DA21" w14:textId="77777777" w:rsidR="003166B8" w:rsidRPr="00323979" w:rsidRDefault="003166B8" w:rsidP="00A11E2F">
            <w:pPr>
              <w:widowControl w:val="0"/>
              <w:rPr>
                <w:rFonts w:eastAsia="DFKai-SB"/>
              </w:rPr>
            </w:pPr>
            <w:r w:rsidRPr="00323979">
              <w:rPr>
                <w:rFonts w:eastAsia="DFKai-SB"/>
              </w:rPr>
              <w:t>搖動</w:t>
            </w:r>
          </w:p>
        </w:tc>
        <w:tc>
          <w:tcPr>
            <w:tcW w:w="7516" w:type="dxa"/>
            <w:tcBorders>
              <w:top w:val="nil"/>
              <w:left w:val="nil"/>
              <w:bottom w:val="single" w:sz="8" w:space="0" w:color="8D8A8A"/>
              <w:right w:val="single" w:sz="8" w:space="0" w:color="8D8A8A"/>
            </w:tcBorders>
            <w:tcMar>
              <w:top w:w="220" w:type="dxa"/>
              <w:left w:w="220" w:type="dxa"/>
              <w:bottom w:w="220" w:type="dxa"/>
              <w:right w:w="220" w:type="dxa"/>
            </w:tcMar>
          </w:tcPr>
          <w:p w14:paraId="2590F2BD" w14:textId="77777777" w:rsidR="003166B8" w:rsidRPr="00323979" w:rsidRDefault="003166B8" w:rsidP="00A11E2F">
            <w:pPr>
              <w:widowControl w:val="0"/>
              <w:rPr>
                <w:rFonts w:eastAsia="DFKai-SB"/>
              </w:rPr>
            </w:pPr>
            <w:r w:rsidRPr="00323979">
              <w:rPr>
                <w:rFonts w:eastAsia="DFKai-SB"/>
              </w:rPr>
              <w:t>只要電路板被搖動，事件就會觸發。</w:t>
            </w:r>
          </w:p>
        </w:tc>
      </w:tr>
    </w:tbl>
    <w:p w14:paraId="24882483" w14:textId="77777777" w:rsidR="003166B8" w:rsidRPr="00323979" w:rsidRDefault="003166B8" w:rsidP="003166B8">
      <w:pPr>
        <w:rPr>
          <w:rFonts w:eastAsia="DFKai-SB"/>
        </w:rPr>
      </w:pPr>
    </w:p>
    <w:p w14:paraId="15ED72BC" w14:textId="77777777" w:rsidR="003166B8" w:rsidRPr="00323979" w:rsidRDefault="003166B8" w:rsidP="003166B8">
      <w:pPr>
        <w:rPr>
          <w:rFonts w:eastAsia="DFKai-SB"/>
        </w:rPr>
      </w:pPr>
      <w:r w:rsidRPr="00323979">
        <w:rPr>
          <w:rFonts w:eastAsia="DFKai-SB"/>
        </w:rPr>
        <w:t>Sometimes we don't care what the orientation of the board is, we just cared that it moved at all. This is where events like change and shake come in.</w:t>
      </w:r>
    </w:p>
    <w:p w14:paraId="5157522A" w14:textId="77777777" w:rsidR="003166B8" w:rsidRPr="00323979" w:rsidRDefault="003166B8" w:rsidP="003166B8">
      <w:pPr>
        <w:rPr>
          <w:rFonts w:eastAsia="DFKai-SB"/>
        </w:rPr>
      </w:pPr>
      <w:r w:rsidRPr="00323979">
        <w:rPr>
          <w:rFonts w:eastAsia="DFKai-SB"/>
        </w:rPr>
        <w:t>有時我們並不在意電路板的方向是什麼，而只在意它動了與否。此時就需要改變和震動等事件。</w:t>
      </w:r>
    </w:p>
    <w:p w14:paraId="1DF7F41F" w14:textId="77777777" w:rsidR="003166B8" w:rsidRPr="00323979" w:rsidRDefault="003166B8" w:rsidP="003166B8">
      <w:pPr>
        <w:rPr>
          <w:rFonts w:eastAsia="DFKai-SB"/>
        </w:rPr>
      </w:pPr>
      <w:r w:rsidRPr="00323979">
        <w:rPr>
          <w:rFonts w:eastAsia="DFKai-SB"/>
        </w:rPr>
        <w:t xml:space="preserve"> </w:t>
      </w:r>
    </w:p>
    <w:p w14:paraId="4C5CFB17" w14:textId="77777777" w:rsidR="003166B8" w:rsidRPr="00323979" w:rsidRDefault="003166B8" w:rsidP="003166B8">
      <w:pPr>
        <w:numPr>
          <w:ilvl w:val="0"/>
          <w:numId w:val="261"/>
        </w:numPr>
        <w:spacing w:line="259" w:lineRule="auto"/>
        <w:rPr>
          <w:rFonts w:eastAsia="DFKai-SB"/>
        </w:rPr>
      </w:pPr>
      <w:r w:rsidRPr="00323979">
        <w:rPr>
          <w:rFonts w:eastAsia="DFKai-SB"/>
          <w:b/>
        </w:rPr>
        <w:t>Accelerometer Events</w:t>
      </w:r>
    </w:p>
    <w:p w14:paraId="2619732E" w14:textId="77777777" w:rsidR="003166B8" w:rsidRPr="00323979" w:rsidRDefault="003166B8" w:rsidP="003166B8">
      <w:pPr>
        <w:numPr>
          <w:ilvl w:val="0"/>
          <w:numId w:val="261"/>
        </w:numPr>
        <w:spacing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"https://curriculum.code.org/csd-18/unit6/13/#level-expando-13-8" </w:instrText>
      </w:r>
      <w:r w:rsidRPr="00323979">
        <w:rPr>
          <w:rFonts w:eastAsia="DFKai-SB"/>
        </w:rPr>
        <w:fldChar w:fldCharType="separate"/>
      </w:r>
      <w:r w:rsidRPr="00323979">
        <w:rPr>
          <w:rFonts w:eastAsia="DFKai-SB"/>
          <w:u w:val="single"/>
        </w:rPr>
        <w:t xml:space="preserve"> 8</w:t>
      </w:r>
    </w:p>
    <w:p w14:paraId="39646CAD" w14:textId="77777777" w:rsidR="003166B8" w:rsidRPr="00323979" w:rsidRDefault="003166B8" w:rsidP="003166B8">
      <w:pPr>
        <w:numPr>
          <w:ilvl w:val="0"/>
          <w:numId w:val="261"/>
        </w:numPr>
        <w:spacing w:line="259" w:lineRule="auto"/>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"https://curriculum.code.org/csd-18/unit6/13/#level-expando-13-9" </w:instrText>
      </w:r>
      <w:r w:rsidRPr="00323979">
        <w:rPr>
          <w:rFonts w:eastAsia="DFKai-SB"/>
        </w:rPr>
        <w:fldChar w:fldCharType="separate"/>
      </w:r>
      <w:r w:rsidRPr="00323979">
        <w:rPr>
          <w:rFonts w:eastAsia="DFKai-SB"/>
          <w:u w:val="single"/>
        </w:rPr>
        <w:t xml:space="preserve"> 9</w:t>
      </w:r>
    </w:p>
    <w:p w14:paraId="5CA9EED4" w14:textId="77777777" w:rsidR="003166B8" w:rsidRPr="00323979" w:rsidRDefault="003166B8" w:rsidP="003166B8">
      <w:pPr>
        <w:numPr>
          <w:ilvl w:val="0"/>
          <w:numId w:val="261"/>
        </w:numPr>
        <w:spacing w:after="240" w:line="259" w:lineRule="auto"/>
        <w:rPr>
          <w:rFonts w:eastAsia="DFKai-SB"/>
        </w:rPr>
      </w:pPr>
      <w:r w:rsidRPr="00323979">
        <w:rPr>
          <w:rFonts w:eastAsia="DFKai-SB"/>
        </w:rPr>
        <w:fldChar w:fldCharType="end"/>
      </w:r>
      <w:r w:rsidRPr="00323979">
        <w:rPr>
          <w:rFonts w:eastAsia="DFKai-SB"/>
          <w:b/>
          <w:i/>
        </w:rPr>
        <w:t>(click tabs to see student view)</w:t>
      </w:r>
    </w:p>
    <w:p w14:paraId="7E3C2DE1"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"https://studio.code.org/s/csd6-2018/stage/13/puzzle/8" </w:instrText>
      </w:r>
      <w:r w:rsidRPr="00323979">
        <w:rPr>
          <w:rFonts w:eastAsia="DFKai-SB"/>
        </w:rPr>
        <w:fldChar w:fldCharType="separate"/>
      </w:r>
      <w:r w:rsidRPr="00323979">
        <w:rPr>
          <w:rFonts w:eastAsia="DFKai-SB"/>
          <w:u w:val="single"/>
        </w:rPr>
        <w:t xml:space="preserve">View on Code Studio </w:t>
      </w:r>
    </w:p>
    <w:p w14:paraId="65B8FC09" w14:textId="77777777" w:rsidR="003166B8" w:rsidRPr="00323979" w:rsidRDefault="003166B8" w:rsidP="003166B8">
      <w:pPr>
        <w:rPr>
          <w:rFonts w:eastAsia="DFKai-SB"/>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p>
    <w:p w14:paraId="04A9C34F" w14:textId="77777777" w:rsidR="003166B8" w:rsidRPr="00323979" w:rsidRDefault="003166B8" w:rsidP="003166B8">
      <w:pPr>
        <w:numPr>
          <w:ilvl w:val="0"/>
          <w:numId w:val="271"/>
        </w:numPr>
        <w:spacing w:after="240"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"https://curriculum.code.org/csd-18/unit6/13/#level-expando-13-8" </w:instrText>
      </w:r>
      <w:r w:rsidRPr="00323979">
        <w:rPr>
          <w:rFonts w:eastAsia="DFKai-SB"/>
        </w:rPr>
        <w:fldChar w:fldCharType="separate"/>
      </w:r>
      <w:r w:rsidRPr="00323979">
        <w:rPr>
          <w:rFonts w:eastAsia="DFKai-SB"/>
          <w:u w:val="single"/>
        </w:rPr>
        <w:t xml:space="preserve"> 8</w:t>
      </w:r>
    </w:p>
    <w:p w14:paraId="7FB65F99"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127E6FBD" w14:textId="77777777" w:rsidR="003166B8" w:rsidRPr="00323979" w:rsidRDefault="003166B8" w:rsidP="003166B8">
      <w:pPr>
        <w:rPr>
          <w:rFonts w:eastAsia="DFKai-SB"/>
        </w:rPr>
      </w:pPr>
      <w:r w:rsidRPr="00323979">
        <w:rPr>
          <w:rFonts w:eastAsia="DFKai-SB"/>
        </w:rPr>
        <w:t>學生操作指示</w:t>
      </w:r>
    </w:p>
    <w:p w14:paraId="17916294" w14:textId="77777777" w:rsidR="003166B8" w:rsidRPr="00323979" w:rsidRDefault="003166B8" w:rsidP="003166B8">
      <w:pPr>
        <w:rPr>
          <w:rFonts w:eastAsia="DFKai-SB"/>
        </w:rPr>
      </w:pPr>
    </w:p>
    <w:p w14:paraId="3F7F9518" w14:textId="77777777" w:rsidR="003166B8" w:rsidRPr="00323979" w:rsidRDefault="003166B8" w:rsidP="003166B8">
      <w:pPr>
        <w:rPr>
          <w:rFonts w:eastAsia="DFKai-SB"/>
          <w:b/>
        </w:rPr>
      </w:pPr>
      <w:r w:rsidRPr="00323979">
        <w:rPr>
          <w:rFonts w:eastAsia="DFKai-SB"/>
          <w:b/>
        </w:rPr>
        <w:t>Change with the Accelerometer</w:t>
      </w:r>
    </w:p>
    <w:p w14:paraId="1C877E95" w14:textId="77777777" w:rsidR="003166B8" w:rsidRPr="00323979" w:rsidRDefault="003166B8" w:rsidP="003166B8">
      <w:pPr>
        <w:rPr>
          <w:rFonts w:eastAsia="DFKai-SB"/>
        </w:rPr>
      </w:pPr>
      <w:r w:rsidRPr="00323979">
        <w:rPr>
          <w:rFonts w:eastAsia="DFKai-SB"/>
        </w:rPr>
        <w:t>This program uses the change event to increase a movement meter every time the board moves. When the movement meter reaches 100, the alarm will sound.</w:t>
      </w:r>
    </w:p>
    <w:p w14:paraId="150FCAD6" w14:textId="77777777" w:rsidR="003166B8" w:rsidRPr="00323979" w:rsidRDefault="003166B8" w:rsidP="003166B8">
      <w:pPr>
        <w:rPr>
          <w:rFonts w:eastAsia="DFKai-SB"/>
          <w:b/>
        </w:rPr>
      </w:pPr>
      <w:r w:rsidRPr="00323979">
        <w:rPr>
          <w:rFonts w:eastAsia="DFKai-SB"/>
          <w:b/>
        </w:rPr>
        <w:t>Do This</w:t>
      </w:r>
    </w:p>
    <w:p w14:paraId="19E529C5" w14:textId="77777777" w:rsidR="003166B8" w:rsidRPr="00323979" w:rsidRDefault="003166B8" w:rsidP="003166B8">
      <w:pPr>
        <w:rPr>
          <w:rFonts w:eastAsia="DFKai-SB"/>
          <w:b/>
        </w:rPr>
      </w:pPr>
      <w:r w:rsidRPr="00323979">
        <w:rPr>
          <w:rFonts w:eastAsia="DFKai-SB"/>
          <w:b/>
        </w:rPr>
        <w:t>動手做</w:t>
      </w:r>
    </w:p>
    <w:p w14:paraId="07801C9F" w14:textId="77777777" w:rsidR="003166B8" w:rsidRPr="00323979" w:rsidRDefault="003166B8" w:rsidP="003166B8">
      <w:pPr>
        <w:rPr>
          <w:rFonts w:eastAsia="DFKai-SB"/>
        </w:rPr>
      </w:pPr>
      <w:r w:rsidRPr="00323979">
        <w:rPr>
          <w:rFonts w:eastAsia="DFKai-SB"/>
        </w:rPr>
        <w:t>This program has two bugs that you need to fix:</w:t>
      </w:r>
    </w:p>
    <w:p w14:paraId="58D6C020" w14:textId="77777777" w:rsidR="003166B8" w:rsidRPr="00323979" w:rsidRDefault="003166B8" w:rsidP="003166B8">
      <w:pPr>
        <w:numPr>
          <w:ilvl w:val="0"/>
          <w:numId w:val="264"/>
        </w:numPr>
        <w:spacing w:line="259" w:lineRule="auto"/>
        <w:rPr>
          <w:rFonts w:eastAsia="DFKai-SB"/>
        </w:rPr>
      </w:pPr>
      <w:r w:rsidRPr="00323979">
        <w:rPr>
          <w:rFonts w:eastAsia="DFKai-SB"/>
        </w:rPr>
        <w:t>The movement meter is being triggered by a button press, instead of the accelerometer's change event.</w:t>
      </w:r>
    </w:p>
    <w:p w14:paraId="41956697" w14:textId="77777777" w:rsidR="003166B8" w:rsidRPr="00323979" w:rsidRDefault="003166B8" w:rsidP="003166B8">
      <w:pPr>
        <w:numPr>
          <w:ilvl w:val="0"/>
          <w:numId w:val="264"/>
        </w:numPr>
        <w:spacing w:after="240" w:line="259" w:lineRule="auto"/>
        <w:rPr>
          <w:rFonts w:eastAsia="DFKai-SB"/>
        </w:rPr>
      </w:pPr>
      <w:r w:rsidRPr="00323979">
        <w:rPr>
          <w:rFonts w:eastAsia="DFKai-SB"/>
        </w:rPr>
        <w:t>The programmer forgot how to use the counter pattern to increase the movement variable.</w:t>
      </w:r>
    </w:p>
    <w:p w14:paraId="1B8D75F7" w14:textId="77777777" w:rsidR="003166B8" w:rsidRPr="00323979" w:rsidRDefault="003166B8" w:rsidP="003166B8">
      <w:pPr>
        <w:spacing w:after="240"/>
        <w:rPr>
          <w:rFonts w:eastAsia="DFKai-SB"/>
        </w:rPr>
      </w:pPr>
      <w:r w:rsidRPr="00323979">
        <w:rPr>
          <w:rFonts w:eastAsia="DFKai-SB"/>
        </w:rPr>
        <w:lastRenderedPageBreak/>
        <w:t>此程式碼有兩個錯誤需要修正</w:t>
      </w:r>
    </w:p>
    <w:p w14:paraId="1CF346AB" w14:textId="77777777" w:rsidR="003166B8" w:rsidRPr="00323979" w:rsidRDefault="003166B8" w:rsidP="003166B8">
      <w:pPr>
        <w:numPr>
          <w:ilvl w:val="0"/>
          <w:numId w:val="265"/>
        </w:numPr>
        <w:spacing w:line="259" w:lineRule="auto"/>
        <w:rPr>
          <w:rFonts w:eastAsia="DFKai-SB"/>
        </w:rPr>
      </w:pPr>
      <w:r w:rsidRPr="00323979">
        <w:rPr>
          <w:rFonts w:eastAsia="DFKai-SB"/>
        </w:rPr>
        <w:t>動作的測量沒被加速計的更改事件觸發，反被按鈕觸發了。</w:t>
      </w:r>
    </w:p>
    <w:p w14:paraId="3BEAE1F7" w14:textId="77777777" w:rsidR="003166B8" w:rsidRPr="00323979" w:rsidRDefault="003166B8" w:rsidP="003166B8">
      <w:pPr>
        <w:numPr>
          <w:ilvl w:val="0"/>
          <w:numId w:val="265"/>
        </w:numPr>
        <w:spacing w:after="240" w:line="259" w:lineRule="auto"/>
        <w:rPr>
          <w:rFonts w:eastAsia="DFKai-SB"/>
        </w:rPr>
      </w:pPr>
      <w:r w:rsidRPr="00323979">
        <w:rPr>
          <w:rFonts w:eastAsia="DFKai-SB"/>
        </w:rPr>
        <w:t>沒把計數器遞增的操作運用於增長動作變數。</w:t>
      </w:r>
    </w:p>
    <w:p w14:paraId="3CEBA463" w14:textId="77777777" w:rsidR="003166B8" w:rsidRPr="00323979" w:rsidRDefault="003166B8" w:rsidP="003166B8">
      <w:pPr>
        <w:rPr>
          <w:rFonts w:eastAsia="DFKai-SB"/>
        </w:rPr>
      </w:pPr>
      <w:r w:rsidRPr="00323979">
        <w:rPr>
          <w:rFonts w:eastAsia="DFKai-SB"/>
        </w:rPr>
        <w:t>Once you have found the bugs, run the program and try to pass the board to your partner without setting off the alerm.</w:t>
      </w:r>
    </w:p>
    <w:p w14:paraId="370E33C5" w14:textId="77777777" w:rsidR="003166B8" w:rsidRPr="00323979" w:rsidRDefault="003166B8" w:rsidP="003166B8">
      <w:pPr>
        <w:rPr>
          <w:rFonts w:eastAsia="DFKai-SB"/>
        </w:rPr>
      </w:pPr>
      <w:r w:rsidRPr="00323979">
        <w:rPr>
          <w:rFonts w:eastAsia="DFKai-SB"/>
        </w:rPr>
        <w:t>找到這些問題後，執行這程式並傳給組員，別關掉警報喔！</w:t>
      </w:r>
    </w:p>
    <w:p w14:paraId="36E4E32F" w14:textId="77777777" w:rsidR="003166B8" w:rsidRPr="00323979" w:rsidRDefault="003166B8" w:rsidP="003166B8">
      <w:pPr>
        <w:numPr>
          <w:ilvl w:val="0"/>
          <w:numId w:val="272"/>
        </w:numPr>
        <w:spacing w:after="240" w:line="259" w:lineRule="auto"/>
        <w:rPr>
          <w:rFonts w:eastAsia="DFKai-SB"/>
        </w:rPr>
      </w:pPr>
      <w:r w:rsidRPr="00323979">
        <w:rPr>
          <w:rFonts w:eastAsia="DFKai-SB"/>
        </w:rPr>
        <w:fldChar w:fldCharType="begin"/>
      </w:r>
      <w:r w:rsidRPr="00323979">
        <w:rPr>
          <w:rFonts w:eastAsia="DFKai-SB"/>
        </w:rPr>
        <w:instrText xml:space="preserve"> HYPERLINK "https://curriculum.code.org/csd-18/unit6/13/#level-expando-13-9" </w:instrText>
      </w:r>
      <w:r w:rsidRPr="00323979">
        <w:rPr>
          <w:rFonts w:eastAsia="DFKai-SB"/>
        </w:rPr>
        <w:fldChar w:fldCharType="separate"/>
      </w:r>
      <w:r w:rsidRPr="00323979">
        <w:rPr>
          <w:rFonts w:eastAsia="DFKai-SB"/>
          <w:u w:val="single"/>
        </w:rPr>
        <w:t xml:space="preserve"> 9</w:t>
      </w:r>
    </w:p>
    <w:p w14:paraId="05EC5B05"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576C733B" w14:textId="77777777" w:rsidR="003166B8" w:rsidRPr="00323979" w:rsidRDefault="003166B8" w:rsidP="003166B8">
      <w:pPr>
        <w:rPr>
          <w:rFonts w:eastAsia="DFKai-SB"/>
        </w:rPr>
      </w:pPr>
      <w:r w:rsidRPr="00323979">
        <w:rPr>
          <w:rFonts w:eastAsia="DFKai-SB"/>
        </w:rPr>
        <w:t>學生操作指示</w:t>
      </w:r>
    </w:p>
    <w:p w14:paraId="768D82E9" w14:textId="77777777" w:rsidR="003166B8" w:rsidRPr="00323979" w:rsidRDefault="003166B8" w:rsidP="003166B8">
      <w:pPr>
        <w:rPr>
          <w:rFonts w:eastAsia="DFKai-SB"/>
        </w:rPr>
      </w:pPr>
    </w:p>
    <w:p w14:paraId="2DE414BD" w14:textId="77777777" w:rsidR="003166B8" w:rsidRPr="00323979" w:rsidRDefault="003166B8" w:rsidP="003166B8">
      <w:pPr>
        <w:rPr>
          <w:rFonts w:eastAsia="DFKai-SB"/>
          <w:b/>
        </w:rPr>
      </w:pPr>
      <w:r w:rsidRPr="00323979">
        <w:rPr>
          <w:rFonts w:eastAsia="DFKai-SB"/>
          <w:b/>
        </w:rPr>
        <w:t>Jogger</w:t>
      </w:r>
    </w:p>
    <w:p w14:paraId="21FC6650" w14:textId="77777777" w:rsidR="003166B8" w:rsidRPr="00323979" w:rsidRDefault="003166B8" w:rsidP="003166B8">
      <w:pPr>
        <w:rPr>
          <w:rFonts w:eastAsia="DFKai-SB"/>
          <w:b/>
        </w:rPr>
      </w:pPr>
      <w:r w:rsidRPr="00323979">
        <w:rPr>
          <w:rFonts w:eastAsia="DFKai-SB"/>
          <w:b/>
        </w:rPr>
        <w:t>慢跑者</w:t>
      </w:r>
    </w:p>
    <w:p w14:paraId="6AEDC1C2" w14:textId="77777777" w:rsidR="003166B8" w:rsidRPr="00323979" w:rsidRDefault="003166B8" w:rsidP="003166B8">
      <w:pPr>
        <w:rPr>
          <w:rFonts w:eastAsia="DFKai-SB"/>
        </w:rPr>
      </w:pPr>
      <w:r w:rsidRPr="00323979">
        <w:rPr>
          <w:rFonts w:eastAsia="DFKai-SB"/>
        </w:rPr>
        <w:t>This program should use the shake event, which is triggered when the board is shaken. It should add a step to the jogger's total every time the user shakes the board.</w:t>
      </w:r>
    </w:p>
    <w:p w14:paraId="3E2F203E" w14:textId="77777777" w:rsidR="003166B8" w:rsidRPr="00323979" w:rsidRDefault="003166B8" w:rsidP="003166B8">
      <w:pPr>
        <w:rPr>
          <w:rFonts w:eastAsia="DFKai-SB"/>
        </w:rPr>
      </w:pPr>
      <w:r w:rsidRPr="00323979">
        <w:rPr>
          <w:rFonts w:eastAsia="DFKai-SB"/>
        </w:rPr>
        <w:t>此程式應在每次震動時都應觸發震動事件，並把慢跑者的總步數加上一步。</w:t>
      </w:r>
    </w:p>
    <w:p w14:paraId="30F4D29A" w14:textId="77777777" w:rsidR="003166B8" w:rsidRPr="00323979" w:rsidRDefault="003166B8" w:rsidP="003166B8">
      <w:pPr>
        <w:rPr>
          <w:rFonts w:eastAsia="DFKai-SB"/>
          <w:b/>
        </w:rPr>
      </w:pPr>
      <w:r w:rsidRPr="00323979">
        <w:rPr>
          <w:rFonts w:eastAsia="DFKai-SB"/>
          <w:b/>
        </w:rPr>
        <w:t>Do This</w:t>
      </w:r>
    </w:p>
    <w:p w14:paraId="3B401CE3" w14:textId="77777777" w:rsidR="003166B8" w:rsidRPr="00323979" w:rsidRDefault="003166B8" w:rsidP="003166B8">
      <w:pPr>
        <w:numPr>
          <w:ilvl w:val="0"/>
          <w:numId w:val="270"/>
        </w:numPr>
        <w:spacing w:line="259" w:lineRule="auto"/>
        <w:rPr>
          <w:rFonts w:eastAsia="DFKai-SB"/>
        </w:rPr>
      </w:pPr>
      <w:r w:rsidRPr="00323979">
        <w:rPr>
          <w:rFonts w:eastAsia="DFKai-SB"/>
        </w:rPr>
        <w:t>Change the event so it triggers every time the board is shaken.</w:t>
      </w:r>
    </w:p>
    <w:p w14:paraId="25A0FA1F" w14:textId="77777777" w:rsidR="003166B8" w:rsidRPr="00323979" w:rsidRDefault="003166B8" w:rsidP="003166B8">
      <w:pPr>
        <w:numPr>
          <w:ilvl w:val="0"/>
          <w:numId w:val="270"/>
        </w:numPr>
        <w:spacing w:line="259" w:lineRule="auto"/>
        <w:rPr>
          <w:rFonts w:eastAsia="DFKai-SB"/>
        </w:rPr>
      </w:pPr>
      <w:r w:rsidRPr="00323979">
        <w:rPr>
          <w:rFonts w:eastAsia="DFKai-SB"/>
        </w:rPr>
        <w:t>把事件修改成每次震動都會被觸發。</w:t>
      </w:r>
    </w:p>
    <w:p w14:paraId="2BA83FF2" w14:textId="77777777" w:rsidR="003166B8" w:rsidRPr="00323979" w:rsidRDefault="003166B8" w:rsidP="003166B8">
      <w:pPr>
        <w:numPr>
          <w:ilvl w:val="0"/>
          <w:numId w:val="270"/>
        </w:numPr>
        <w:spacing w:line="259" w:lineRule="auto"/>
        <w:rPr>
          <w:rFonts w:eastAsia="DFKai-SB"/>
        </w:rPr>
      </w:pPr>
      <w:r w:rsidRPr="00323979">
        <w:rPr>
          <w:rFonts w:eastAsia="DFKai-SB"/>
        </w:rPr>
        <w:t>Add code inside the event so that steps increases every time the board is shaken.</w:t>
      </w:r>
    </w:p>
    <w:p w14:paraId="70A9E1BB" w14:textId="77777777" w:rsidR="003166B8" w:rsidRPr="00323979" w:rsidRDefault="003166B8" w:rsidP="003166B8">
      <w:pPr>
        <w:numPr>
          <w:ilvl w:val="0"/>
          <w:numId w:val="270"/>
        </w:numPr>
        <w:spacing w:after="240" w:line="259" w:lineRule="auto"/>
        <w:rPr>
          <w:rFonts w:eastAsia="DFKai-SB"/>
        </w:rPr>
      </w:pPr>
      <w:r w:rsidRPr="00323979">
        <w:rPr>
          <w:rFonts w:eastAsia="DFKai-SB"/>
        </w:rPr>
        <w:t>在事件裡加入程式碼讓每次震動時步數都會增加（一步）。</w:t>
      </w:r>
    </w:p>
    <w:p w14:paraId="4045B354" w14:textId="77777777" w:rsidR="003166B8" w:rsidRPr="00323979" w:rsidRDefault="003166B8" w:rsidP="003166B8">
      <w:pPr>
        <w:rPr>
          <w:rFonts w:eastAsia="DFKai-SB"/>
        </w:rPr>
      </w:pPr>
      <w:r w:rsidRPr="00323979">
        <w:rPr>
          <w:rFonts w:eastAsia="DFKai-SB"/>
        </w:rPr>
        <w:t xml:space="preserve"> </w:t>
      </w:r>
    </w:p>
    <w:p w14:paraId="4CFD62AD" w14:textId="77777777" w:rsidR="003166B8" w:rsidRPr="00323979" w:rsidRDefault="003166B8" w:rsidP="003166B8">
      <w:pPr>
        <w:ind w:left="720" w:hanging="360"/>
        <w:rPr>
          <w:rFonts w:eastAsia="DFKai-SB"/>
          <w:b/>
        </w:rPr>
      </w:pPr>
      <w:r w:rsidRPr="00323979">
        <w:rPr>
          <w:rFonts w:eastAsia="DFKai-SB"/>
          <w:sz w:val="20"/>
          <w:szCs w:val="20"/>
        </w:rPr>
        <w:t xml:space="preserve">·       </w:t>
      </w:r>
      <w:r w:rsidRPr="00323979">
        <w:rPr>
          <w:rFonts w:eastAsia="DFKai-SB"/>
          <w:b/>
        </w:rPr>
        <w:t xml:space="preserve">Revisiting the Counter Pattern_2018 </w:t>
      </w:r>
    </w:p>
    <w:p w14:paraId="2FBF536D" w14:textId="77777777" w:rsidR="003166B8" w:rsidRPr="00323979" w:rsidRDefault="00AB68F6" w:rsidP="003166B8">
      <w:pPr>
        <w:rPr>
          <w:rFonts w:eastAsia="DFKai-SB"/>
        </w:rPr>
      </w:pPr>
      <w:hyperlink r:id="rId414" w:anchor="level-expando-13-10-sfmd">
        <w:r w:rsidR="003166B8" w:rsidRPr="00323979">
          <w:rPr>
            <w:rFonts w:eastAsia="DFKai-SB"/>
            <w:u w:val="single"/>
          </w:rPr>
          <w:t>Student Overview</w:t>
        </w:r>
      </w:hyperlink>
    </w:p>
    <w:p w14:paraId="59F04880" w14:textId="77777777" w:rsidR="003166B8" w:rsidRPr="00323979" w:rsidRDefault="003166B8" w:rsidP="003166B8">
      <w:pPr>
        <w:rPr>
          <w:rFonts w:eastAsia="DFKai-SB"/>
          <w:u w:val="single"/>
        </w:rPr>
      </w:pPr>
      <w:r w:rsidRPr="00323979">
        <w:rPr>
          <w:rFonts w:eastAsia="DFKai-SB"/>
        </w:rPr>
        <w:t>給學生的概述</w:t>
      </w:r>
      <w:r w:rsidRPr="00323979">
        <w:rPr>
          <w:rFonts w:eastAsia="DFKai-SB"/>
        </w:rPr>
        <w:fldChar w:fldCharType="begin"/>
      </w:r>
      <w:r w:rsidRPr="00323979">
        <w:rPr>
          <w:rFonts w:eastAsia="DFKai-SB"/>
        </w:rPr>
        <w:instrText xml:space="preserve"> HYPERLINK "https://curriculum.code.org/csd-18/unit6/13/#level-expando-13-10-sfmd" </w:instrText>
      </w:r>
      <w:r w:rsidRPr="00323979">
        <w:rPr>
          <w:rFonts w:eastAsia="DFKai-SB"/>
        </w:rPr>
        <w:fldChar w:fldCharType="separate"/>
      </w:r>
    </w:p>
    <w:p w14:paraId="721A3069"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"https://studio.code.org/s/csd6-2018/stage/13/puzzle/10" </w:instrText>
      </w:r>
      <w:r w:rsidRPr="00323979">
        <w:rPr>
          <w:rFonts w:eastAsia="DFKai-SB"/>
        </w:rPr>
        <w:fldChar w:fldCharType="separate"/>
      </w:r>
      <w:r w:rsidRPr="00323979">
        <w:rPr>
          <w:rFonts w:eastAsia="DFKai-SB"/>
          <w:u w:val="single"/>
        </w:rPr>
        <w:t xml:space="preserve">View on Code Studio </w:t>
      </w:r>
    </w:p>
    <w:p w14:paraId="71C02B25" w14:textId="77777777" w:rsidR="003166B8" w:rsidRPr="00323979" w:rsidRDefault="003166B8" w:rsidP="003166B8">
      <w:pPr>
        <w:rPr>
          <w:rFonts w:eastAsia="DFKai-SB"/>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p>
    <w:p w14:paraId="74442625" w14:textId="77777777" w:rsidR="003166B8" w:rsidRPr="00323979" w:rsidRDefault="003166B8" w:rsidP="003166B8">
      <w:pPr>
        <w:rPr>
          <w:rFonts w:eastAsia="DFKai-SB"/>
        </w:rPr>
      </w:pPr>
      <w:r w:rsidRPr="00323979">
        <w:rPr>
          <w:rFonts w:eastAsia="DFKai-SB"/>
        </w:rPr>
        <w:t>Today you’re going to learn how to use and create functions.</w:t>
      </w:r>
    </w:p>
    <w:p w14:paraId="75785572" w14:textId="77777777" w:rsidR="003166B8" w:rsidRPr="00323979" w:rsidRDefault="003166B8" w:rsidP="003166B8">
      <w:pPr>
        <w:rPr>
          <w:rFonts w:eastAsia="DFKai-SB"/>
        </w:rPr>
      </w:pPr>
      <w:r w:rsidRPr="00323979">
        <w:rPr>
          <w:rFonts w:eastAsia="DFKai-SB"/>
        </w:rPr>
        <w:t>Creating a function lets you make your own blocks! There are two parts to a function:</w:t>
      </w:r>
    </w:p>
    <w:p w14:paraId="2472E7EF" w14:textId="77777777" w:rsidR="003166B8" w:rsidRPr="00323979" w:rsidRDefault="003166B8" w:rsidP="003166B8">
      <w:pPr>
        <w:rPr>
          <w:rFonts w:eastAsia="DFKai-SB"/>
        </w:rPr>
      </w:pPr>
      <w:r w:rsidRPr="00323979">
        <w:rPr>
          <w:rFonts w:eastAsia="DFKai-SB"/>
        </w:rPr>
        <w:t>Making a newly named block that has all of the code you want to run inside of it. -xml of function definition-</w:t>
      </w:r>
    </w:p>
    <w:p w14:paraId="6738767E" w14:textId="77777777" w:rsidR="003166B8" w:rsidRPr="00323979" w:rsidRDefault="003166B8" w:rsidP="003166B8">
      <w:pPr>
        <w:rPr>
          <w:rFonts w:eastAsia="DFKai-SB"/>
        </w:rPr>
      </w:pPr>
      <w:r w:rsidRPr="00323979">
        <w:rPr>
          <w:rFonts w:eastAsia="DFKai-SB"/>
        </w:rPr>
        <w:t>The single green block itself that you use, or call, to run the function you created. -xml of function call-</w:t>
      </w:r>
    </w:p>
    <w:p w14:paraId="7C26A23A" w14:textId="77777777" w:rsidR="003166B8" w:rsidRPr="00323979" w:rsidRDefault="003166B8" w:rsidP="003166B8">
      <w:pPr>
        <w:rPr>
          <w:rFonts w:eastAsia="DFKai-SB"/>
        </w:rPr>
      </w:pPr>
      <w:r w:rsidRPr="00323979">
        <w:rPr>
          <w:rFonts w:eastAsia="DFKai-SB"/>
        </w:rPr>
        <w:t>Prepare to get familiar with functions, learn how to edit them, and create your own!</w:t>
      </w:r>
    </w:p>
    <w:p w14:paraId="712A7ED5" w14:textId="77777777" w:rsidR="003166B8" w:rsidRPr="00323979" w:rsidRDefault="003166B8" w:rsidP="003166B8">
      <w:pPr>
        <w:rPr>
          <w:rFonts w:eastAsia="DFKai-SB"/>
        </w:rPr>
      </w:pPr>
      <w:r w:rsidRPr="00323979">
        <w:rPr>
          <w:rFonts w:eastAsia="DFKai-SB"/>
        </w:rPr>
        <w:t>今天，你將學習如何使用和創建函數。</w:t>
      </w:r>
    </w:p>
    <w:p w14:paraId="0650A3A6" w14:textId="77777777" w:rsidR="003166B8" w:rsidRPr="00323979" w:rsidRDefault="003166B8" w:rsidP="003166B8">
      <w:pPr>
        <w:rPr>
          <w:rFonts w:eastAsia="DFKai-SB"/>
        </w:rPr>
      </w:pPr>
      <w:r w:rsidRPr="00323979">
        <w:rPr>
          <w:rFonts w:eastAsia="DFKai-SB"/>
        </w:rPr>
        <w:t>創建函數可以讓你創造自己的程式積木！函數可分成兩個部分：</w:t>
      </w:r>
    </w:p>
    <w:p w14:paraId="5EA2CAEE" w14:textId="77777777" w:rsidR="003166B8" w:rsidRPr="00323979" w:rsidRDefault="003166B8" w:rsidP="003166B8">
      <w:pPr>
        <w:rPr>
          <w:rFonts w:eastAsia="DFKai-SB"/>
        </w:rPr>
      </w:pPr>
      <w:r w:rsidRPr="00323979">
        <w:rPr>
          <w:rFonts w:eastAsia="DFKai-SB"/>
        </w:rPr>
        <w:t>重新命名已經包含所有你想要的程式碼的程式積木</w:t>
      </w:r>
      <w:r w:rsidRPr="00323979">
        <w:rPr>
          <w:rFonts w:eastAsia="DFKai-SB"/>
        </w:rPr>
        <w:t xml:space="preserve"> -xml</w:t>
      </w:r>
      <w:r w:rsidRPr="00323979">
        <w:rPr>
          <w:rFonts w:eastAsia="DFKai-SB"/>
        </w:rPr>
        <w:t>的函數定義</w:t>
      </w:r>
      <w:r w:rsidRPr="00323979">
        <w:rPr>
          <w:rFonts w:eastAsia="DFKai-SB"/>
        </w:rPr>
        <w:t xml:space="preserve"> - </w:t>
      </w:r>
    </w:p>
    <w:p w14:paraId="264FEC12" w14:textId="77777777" w:rsidR="003166B8" w:rsidRPr="00323979" w:rsidRDefault="003166B8" w:rsidP="003166B8">
      <w:pPr>
        <w:rPr>
          <w:rFonts w:eastAsia="DFKai-SB"/>
        </w:rPr>
      </w:pPr>
      <w:r w:rsidRPr="00323979">
        <w:rPr>
          <w:rFonts w:eastAsia="DFKai-SB"/>
        </w:rPr>
        <w:t>用來跑你所創建的函數的綠色區塊本身</w:t>
      </w:r>
      <w:r w:rsidRPr="00323979">
        <w:rPr>
          <w:rFonts w:eastAsia="DFKai-SB"/>
        </w:rPr>
        <w:t xml:space="preserve">  -xml</w:t>
      </w:r>
      <w:r w:rsidRPr="00323979">
        <w:rPr>
          <w:rFonts w:eastAsia="DFKai-SB"/>
        </w:rPr>
        <w:t>的函數呼叫</w:t>
      </w:r>
      <w:r w:rsidRPr="00323979">
        <w:rPr>
          <w:rFonts w:eastAsia="DFKai-SB"/>
        </w:rPr>
        <w:t xml:space="preserve"> - </w:t>
      </w:r>
    </w:p>
    <w:p w14:paraId="63203FAF" w14:textId="77777777" w:rsidR="003166B8" w:rsidRPr="00323979" w:rsidRDefault="003166B8" w:rsidP="003166B8">
      <w:pPr>
        <w:rPr>
          <w:rFonts w:eastAsia="DFKai-SB"/>
        </w:rPr>
      </w:pPr>
      <w:r w:rsidRPr="00323979">
        <w:rPr>
          <w:rFonts w:eastAsia="DFKai-SB"/>
        </w:rPr>
        <w:lastRenderedPageBreak/>
        <w:t>準備熟悉函數，學習如何編輯並創建自己的函數吧！</w:t>
      </w:r>
    </w:p>
    <w:p w14:paraId="673811E9" w14:textId="77777777" w:rsidR="003166B8" w:rsidRPr="00323979" w:rsidRDefault="003166B8" w:rsidP="003166B8">
      <w:pPr>
        <w:rPr>
          <w:rFonts w:eastAsia="DFKai-SB"/>
        </w:rPr>
      </w:pPr>
    </w:p>
    <w:p w14:paraId="6D1402B7" w14:textId="77777777" w:rsidR="003166B8" w:rsidRPr="00323979" w:rsidRDefault="003166B8" w:rsidP="003166B8">
      <w:pPr>
        <w:rPr>
          <w:rFonts w:eastAsia="DFKai-SB"/>
        </w:rPr>
      </w:pPr>
    </w:p>
    <w:p w14:paraId="33B915FA" w14:textId="77777777" w:rsidR="003166B8" w:rsidRPr="00323979" w:rsidRDefault="003166B8" w:rsidP="003166B8">
      <w:pPr>
        <w:rPr>
          <w:rFonts w:eastAsia="DFKai-SB"/>
          <w:b/>
        </w:rPr>
      </w:pPr>
      <w:r w:rsidRPr="00323979">
        <w:rPr>
          <w:rFonts w:eastAsia="DFKai-SB"/>
          <w:b/>
        </w:rPr>
        <w:t>Revisiting The Counter Pattern</w:t>
      </w:r>
    </w:p>
    <w:p w14:paraId="5E8CD616" w14:textId="77777777" w:rsidR="003166B8" w:rsidRPr="00323979" w:rsidRDefault="003166B8" w:rsidP="003166B8">
      <w:pPr>
        <w:rPr>
          <w:rFonts w:eastAsia="DFKai-SB"/>
          <w:b/>
        </w:rPr>
      </w:pPr>
      <w:r w:rsidRPr="00323979">
        <w:rPr>
          <w:rFonts w:eastAsia="DFKai-SB"/>
          <w:b/>
        </w:rPr>
        <w:t>複習計數器的操作</w:t>
      </w:r>
    </w:p>
    <w:p w14:paraId="5BFDE1A8" w14:textId="77777777" w:rsidR="003166B8" w:rsidRPr="00323979" w:rsidRDefault="003166B8" w:rsidP="003166B8">
      <w:pPr>
        <w:rPr>
          <w:rFonts w:eastAsia="DFKai-SB"/>
        </w:rPr>
      </w:pPr>
      <w:r w:rsidRPr="00323979">
        <w:rPr>
          <w:rFonts w:eastAsia="DFKai-SB"/>
        </w:rPr>
        <w:t>In Game Lab we relied on the counter pattern to continually update sprite properties and create animations. While the elements in App Lab don't have the same kinds of properties that sprites do, we can still apply the counter pattern to create some simple animations.</w:t>
      </w:r>
    </w:p>
    <w:p w14:paraId="35C6D7CD" w14:textId="77777777" w:rsidR="003166B8" w:rsidRPr="00323979" w:rsidRDefault="003166B8" w:rsidP="003166B8">
      <w:pPr>
        <w:rPr>
          <w:rFonts w:eastAsia="DFKai-SB"/>
        </w:rPr>
      </w:pPr>
      <w:r w:rsidRPr="00323979">
        <w:rPr>
          <w:rFonts w:eastAsia="DFKai-SB"/>
        </w:rPr>
        <w:t>在遊戲練習中我們藉由操作計數器來更新精靈的屬性以及創建動畫。雖然在應用程式練習中沒有那些精靈的屬性，我們仍可以把計數器的操作運用於一些簡單的動畫上。</w:t>
      </w:r>
    </w:p>
    <w:p w14:paraId="2851B149" w14:textId="77777777" w:rsidR="003166B8" w:rsidRPr="00323979" w:rsidRDefault="003166B8" w:rsidP="003166B8">
      <w:pPr>
        <w:rPr>
          <w:rFonts w:eastAsia="DFKai-SB"/>
        </w:rPr>
      </w:pPr>
      <w:r w:rsidRPr="00323979">
        <w:rPr>
          <w:rFonts w:eastAsia="DFKai-SB"/>
        </w:rPr>
        <w:t>Like the draw loop in Game Lab, "data" events run a single block of code over and over again. Because these events run code repeatedly, you can use the counter pattern inside a "data" event to bring some simple . You've been using the data event to track the accelerometer itself, but in order to make more complex programs you're going to have to update additional values outside of the accelerometer.</w:t>
      </w:r>
    </w:p>
    <w:p w14:paraId="610B00E1" w14:textId="77777777" w:rsidR="003166B8" w:rsidRPr="00323979" w:rsidRDefault="003166B8" w:rsidP="003166B8">
      <w:pPr>
        <w:rPr>
          <w:rFonts w:eastAsia="DFKai-SB"/>
        </w:rPr>
      </w:pPr>
      <w:r w:rsidRPr="00323979">
        <w:rPr>
          <w:rFonts w:eastAsia="DFKai-SB"/>
        </w:rPr>
        <w:t>像是在遊戲練習中繪製的迴圈，「數據」事件也是反覆的執行單一程式區塊。由於這些事件一直在重複執行程式，你可以在「數據」事件的裡面使用計數器的操作來完成簡化程式。你已經用過數據事件來追蹤加速計本身，但為了能寫出更複雜的程式，你還需要追蹤加速計以外的數值。</w:t>
      </w:r>
    </w:p>
    <w:p w14:paraId="7E2D9CE3" w14:textId="77777777" w:rsidR="003166B8" w:rsidRPr="00323979" w:rsidRDefault="003166B8" w:rsidP="003166B8">
      <w:pPr>
        <w:rPr>
          <w:rFonts w:eastAsia="DFKai-SB"/>
          <w:b/>
        </w:rPr>
      </w:pPr>
      <w:r w:rsidRPr="00323979">
        <w:rPr>
          <w:rFonts w:eastAsia="DFKai-SB"/>
          <w:b/>
        </w:rPr>
        <w:t>Moving Design Elements with the Counter Pattern</w:t>
      </w:r>
    </w:p>
    <w:p w14:paraId="36E8B8E9" w14:textId="77777777" w:rsidR="003166B8" w:rsidRPr="00323979" w:rsidRDefault="003166B8" w:rsidP="003166B8">
      <w:pPr>
        <w:rPr>
          <w:rFonts w:eastAsia="DFKai-SB"/>
          <w:b/>
        </w:rPr>
      </w:pPr>
      <w:r w:rsidRPr="00323979">
        <w:rPr>
          <w:rFonts w:eastAsia="DFKai-SB"/>
          <w:b/>
        </w:rPr>
        <w:t>操作計數器來移動設計出的元件</w:t>
      </w:r>
    </w:p>
    <w:p w14:paraId="190A93A5" w14:textId="77777777" w:rsidR="003166B8" w:rsidRPr="00323979" w:rsidRDefault="003166B8" w:rsidP="003166B8">
      <w:pPr>
        <w:rPr>
          <w:rFonts w:eastAsia="DFKai-SB"/>
        </w:rPr>
      </w:pPr>
      <w:r w:rsidRPr="00323979">
        <w:rPr>
          <w:rFonts w:eastAsia="DFKai-SB"/>
        </w:rPr>
        <w:t>The above code uses the counter pattern in a "data" event to move a design element down the screen. In order to make our code more readable, we've saved the current "y" value position of "anchor" to a variable before using it in the counter pattern, but you could also write the pattern as:</w:t>
      </w:r>
    </w:p>
    <w:p w14:paraId="45CEE1FB" w14:textId="77777777" w:rsidR="003166B8" w:rsidRPr="00323979" w:rsidRDefault="003166B8" w:rsidP="003166B8">
      <w:pPr>
        <w:rPr>
          <w:rFonts w:eastAsia="DFKai-SB"/>
        </w:rPr>
      </w:pPr>
      <w:r w:rsidRPr="00323979">
        <w:rPr>
          <w:rFonts w:eastAsia="DFKai-SB"/>
        </w:rPr>
        <w:t>以上的程式藉由操作在「數據」事件裡的計數器，將設計出的元件往下移動。為了提高程式的可讀性，</w:t>
      </w:r>
      <w:r w:rsidRPr="00323979">
        <w:rPr>
          <w:rFonts w:eastAsia="DFKai-SB"/>
        </w:rPr>
        <w:t>”anchor”</w:t>
      </w:r>
      <w:r w:rsidRPr="00323979">
        <w:rPr>
          <w:rFonts w:eastAsia="DFKai-SB"/>
        </w:rPr>
        <w:t>的</w:t>
      </w:r>
      <w:r w:rsidRPr="00323979">
        <w:rPr>
          <w:rFonts w:eastAsia="DFKai-SB"/>
        </w:rPr>
        <w:t>”y”</w:t>
      </w:r>
      <w:r w:rsidRPr="00323979">
        <w:rPr>
          <w:rFonts w:eastAsia="DFKai-SB"/>
        </w:rPr>
        <w:t>已被儲存在變數中，然後再拿來計數，但你也可以把它改寫成以下程式：</w:t>
      </w:r>
    </w:p>
    <w:p w14:paraId="2CC02723"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"https://docs.code.org/applab/setProperty/" </w:instrText>
      </w:r>
      <w:r w:rsidRPr="00323979">
        <w:rPr>
          <w:rFonts w:eastAsia="DFKai-SB"/>
        </w:rPr>
        <w:fldChar w:fldCharType="separate"/>
      </w:r>
      <w:r w:rsidRPr="00323979">
        <w:rPr>
          <w:rFonts w:eastAsia="DFKai-SB"/>
          <w:u w:val="single"/>
        </w:rPr>
        <w:t>setProperty("anchor", "y", getProperty("anchor", "y") + 1);</w:t>
      </w:r>
    </w:p>
    <w:p w14:paraId="62AA3218" w14:textId="77777777" w:rsidR="003166B8" w:rsidRPr="00323979" w:rsidRDefault="003166B8" w:rsidP="003166B8">
      <w:pPr>
        <w:rPr>
          <w:rFonts w:eastAsia="DFKai-SB"/>
        </w:rPr>
      </w:pPr>
      <w:r w:rsidRPr="00323979">
        <w:rPr>
          <w:rFonts w:eastAsia="DFKai-SB"/>
        </w:rPr>
        <w:fldChar w:fldCharType="end"/>
      </w:r>
      <w:r w:rsidRPr="00323979">
        <w:rPr>
          <w:rFonts w:eastAsia="DFKai-SB"/>
        </w:rPr>
        <w:t xml:space="preserve"> </w:t>
      </w:r>
    </w:p>
    <w:p w14:paraId="3650AE64" w14:textId="77777777" w:rsidR="003166B8" w:rsidRPr="00323979" w:rsidRDefault="003166B8" w:rsidP="003166B8">
      <w:pPr>
        <w:ind w:left="720" w:hanging="360"/>
        <w:rPr>
          <w:rFonts w:eastAsia="DFKai-SB"/>
          <w:b/>
        </w:rPr>
      </w:pPr>
      <w:r w:rsidRPr="00323979">
        <w:rPr>
          <w:rFonts w:eastAsia="DFKai-SB"/>
          <w:sz w:val="20"/>
          <w:szCs w:val="20"/>
        </w:rPr>
        <w:t xml:space="preserve">·       </w:t>
      </w:r>
      <w:r w:rsidRPr="00323979">
        <w:rPr>
          <w:rFonts w:eastAsia="DFKai-SB"/>
          <w:b/>
        </w:rPr>
        <w:t>Accelerometer Events</w:t>
      </w:r>
    </w:p>
    <w:p w14:paraId="503F0CD7" w14:textId="77777777" w:rsidR="003166B8" w:rsidRPr="00323979" w:rsidRDefault="003166B8" w:rsidP="003166B8">
      <w:pPr>
        <w:ind w:left="720" w:hanging="360"/>
        <w:rPr>
          <w:rFonts w:eastAsia="DFKai-SB"/>
          <w:u w:val="single"/>
        </w:rPr>
      </w:pPr>
      <w:r w:rsidRPr="00323979">
        <w:rPr>
          <w:rFonts w:eastAsia="DFKai-SB"/>
          <w:sz w:val="20"/>
          <w:szCs w:val="20"/>
        </w:rPr>
        <w:t xml:space="preserve">·   </w:t>
      </w:r>
      <w:r w:rsidRPr="00323979">
        <w:rPr>
          <w:rFonts w:eastAsia="DFKai-SB"/>
          <w:sz w:val="20"/>
          <w:szCs w:val="20"/>
        </w:rPr>
        <w:tab/>
      </w:r>
      <w:r w:rsidRPr="00323979">
        <w:rPr>
          <w:rFonts w:eastAsia="DFKai-SB"/>
        </w:rPr>
        <w:fldChar w:fldCharType="begin"/>
      </w:r>
      <w:r w:rsidRPr="00323979">
        <w:rPr>
          <w:rFonts w:eastAsia="DFKai-SB"/>
        </w:rPr>
        <w:instrText xml:space="preserve"> HYPERLINK "https://curriculum.code.org/csd-18/unit6/13/#level-expando-13-11" </w:instrText>
      </w:r>
      <w:r w:rsidRPr="00323979">
        <w:rPr>
          <w:rFonts w:eastAsia="DFKai-SB"/>
        </w:rPr>
        <w:fldChar w:fldCharType="separate"/>
      </w:r>
      <w:r w:rsidRPr="00323979">
        <w:rPr>
          <w:rFonts w:eastAsia="DFKai-SB"/>
          <w:u w:val="single"/>
        </w:rPr>
        <w:t xml:space="preserve"> 11</w:t>
      </w:r>
    </w:p>
    <w:p w14:paraId="1DDC7E22" w14:textId="77777777" w:rsidR="003166B8" w:rsidRPr="00323979" w:rsidRDefault="003166B8" w:rsidP="003166B8">
      <w:pPr>
        <w:ind w:left="720" w:hanging="360"/>
        <w:rPr>
          <w:rFonts w:eastAsia="DFKai-SB"/>
          <w:u w:val="single"/>
        </w:rPr>
      </w:pPr>
      <w:r w:rsidRPr="00323979">
        <w:rPr>
          <w:rFonts w:eastAsia="DFKai-SB"/>
        </w:rPr>
        <w:fldChar w:fldCharType="end"/>
      </w:r>
      <w:r w:rsidRPr="00323979">
        <w:rPr>
          <w:rFonts w:eastAsia="DFKai-SB"/>
          <w:sz w:val="20"/>
          <w:szCs w:val="20"/>
        </w:rPr>
        <w:t xml:space="preserve">·   </w:t>
      </w:r>
      <w:r w:rsidRPr="00323979">
        <w:rPr>
          <w:rFonts w:eastAsia="DFKai-SB"/>
          <w:sz w:val="20"/>
          <w:szCs w:val="20"/>
        </w:rPr>
        <w:tab/>
      </w:r>
      <w:r w:rsidRPr="00323979">
        <w:rPr>
          <w:rFonts w:eastAsia="DFKai-SB"/>
        </w:rPr>
        <w:fldChar w:fldCharType="begin"/>
      </w:r>
      <w:r w:rsidRPr="00323979">
        <w:rPr>
          <w:rFonts w:eastAsia="DFKai-SB"/>
        </w:rPr>
        <w:instrText xml:space="preserve"> HYPERLINK "https://curriculum.code.org/csd-18/unit6/13/#level-expando-13-12" </w:instrText>
      </w:r>
      <w:r w:rsidRPr="00323979">
        <w:rPr>
          <w:rFonts w:eastAsia="DFKai-SB"/>
        </w:rPr>
        <w:fldChar w:fldCharType="separate"/>
      </w:r>
      <w:r w:rsidRPr="00323979">
        <w:rPr>
          <w:rFonts w:eastAsia="DFKai-SB"/>
          <w:u w:val="single"/>
        </w:rPr>
        <w:t xml:space="preserve"> 12</w:t>
      </w:r>
    </w:p>
    <w:p w14:paraId="2EDF92A7" w14:textId="77777777" w:rsidR="003166B8" w:rsidRPr="00323979" w:rsidRDefault="003166B8" w:rsidP="003166B8">
      <w:pPr>
        <w:ind w:left="720" w:hanging="360"/>
        <w:rPr>
          <w:rFonts w:eastAsia="DFKai-SB"/>
          <w:u w:val="single"/>
        </w:rPr>
      </w:pPr>
      <w:r w:rsidRPr="00323979">
        <w:rPr>
          <w:rFonts w:eastAsia="DFKai-SB"/>
        </w:rPr>
        <w:fldChar w:fldCharType="end"/>
      </w:r>
      <w:r w:rsidRPr="00323979">
        <w:rPr>
          <w:rFonts w:eastAsia="DFKai-SB"/>
          <w:sz w:val="20"/>
          <w:szCs w:val="20"/>
        </w:rPr>
        <w:t xml:space="preserve">·   </w:t>
      </w:r>
      <w:r w:rsidRPr="00323979">
        <w:rPr>
          <w:rFonts w:eastAsia="DFKai-SB"/>
          <w:sz w:val="20"/>
          <w:szCs w:val="20"/>
        </w:rPr>
        <w:tab/>
      </w:r>
      <w:r w:rsidRPr="00323979">
        <w:rPr>
          <w:rFonts w:eastAsia="DFKai-SB"/>
        </w:rPr>
        <w:fldChar w:fldCharType="begin"/>
      </w:r>
      <w:r w:rsidRPr="00323979">
        <w:rPr>
          <w:rFonts w:eastAsia="DFKai-SB"/>
        </w:rPr>
        <w:instrText xml:space="preserve"> HYPERLINK "https://curriculum.code.org/csd-18/unit6/13/#level-expando-13-13" </w:instrText>
      </w:r>
      <w:r w:rsidRPr="00323979">
        <w:rPr>
          <w:rFonts w:eastAsia="DFKai-SB"/>
        </w:rPr>
        <w:fldChar w:fldCharType="separate"/>
      </w:r>
      <w:r w:rsidRPr="00323979">
        <w:rPr>
          <w:rFonts w:eastAsia="DFKai-SB"/>
          <w:u w:val="single"/>
        </w:rPr>
        <w:t xml:space="preserve"> 13</w:t>
      </w:r>
    </w:p>
    <w:p w14:paraId="5209E244" w14:textId="77777777" w:rsidR="003166B8" w:rsidRPr="00323979" w:rsidRDefault="003166B8" w:rsidP="003166B8">
      <w:pPr>
        <w:ind w:left="720" w:hanging="360"/>
        <w:rPr>
          <w:rFonts w:eastAsia="DFKai-SB"/>
          <w:b/>
          <w:i/>
        </w:rPr>
      </w:pPr>
      <w:r w:rsidRPr="00323979">
        <w:rPr>
          <w:rFonts w:eastAsia="DFKai-SB"/>
        </w:rPr>
        <w:fldChar w:fldCharType="end"/>
      </w:r>
      <w:r w:rsidRPr="00323979">
        <w:rPr>
          <w:rFonts w:eastAsia="DFKai-SB"/>
          <w:sz w:val="20"/>
          <w:szCs w:val="20"/>
        </w:rPr>
        <w:t xml:space="preserve">·       </w:t>
      </w:r>
      <w:r w:rsidRPr="00323979">
        <w:rPr>
          <w:rFonts w:eastAsia="DFKai-SB"/>
          <w:b/>
          <w:i/>
        </w:rPr>
        <w:t>(click tabs to see student view)</w:t>
      </w:r>
    </w:p>
    <w:p w14:paraId="603A1D1F"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"https://studio.code.org/s/csd6-2018/stage/13/puzzle/11" </w:instrText>
      </w:r>
      <w:r w:rsidRPr="00323979">
        <w:rPr>
          <w:rFonts w:eastAsia="DFKai-SB"/>
        </w:rPr>
        <w:fldChar w:fldCharType="separate"/>
      </w:r>
      <w:r w:rsidRPr="00323979">
        <w:rPr>
          <w:rFonts w:eastAsia="DFKai-SB"/>
          <w:u w:val="single"/>
        </w:rPr>
        <w:t xml:space="preserve">View on Code Studio </w:t>
      </w:r>
    </w:p>
    <w:p w14:paraId="307C26F9" w14:textId="77777777" w:rsidR="003166B8" w:rsidRPr="00323979" w:rsidRDefault="003166B8" w:rsidP="003166B8">
      <w:pPr>
        <w:rPr>
          <w:rFonts w:eastAsia="DFKai-SB"/>
          <w:sz w:val="20"/>
          <w:szCs w:val="20"/>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p>
    <w:p w14:paraId="25EFE9D6" w14:textId="77777777" w:rsidR="003166B8" w:rsidRPr="00323979" w:rsidRDefault="003166B8" w:rsidP="003166B8">
      <w:pPr>
        <w:ind w:left="720" w:hanging="360"/>
        <w:rPr>
          <w:rFonts w:eastAsia="DFKai-SB"/>
          <w:u w:val="single"/>
        </w:rPr>
      </w:pPr>
      <w:r w:rsidRPr="00323979">
        <w:rPr>
          <w:rFonts w:eastAsia="DFKai-SB"/>
          <w:sz w:val="20"/>
          <w:szCs w:val="20"/>
        </w:rPr>
        <w:t xml:space="preserve">   </w:t>
      </w:r>
      <w:r w:rsidRPr="00323979">
        <w:rPr>
          <w:rFonts w:eastAsia="DFKai-SB"/>
          <w:sz w:val="20"/>
          <w:szCs w:val="20"/>
        </w:rPr>
        <w:tab/>
      </w:r>
      <w:r w:rsidRPr="00323979">
        <w:rPr>
          <w:rFonts w:eastAsia="DFKai-SB"/>
        </w:rPr>
        <w:fldChar w:fldCharType="begin"/>
      </w:r>
      <w:r w:rsidRPr="00323979">
        <w:rPr>
          <w:rFonts w:eastAsia="DFKai-SB"/>
        </w:rPr>
        <w:instrText xml:space="preserve"> HYPERLINK "https://curriculum.code.org/csd-18/unit6/13/#level-expando-13-11" </w:instrText>
      </w:r>
      <w:r w:rsidRPr="00323979">
        <w:rPr>
          <w:rFonts w:eastAsia="DFKai-SB"/>
        </w:rPr>
        <w:fldChar w:fldCharType="separate"/>
      </w:r>
      <w:r w:rsidRPr="00323979">
        <w:rPr>
          <w:rFonts w:eastAsia="DFKai-SB"/>
          <w:u w:val="single"/>
        </w:rPr>
        <w:t xml:space="preserve"> 11</w:t>
      </w:r>
    </w:p>
    <w:p w14:paraId="7FEA863D"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632CC7A5" w14:textId="77777777" w:rsidR="003166B8" w:rsidRPr="00323979" w:rsidRDefault="003166B8" w:rsidP="003166B8">
      <w:pPr>
        <w:rPr>
          <w:rFonts w:eastAsia="DFKai-SB"/>
        </w:rPr>
      </w:pPr>
      <w:r w:rsidRPr="00323979">
        <w:rPr>
          <w:rFonts w:eastAsia="DFKai-SB"/>
        </w:rPr>
        <w:t>學生操作指示</w:t>
      </w:r>
    </w:p>
    <w:p w14:paraId="47F3FDF3" w14:textId="77777777" w:rsidR="003166B8" w:rsidRPr="00323979" w:rsidRDefault="003166B8" w:rsidP="003166B8">
      <w:pPr>
        <w:rPr>
          <w:rFonts w:eastAsia="DFKai-SB"/>
        </w:rPr>
      </w:pPr>
    </w:p>
    <w:p w14:paraId="76623A87" w14:textId="77777777" w:rsidR="003166B8" w:rsidRPr="00323979" w:rsidRDefault="003166B8" w:rsidP="003166B8">
      <w:pPr>
        <w:rPr>
          <w:rFonts w:eastAsia="DFKai-SB"/>
          <w:b/>
        </w:rPr>
      </w:pPr>
      <w:r w:rsidRPr="00323979">
        <w:rPr>
          <w:rFonts w:eastAsia="DFKai-SB"/>
          <w:b/>
        </w:rPr>
        <w:lastRenderedPageBreak/>
        <w:t>Updating Values with Data</w:t>
      </w:r>
    </w:p>
    <w:p w14:paraId="316C326C" w14:textId="77777777" w:rsidR="003166B8" w:rsidRPr="00323979" w:rsidRDefault="003166B8" w:rsidP="003166B8">
      <w:pPr>
        <w:rPr>
          <w:rFonts w:eastAsia="DFKai-SB"/>
        </w:rPr>
      </w:pPr>
      <w:r w:rsidRPr="00323979">
        <w:rPr>
          <w:rFonts w:eastAsia="DFKai-SB"/>
        </w:rPr>
        <w:t>In this program the goalie is trying to block the soccer ball, but right now the ball isn't moving.</w:t>
      </w:r>
    </w:p>
    <w:p w14:paraId="1ED729EF" w14:textId="77777777" w:rsidR="003166B8" w:rsidRPr="00323979" w:rsidRDefault="003166B8" w:rsidP="003166B8">
      <w:pPr>
        <w:rPr>
          <w:rFonts w:eastAsia="DFKai-SB"/>
          <w:b/>
        </w:rPr>
      </w:pPr>
      <w:r w:rsidRPr="00323979">
        <w:rPr>
          <w:rFonts w:eastAsia="DFKai-SB"/>
          <w:b/>
        </w:rPr>
        <w:t>Do This</w:t>
      </w:r>
    </w:p>
    <w:p w14:paraId="3F70815A" w14:textId="77777777" w:rsidR="003166B8" w:rsidRPr="00323979" w:rsidRDefault="003166B8" w:rsidP="003166B8">
      <w:pPr>
        <w:rPr>
          <w:rFonts w:eastAsia="DFKai-SB"/>
          <w:b/>
        </w:rPr>
      </w:pPr>
      <w:r w:rsidRPr="00323979">
        <w:rPr>
          <w:rFonts w:eastAsia="DFKai-SB"/>
          <w:b/>
        </w:rPr>
        <w:t>動手做</w:t>
      </w:r>
    </w:p>
    <w:p w14:paraId="5A1F3721" w14:textId="77777777" w:rsidR="003166B8" w:rsidRPr="00323979" w:rsidRDefault="003166B8" w:rsidP="003166B8">
      <w:pPr>
        <w:numPr>
          <w:ilvl w:val="0"/>
          <w:numId w:val="256"/>
        </w:numPr>
        <w:spacing w:line="259" w:lineRule="auto"/>
        <w:rPr>
          <w:rFonts w:eastAsia="DFKai-SB"/>
        </w:rPr>
      </w:pPr>
      <w:r w:rsidRPr="00323979">
        <w:rPr>
          <w:rFonts w:eastAsia="DFKai-SB"/>
        </w:rPr>
        <w:t xml:space="preserve">Use the counter pattern to update the ball's </w:t>
      </w:r>
      <w:hyperlink r:id="rId415">
        <w:r w:rsidRPr="00323979">
          <w:rPr>
            <w:rFonts w:eastAsia="DFKai-SB"/>
            <w:u w:val="single"/>
          </w:rPr>
          <w:t>x</w:t>
        </w:r>
      </w:hyperlink>
      <w:r w:rsidRPr="00323979">
        <w:rPr>
          <w:rFonts w:eastAsia="DFKai-SB"/>
        </w:rPr>
        <w:t xml:space="preserve"> value so that it moves across the screen.</w:t>
      </w:r>
    </w:p>
    <w:p w14:paraId="7A92DA3B" w14:textId="77777777" w:rsidR="003166B8" w:rsidRPr="00323979" w:rsidRDefault="003166B8" w:rsidP="003166B8">
      <w:pPr>
        <w:numPr>
          <w:ilvl w:val="0"/>
          <w:numId w:val="256"/>
        </w:numPr>
        <w:spacing w:after="240" w:line="259" w:lineRule="auto"/>
        <w:rPr>
          <w:rFonts w:eastAsia="DFKai-SB"/>
        </w:rPr>
      </w:pPr>
      <w:r w:rsidRPr="00323979">
        <w:rPr>
          <w:rFonts w:eastAsia="DFKai-SB"/>
        </w:rPr>
        <w:t>操作計數器來將球的</w:t>
      </w:r>
      <w:r w:rsidRPr="00323979">
        <w:rPr>
          <w:rFonts w:eastAsia="DFKai-SB"/>
        </w:rPr>
        <w:t>x</w:t>
      </w:r>
      <w:r w:rsidRPr="00323979">
        <w:rPr>
          <w:rFonts w:eastAsia="DFKai-SB"/>
        </w:rPr>
        <w:t>值更新，進而將球在螢幕上移動。</w:t>
      </w:r>
    </w:p>
    <w:p w14:paraId="6ECB0331" w14:textId="77777777" w:rsidR="003166B8" w:rsidRPr="00323979" w:rsidRDefault="003166B8" w:rsidP="003166B8">
      <w:pPr>
        <w:ind w:left="720" w:hanging="360"/>
        <w:rPr>
          <w:rFonts w:eastAsia="DFKai-SB"/>
          <w:u w:val="single"/>
        </w:rPr>
      </w:pPr>
      <w:r w:rsidRPr="00323979">
        <w:rPr>
          <w:rFonts w:eastAsia="DFKai-SB"/>
          <w:sz w:val="20"/>
          <w:szCs w:val="20"/>
        </w:rPr>
        <w:t xml:space="preserve">·   </w:t>
      </w:r>
      <w:r w:rsidRPr="00323979">
        <w:rPr>
          <w:rFonts w:eastAsia="DFKai-SB"/>
          <w:sz w:val="20"/>
          <w:szCs w:val="20"/>
        </w:rPr>
        <w:tab/>
      </w:r>
      <w:r w:rsidRPr="00323979">
        <w:rPr>
          <w:rFonts w:eastAsia="DFKai-SB"/>
        </w:rPr>
        <w:fldChar w:fldCharType="begin"/>
      </w:r>
      <w:r w:rsidRPr="00323979">
        <w:rPr>
          <w:rFonts w:eastAsia="DFKai-SB"/>
        </w:rPr>
        <w:instrText xml:space="preserve"> HYPERLINK "https://curriculum.code.org/csd-18/unit6/13/#level-expando-13-12" </w:instrText>
      </w:r>
      <w:r w:rsidRPr="00323979">
        <w:rPr>
          <w:rFonts w:eastAsia="DFKai-SB"/>
        </w:rPr>
        <w:fldChar w:fldCharType="separate"/>
      </w:r>
      <w:r w:rsidRPr="00323979">
        <w:rPr>
          <w:rFonts w:eastAsia="DFKai-SB"/>
          <w:u w:val="single"/>
        </w:rPr>
        <w:t xml:space="preserve"> 12</w:t>
      </w:r>
    </w:p>
    <w:p w14:paraId="7D464F15"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0D54C235" w14:textId="77777777" w:rsidR="003166B8" w:rsidRPr="00323979" w:rsidRDefault="003166B8" w:rsidP="003166B8">
      <w:pPr>
        <w:rPr>
          <w:rFonts w:eastAsia="DFKai-SB"/>
        </w:rPr>
      </w:pPr>
      <w:r w:rsidRPr="00323979">
        <w:rPr>
          <w:rFonts w:eastAsia="DFKai-SB"/>
        </w:rPr>
        <w:t>學生操作指示</w:t>
      </w:r>
    </w:p>
    <w:p w14:paraId="07AB1C30" w14:textId="77777777" w:rsidR="003166B8" w:rsidRPr="00323979" w:rsidRDefault="003166B8" w:rsidP="003166B8">
      <w:pPr>
        <w:rPr>
          <w:rFonts w:eastAsia="DFKai-SB"/>
        </w:rPr>
      </w:pPr>
    </w:p>
    <w:p w14:paraId="4A650201" w14:textId="77777777" w:rsidR="003166B8" w:rsidRPr="00323979" w:rsidRDefault="003166B8" w:rsidP="003166B8">
      <w:pPr>
        <w:rPr>
          <w:rFonts w:eastAsia="DFKai-SB"/>
          <w:b/>
        </w:rPr>
      </w:pPr>
      <w:r w:rsidRPr="00323979">
        <w:rPr>
          <w:rFonts w:eastAsia="DFKai-SB"/>
          <w:b/>
        </w:rPr>
        <w:t>Steering Wheel</w:t>
      </w:r>
    </w:p>
    <w:p w14:paraId="200AAC6B" w14:textId="77777777" w:rsidR="003166B8" w:rsidRPr="00323979" w:rsidRDefault="003166B8" w:rsidP="003166B8">
      <w:pPr>
        <w:rPr>
          <w:rFonts w:eastAsia="DFKai-SB"/>
          <w:b/>
        </w:rPr>
      </w:pPr>
      <w:r w:rsidRPr="00323979">
        <w:rPr>
          <w:rFonts w:eastAsia="DFKai-SB"/>
          <w:b/>
        </w:rPr>
        <w:t>方向盤</w:t>
      </w:r>
    </w:p>
    <w:p w14:paraId="5485465C" w14:textId="77777777" w:rsidR="003166B8" w:rsidRPr="00323979" w:rsidRDefault="003166B8" w:rsidP="003166B8">
      <w:pPr>
        <w:rPr>
          <w:rFonts w:eastAsia="DFKai-SB"/>
        </w:rPr>
      </w:pPr>
      <w:r w:rsidRPr="00323979">
        <w:rPr>
          <w:rFonts w:eastAsia="DFKai-SB"/>
        </w:rPr>
        <w:t>This game is similar to the goalie game that you just played, except a little different. Use your board as a steering wheel for the car (moving side to side). You have to get to the checkered flag at while avoiding the red flags along the way!</w:t>
      </w:r>
    </w:p>
    <w:p w14:paraId="17E907D3" w14:textId="77777777" w:rsidR="003166B8" w:rsidRPr="00323979" w:rsidRDefault="003166B8" w:rsidP="003166B8">
      <w:pPr>
        <w:rPr>
          <w:rFonts w:eastAsia="DFKai-SB"/>
        </w:rPr>
      </w:pPr>
      <w:r w:rsidRPr="00323979">
        <w:rPr>
          <w:rFonts w:eastAsia="DFKai-SB"/>
        </w:rPr>
        <w:t>這遊戲與你剛玩的守門員遊戲只有一點點的不同。請把電路板視為車子的方向盤（可以移來移去）。你必須到達格子旗但避開紅旗。</w:t>
      </w:r>
    </w:p>
    <w:p w14:paraId="61DDD94E" w14:textId="77777777" w:rsidR="003166B8" w:rsidRPr="00323979" w:rsidRDefault="003166B8" w:rsidP="003166B8">
      <w:pPr>
        <w:rPr>
          <w:rFonts w:eastAsia="DFKai-SB"/>
          <w:b/>
        </w:rPr>
      </w:pPr>
      <w:r w:rsidRPr="00323979">
        <w:rPr>
          <w:rFonts w:eastAsia="DFKai-SB"/>
          <w:b/>
        </w:rPr>
        <w:t>Do This</w:t>
      </w:r>
    </w:p>
    <w:p w14:paraId="16E67342" w14:textId="77777777" w:rsidR="003166B8" w:rsidRPr="00323979" w:rsidRDefault="003166B8" w:rsidP="003166B8">
      <w:pPr>
        <w:rPr>
          <w:rFonts w:eastAsia="DFKai-SB"/>
          <w:b/>
        </w:rPr>
      </w:pPr>
      <w:r w:rsidRPr="00323979">
        <w:rPr>
          <w:rFonts w:eastAsia="DFKai-SB"/>
          <w:b/>
        </w:rPr>
        <w:t>動手做</w:t>
      </w:r>
    </w:p>
    <w:p w14:paraId="21E0705D" w14:textId="77777777" w:rsidR="003166B8" w:rsidRPr="00323979" w:rsidRDefault="003166B8" w:rsidP="003166B8">
      <w:pPr>
        <w:numPr>
          <w:ilvl w:val="0"/>
          <w:numId w:val="274"/>
        </w:numPr>
        <w:spacing w:line="259" w:lineRule="auto"/>
        <w:rPr>
          <w:rFonts w:eastAsia="DFKai-SB"/>
        </w:rPr>
      </w:pPr>
      <w:r w:rsidRPr="00323979">
        <w:rPr>
          <w:rFonts w:eastAsia="DFKai-SB"/>
        </w:rPr>
        <w:t>Make the car move down the screen while the program runs.</w:t>
      </w:r>
    </w:p>
    <w:p w14:paraId="3A435AE7" w14:textId="77777777" w:rsidR="003166B8" w:rsidRPr="00323979" w:rsidRDefault="003166B8" w:rsidP="003166B8">
      <w:pPr>
        <w:numPr>
          <w:ilvl w:val="0"/>
          <w:numId w:val="274"/>
        </w:numPr>
        <w:spacing w:line="259" w:lineRule="auto"/>
        <w:rPr>
          <w:rFonts w:eastAsia="DFKai-SB"/>
        </w:rPr>
      </w:pPr>
      <w:r w:rsidRPr="00323979">
        <w:rPr>
          <w:rFonts w:eastAsia="DFKai-SB"/>
        </w:rPr>
        <w:t>程式要讓車子在螢幕上往下移動。</w:t>
      </w:r>
    </w:p>
    <w:p w14:paraId="450335D2" w14:textId="77777777" w:rsidR="003166B8" w:rsidRPr="00323979" w:rsidRDefault="003166B8" w:rsidP="003166B8">
      <w:pPr>
        <w:numPr>
          <w:ilvl w:val="0"/>
          <w:numId w:val="274"/>
        </w:numPr>
        <w:spacing w:line="259" w:lineRule="auto"/>
        <w:rPr>
          <w:rFonts w:eastAsia="DFKai-SB"/>
        </w:rPr>
      </w:pPr>
      <w:r w:rsidRPr="00323979">
        <w:rPr>
          <w:rFonts w:eastAsia="DFKai-SB"/>
        </w:rPr>
        <w:t>Give the car the ability to steer side to side.</w:t>
      </w:r>
    </w:p>
    <w:p w14:paraId="27349454" w14:textId="77777777" w:rsidR="003166B8" w:rsidRPr="00323979" w:rsidRDefault="003166B8" w:rsidP="003166B8">
      <w:pPr>
        <w:numPr>
          <w:ilvl w:val="0"/>
          <w:numId w:val="274"/>
        </w:numPr>
        <w:spacing w:after="240" w:line="259" w:lineRule="auto"/>
        <w:rPr>
          <w:rFonts w:eastAsia="DFKai-SB"/>
        </w:rPr>
      </w:pPr>
      <w:r w:rsidRPr="00323979">
        <w:rPr>
          <w:rFonts w:eastAsia="DFKai-SB"/>
        </w:rPr>
        <w:t>車子要可以移來移去。</w:t>
      </w:r>
    </w:p>
    <w:p w14:paraId="272B2898" w14:textId="77777777" w:rsidR="003166B8" w:rsidRPr="00323979" w:rsidRDefault="003166B8" w:rsidP="003166B8">
      <w:pPr>
        <w:rPr>
          <w:rFonts w:eastAsia="DFKai-SB"/>
        </w:rPr>
      </w:pPr>
      <w:r w:rsidRPr="00323979">
        <w:rPr>
          <w:rFonts w:eastAsia="DFKai-SB"/>
        </w:rPr>
        <w:t>Think back to the programs you've made up until this point, how can you update these values?</w:t>
      </w:r>
    </w:p>
    <w:p w14:paraId="3DC10D09" w14:textId="77777777" w:rsidR="003166B8" w:rsidRPr="00323979" w:rsidRDefault="003166B8" w:rsidP="003166B8">
      <w:pPr>
        <w:rPr>
          <w:rFonts w:eastAsia="DFKai-SB"/>
        </w:rPr>
      </w:pPr>
      <w:r w:rsidRPr="00323979">
        <w:rPr>
          <w:rFonts w:eastAsia="DFKai-SB"/>
        </w:rPr>
        <w:t>參考你目前為止所寫的程式，有沒有什麼方法可以更新這些數值呢？</w:t>
      </w:r>
    </w:p>
    <w:p w14:paraId="321DE67D" w14:textId="77777777" w:rsidR="003166B8" w:rsidRPr="00323979" w:rsidRDefault="003166B8" w:rsidP="003166B8">
      <w:pPr>
        <w:rPr>
          <w:rFonts w:eastAsia="DFKai-SB"/>
          <w:b/>
        </w:rPr>
      </w:pPr>
    </w:p>
    <w:p w14:paraId="4020298B" w14:textId="77777777" w:rsidR="003166B8" w:rsidRPr="00323979" w:rsidRDefault="003166B8" w:rsidP="003166B8">
      <w:pPr>
        <w:rPr>
          <w:rFonts w:eastAsia="DFKai-SB"/>
          <w:b/>
        </w:rPr>
      </w:pPr>
    </w:p>
    <w:p w14:paraId="2CE6950F" w14:textId="77777777" w:rsidR="003166B8" w:rsidRPr="00323979" w:rsidRDefault="003166B8" w:rsidP="003166B8">
      <w:pPr>
        <w:rPr>
          <w:rFonts w:eastAsia="DFKai-SB"/>
          <w:b/>
        </w:rPr>
      </w:pPr>
    </w:p>
    <w:p w14:paraId="24F138F1" w14:textId="77777777" w:rsidR="003166B8" w:rsidRPr="00323979" w:rsidRDefault="003166B8" w:rsidP="003166B8">
      <w:pPr>
        <w:ind w:left="720" w:hanging="360"/>
        <w:rPr>
          <w:rFonts w:eastAsia="DFKai-SB"/>
          <w:u w:val="single"/>
        </w:rPr>
      </w:pPr>
      <w:r w:rsidRPr="00323979">
        <w:rPr>
          <w:rFonts w:eastAsia="DFKai-SB"/>
          <w:sz w:val="20"/>
          <w:szCs w:val="20"/>
        </w:rPr>
        <w:t xml:space="preserve">·   </w:t>
      </w:r>
      <w:r w:rsidRPr="00323979">
        <w:rPr>
          <w:rFonts w:eastAsia="DFKai-SB"/>
          <w:sz w:val="20"/>
          <w:szCs w:val="20"/>
        </w:rPr>
        <w:tab/>
      </w:r>
      <w:r w:rsidRPr="00323979">
        <w:rPr>
          <w:rFonts w:eastAsia="DFKai-SB"/>
        </w:rPr>
        <w:fldChar w:fldCharType="begin"/>
      </w:r>
      <w:r w:rsidRPr="00323979">
        <w:rPr>
          <w:rFonts w:eastAsia="DFKai-SB"/>
        </w:rPr>
        <w:instrText xml:space="preserve"> HYPERLINK "https://curriculum.code.org/csd-18/unit6/13/#level-expando-13-13" </w:instrText>
      </w:r>
      <w:r w:rsidRPr="00323979">
        <w:rPr>
          <w:rFonts w:eastAsia="DFKai-SB"/>
        </w:rPr>
        <w:fldChar w:fldCharType="separate"/>
      </w:r>
      <w:r w:rsidRPr="00323979">
        <w:rPr>
          <w:rFonts w:eastAsia="DFKai-SB"/>
          <w:u w:val="single"/>
        </w:rPr>
        <w:t xml:space="preserve"> 13</w:t>
      </w:r>
    </w:p>
    <w:p w14:paraId="55223CE2" w14:textId="77777777" w:rsidR="003166B8" w:rsidRPr="00323979" w:rsidRDefault="003166B8" w:rsidP="003166B8">
      <w:pPr>
        <w:rPr>
          <w:rFonts w:eastAsia="DFKai-SB"/>
        </w:rPr>
      </w:pPr>
      <w:r w:rsidRPr="00323979">
        <w:rPr>
          <w:rFonts w:eastAsia="DFKai-SB"/>
        </w:rPr>
        <w:fldChar w:fldCharType="end"/>
      </w:r>
      <w:r w:rsidRPr="00323979">
        <w:rPr>
          <w:rFonts w:eastAsia="DFKai-SB"/>
        </w:rPr>
        <w:t>Student Instructions</w:t>
      </w:r>
    </w:p>
    <w:p w14:paraId="1D8680F2" w14:textId="77777777" w:rsidR="003166B8" w:rsidRPr="00323979" w:rsidRDefault="003166B8" w:rsidP="003166B8">
      <w:pPr>
        <w:rPr>
          <w:rFonts w:eastAsia="DFKai-SB"/>
        </w:rPr>
      </w:pPr>
      <w:r w:rsidRPr="00323979">
        <w:rPr>
          <w:rFonts w:eastAsia="DFKai-SB"/>
        </w:rPr>
        <w:t>學生操作指示</w:t>
      </w:r>
    </w:p>
    <w:p w14:paraId="4C0D8B65" w14:textId="77777777" w:rsidR="003166B8" w:rsidRPr="00323979" w:rsidRDefault="003166B8" w:rsidP="003166B8">
      <w:pPr>
        <w:rPr>
          <w:rFonts w:eastAsia="DFKai-SB"/>
        </w:rPr>
      </w:pPr>
    </w:p>
    <w:p w14:paraId="3EA98678" w14:textId="77777777" w:rsidR="003166B8" w:rsidRPr="00323979" w:rsidRDefault="003166B8" w:rsidP="003166B8">
      <w:pPr>
        <w:rPr>
          <w:rFonts w:eastAsia="DFKai-SB"/>
          <w:b/>
        </w:rPr>
      </w:pPr>
      <w:r w:rsidRPr="00323979">
        <w:rPr>
          <w:rFonts w:eastAsia="DFKai-SB"/>
          <w:b/>
        </w:rPr>
        <w:t>Limiting Turn</w:t>
      </w:r>
    </w:p>
    <w:p w14:paraId="08988F33" w14:textId="77777777" w:rsidR="003166B8" w:rsidRPr="00323979" w:rsidRDefault="003166B8" w:rsidP="003166B8">
      <w:pPr>
        <w:rPr>
          <w:rFonts w:eastAsia="DFKai-SB"/>
          <w:b/>
        </w:rPr>
      </w:pPr>
      <w:r w:rsidRPr="00323979">
        <w:rPr>
          <w:rFonts w:eastAsia="DFKai-SB"/>
          <w:b/>
        </w:rPr>
        <w:t>限制轉動的程度</w:t>
      </w:r>
    </w:p>
    <w:p w14:paraId="5FBA56B1" w14:textId="77777777" w:rsidR="003166B8" w:rsidRPr="00323979" w:rsidRDefault="003166B8" w:rsidP="003166B8">
      <w:pPr>
        <w:rPr>
          <w:rFonts w:eastAsia="DFKai-SB"/>
        </w:rPr>
      </w:pPr>
      <w:r w:rsidRPr="00323979">
        <w:rPr>
          <w:rFonts w:eastAsia="DFKai-SB"/>
        </w:rPr>
        <w:t>You might have noticed that it was really hard to steer the car unless your hands were moving slowly and carefully. This is because the number that roll returns can be a really big number depending on how much the accelerometer is being turned. Remember, roll has a range from -90 to 90.</w:t>
      </w:r>
    </w:p>
    <w:p w14:paraId="0A9CA2DD" w14:textId="77777777" w:rsidR="003166B8" w:rsidRPr="00323979" w:rsidRDefault="003166B8" w:rsidP="003166B8">
      <w:pPr>
        <w:rPr>
          <w:rFonts w:eastAsia="DFKai-SB"/>
        </w:rPr>
      </w:pPr>
      <w:r w:rsidRPr="00323979">
        <w:rPr>
          <w:rFonts w:eastAsia="DFKai-SB"/>
        </w:rPr>
        <w:lastRenderedPageBreak/>
        <w:t>你可能已經注意到車子很難控制，除非你的手穩穩的慢速移動。這是因為卷的數值可能會因為加速計被轉很多而變很大。請記得卷的數值是</w:t>
      </w:r>
      <w:r w:rsidRPr="00323979">
        <w:rPr>
          <w:rFonts w:eastAsia="DFKai-SB"/>
        </w:rPr>
        <w:t>-90</w:t>
      </w:r>
      <w:r w:rsidRPr="00323979">
        <w:rPr>
          <w:rFonts w:eastAsia="DFKai-SB"/>
        </w:rPr>
        <w:t>到</w:t>
      </w:r>
      <w:r w:rsidRPr="00323979">
        <w:rPr>
          <w:rFonts w:eastAsia="DFKai-SB"/>
        </w:rPr>
        <w:t>90</w:t>
      </w:r>
      <w:r w:rsidRPr="00323979">
        <w:rPr>
          <w:rFonts w:eastAsia="DFKai-SB"/>
        </w:rPr>
        <w:t>。</w:t>
      </w:r>
    </w:p>
    <w:p w14:paraId="3620B49A" w14:textId="77777777" w:rsidR="003166B8" w:rsidRPr="00323979" w:rsidRDefault="003166B8" w:rsidP="003166B8">
      <w:pPr>
        <w:rPr>
          <w:rFonts w:eastAsia="DFKai-SB"/>
          <w:b/>
        </w:rPr>
      </w:pPr>
      <w:r w:rsidRPr="00323979">
        <w:rPr>
          <w:rFonts w:eastAsia="DFKai-SB"/>
          <w:b/>
        </w:rPr>
        <w:t>Do This</w:t>
      </w:r>
    </w:p>
    <w:p w14:paraId="1FBD5A41" w14:textId="77777777" w:rsidR="003166B8" w:rsidRPr="00323979" w:rsidRDefault="003166B8" w:rsidP="003166B8">
      <w:pPr>
        <w:rPr>
          <w:rFonts w:eastAsia="DFKai-SB"/>
          <w:b/>
        </w:rPr>
      </w:pPr>
      <w:r w:rsidRPr="00323979">
        <w:rPr>
          <w:rFonts w:eastAsia="DFKai-SB"/>
          <w:b/>
        </w:rPr>
        <w:t>動手做</w:t>
      </w:r>
    </w:p>
    <w:p w14:paraId="3E3C2F14" w14:textId="77777777" w:rsidR="003166B8" w:rsidRPr="00323979" w:rsidRDefault="003166B8" w:rsidP="003166B8">
      <w:pPr>
        <w:rPr>
          <w:rFonts w:eastAsia="DFKai-SB"/>
        </w:rPr>
      </w:pPr>
      <w:r w:rsidRPr="00323979">
        <w:rPr>
          <w:rFonts w:eastAsia="DFKai-SB"/>
        </w:rPr>
        <w:t>Find a way to make roll a smaller number while still using it to steer the car. You have all of the math operators available to you for this.</w:t>
      </w:r>
    </w:p>
    <w:p w14:paraId="25E6E656" w14:textId="77777777" w:rsidR="003166B8" w:rsidRPr="00323979" w:rsidRDefault="003166B8" w:rsidP="003166B8">
      <w:pPr>
        <w:rPr>
          <w:rFonts w:eastAsia="DFKai-SB"/>
        </w:rPr>
      </w:pPr>
      <w:r w:rsidRPr="00323979">
        <w:rPr>
          <w:rFonts w:eastAsia="DFKai-SB"/>
        </w:rPr>
        <w:t>找個方法讓卷的數值變小的同時還是可以控制車子。你現在已經學會所有你需要的數學運算子。</w:t>
      </w:r>
    </w:p>
    <w:p w14:paraId="261F4371" w14:textId="77777777" w:rsidR="003166B8" w:rsidRPr="00323979" w:rsidRDefault="003166B8" w:rsidP="003166B8">
      <w:pPr>
        <w:rPr>
          <w:rFonts w:eastAsia="DFKai-SB"/>
        </w:rPr>
      </w:pPr>
      <w:r w:rsidRPr="00323979">
        <w:rPr>
          <w:rFonts w:eastAsia="DFKai-SB"/>
        </w:rPr>
        <w:t>Challenge: Can you keep the car from going off the side of the screen?</w:t>
      </w:r>
    </w:p>
    <w:p w14:paraId="186B037F" w14:textId="77777777" w:rsidR="003166B8" w:rsidRPr="00323979" w:rsidRDefault="003166B8" w:rsidP="003166B8">
      <w:pPr>
        <w:rPr>
          <w:rFonts w:eastAsia="DFKai-SB"/>
        </w:rPr>
      </w:pPr>
      <w:r w:rsidRPr="00323979">
        <w:rPr>
          <w:rFonts w:eastAsia="DFKai-SB"/>
        </w:rPr>
        <w:t>挑戰看看：你可以讓車子不要衝出螢幕範圍嗎？</w:t>
      </w:r>
    </w:p>
    <w:p w14:paraId="5C71D083" w14:textId="77777777" w:rsidR="003166B8" w:rsidRPr="00323979" w:rsidRDefault="003166B8" w:rsidP="003166B8">
      <w:pPr>
        <w:rPr>
          <w:rFonts w:eastAsia="DFKai-SB"/>
        </w:rPr>
      </w:pPr>
      <w:r w:rsidRPr="00323979">
        <w:rPr>
          <w:rFonts w:eastAsia="DFKai-SB"/>
        </w:rPr>
        <w:t xml:space="preserve"> </w:t>
      </w:r>
    </w:p>
    <w:p w14:paraId="15592655" w14:textId="77777777" w:rsidR="003166B8" w:rsidRPr="00323979" w:rsidRDefault="003166B8" w:rsidP="003166B8">
      <w:pPr>
        <w:rPr>
          <w:rFonts w:eastAsia="DFKai-SB"/>
          <w:b/>
        </w:rPr>
      </w:pPr>
      <w:r w:rsidRPr="00323979">
        <w:rPr>
          <w:rFonts w:eastAsia="DFKai-SB"/>
          <w:b/>
        </w:rPr>
        <w:t>Wrap Up (5 Min)</w:t>
      </w:r>
    </w:p>
    <w:p w14:paraId="18203E35" w14:textId="77777777" w:rsidR="003166B8" w:rsidRPr="00323979" w:rsidRDefault="003166B8" w:rsidP="003166B8">
      <w:pPr>
        <w:rPr>
          <w:rFonts w:eastAsia="DFKai-SB"/>
          <w:b/>
        </w:rPr>
      </w:pPr>
      <w:r w:rsidRPr="00323979">
        <w:rPr>
          <w:rFonts w:eastAsia="DFKai-SB"/>
          <w:b/>
        </w:rPr>
        <w:t>總結</w:t>
      </w:r>
      <w:r w:rsidRPr="00323979">
        <w:rPr>
          <w:rFonts w:eastAsia="DFKai-SB"/>
          <w:b/>
        </w:rPr>
        <w:t xml:space="preserve"> (5</w:t>
      </w:r>
      <w:r w:rsidRPr="00323979">
        <w:rPr>
          <w:rFonts w:eastAsia="DFKai-SB"/>
          <w:b/>
        </w:rPr>
        <w:t>分鐘</w:t>
      </w:r>
      <w:r w:rsidRPr="00323979">
        <w:rPr>
          <w:rFonts w:eastAsia="DFKai-SB"/>
          <w:b/>
        </w:rPr>
        <w:t>)</w:t>
      </w:r>
    </w:p>
    <w:p w14:paraId="27FF3AFE" w14:textId="77777777" w:rsidR="003166B8" w:rsidRPr="00323979" w:rsidRDefault="003166B8" w:rsidP="003166B8">
      <w:pPr>
        <w:rPr>
          <w:rFonts w:eastAsia="DFKai-SB"/>
        </w:rPr>
      </w:pPr>
      <w:r w:rsidRPr="00323979">
        <w:rPr>
          <w:rFonts w:eastAsia="DFKai-SB"/>
        </w:rPr>
        <w:t>Journal</w:t>
      </w:r>
    </w:p>
    <w:p w14:paraId="0586DD8C" w14:textId="77777777" w:rsidR="003166B8" w:rsidRPr="00323979" w:rsidRDefault="003166B8" w:rsidP="003166B8">
      <w:pPr>
        <w:rPr>
          <w:rFonts w:eastAsia="DFKai-SB"/>
        </w:rPr>
      </w:pPr>
      <w:r w:rsidRPr="00323979">
        <w:rPr>
          <w:rFonts w:eastAsia="DFKai-SB"/>
        </w:rPr>
        <w:t>學習日誌</w:t>
      </w:r>
    </w:p>
    <w:p w14:paraId="21EDEAF9" w14:textId="77777777" w:rsidR="003166B8" w:rsidRPr="00323979" w:rsidRDefault="003166B8" w:rsidP="003166B8">
      <w:pPr>
        <w:rPr>
          <w:rFonts w:eastAsia="DFKai-SB"/>
        </w:rPr>
      </w:pPr>
      <w:r w:rsidRPr="00323979">
        <w:rPr>
          <w:rFonts w:eastAsia="DFKai-SB"/>
        </w:rPr>
        <w:t>Goal: Students should be able to recognize the use for an accelerometer.</w:t>
      </w:r>
    </w:p>
    <w:p w14:paraId="3F5C2541" w14:textId="77777777" w:rsidR="003166B8" w:rsidRPr="00323979" w:rsidRDefault="003166B8" w:rsidP="003166B8">
      <w:pPr>
        <w:rPr>
          <w:rFonts w:eastAsia="DFKai-SB"/>
        </w:rPr>
      </w:pPr>
      <w:r w:rsidRPr="00323979">
        <w:rPr>
          <w:rFonts w:eastAsia="DFKai-SB"/>
        </w:rPr>
        <w:t>Prompt: Now that you’ve created your own programs with the accelerometer, can you think of some ways you interact with accelerometers every day through technology?</w:t>
      </w:r>
    </w:p>
    <w:p w14:paraId="4D0DFD70" w14:textId="77777777" w:rsidR="003166B8" w:rsidRPr="00323979" w:rsidRDefault="003166B8" w:rsidP="003166B8">
      <w:pPr>
        <w:rPr>
          <w:rFonts w:eastAsia="DFKai-SB"/>
        </w:rPr>
      </w:pPr>
      <w:r w:rsidRPr="00323979">
        <w:rPr>
          <w:rFonts w:eastAsia="DFKai-SB"/>
        </w:rPr>
        <w:t>目標：學生應該要學會加速計的操作</w:t>
      </w:r>
    </w:p>
    <w:p w14:paraId="2CC08ED3" w14:textId="77777777" w:rsidR="003166B8" w:rsidRPr="00323979" w:rsidRDefault="003166B8" w:rsidP="003166B8">
      <w:pPr>
        <w:rPr>
          <w:rFonts w:eastAsia="DFKai-SB"/>
        </w:rPr>
      </w:pPr>
      <w:r w:rsidRPr="00323979">
        <w:rPr>
          <w:rFonts w:eastAsia="DFKai-SB"/>
        </w:rPr>
        <w:t>提問：既然你已經自己寫出有關加速計的程式了，你可以想出一些日常生活中與加速計互動的科技嗎？</w:t>
      </w:r>
    </w:p>
    <w:p w14:paraId="72340606" w14:textId="77777777" w:rsidR="003166B8" w:rsidRPr="00323979" w:rsidRDefault="003166B8" w:rsidP="003166B8">
      <w:pPr>
        <w:rPr>
          <w:rFonts w:eastAsia="DFKai-SB"/>
          <w:b/>
          <w:sz w:val="48"/>
          <w:szCs w:val="48"/>
        </w:rPr>
      </w:pPr>
    </w:p>
    <w:p w14:paraId="50D7F80F" w14:textId="77777777" w:rsidR="003166B8" w:rsidRPr="00323979" w:rsidRDefault="003166B8" w:rsidP="003166B8">
      <w:pPr>
        <w:rPr>
          <w:rFonts w:eastAsia="DFKai-SB"/>
        </w:rPr>
      </w:pPr>
      <w:r w:rsidRPr="00323979">
        <w:rPr>
          <w:rFonts w:eastAsia="DFKai-SB"/>
        </w:rPr>
        <w:br w:type="page"/>
      </w:r>
    </w:p>
    <w:p w14:paraId="0854363D" w14:textId="77777777" w:rsidR="003166B8" w:rsidRPr="00323979" w:rsidRDefault="003166B8" w:rsidP="003166B8">
      <w:pPr>
        <w:pStyle w:val="Heading1"/>
        <w:keepNext w:val="0"/>
        <w:keepLines w:val="0"/>
        <w:spacing w:before="480"/>
        <w:rPr>
          <w:rFonts w:eastAsia="DFKai-SB"/>
          <w:b/>
          <w:color w:val="FFC000"/>
          <w:sz w:val="46"/>
          <w:szCs w:val="46"/>
        </w:rPr>
      </w:pPr>
      <w:bookmarkStart w:id="725" w:name="_m2u753ruubd" w:colFirst="0" w:colLast="0"/>
      <w:bookmarkEnd w:id="725"/>
      <w:r w:rsidRPr="00323979">
        <w:rPr>
          <w:rFonts w:eastAsia="DFKai-SB"/>
          <w:b/>
          <w:color w:val="FFC000"/>
          <w:sz w:val="46"/>
          <w:szCs w:val="46"/>
        </w:rPr>
        <w:lastRenderedPageBreak/>
        <w:t>Lesson 14: Functions with Parameters</w:t>
      </w:r>
    </w:p>
    <w:p w14:paraId="21B16D05" w14:textId="77777777" w:rsidR="003166B8" w:rsidRPr="00323979" w:rsidRDefault="003166B8" w:rsidP="003166B8">
      <w:pPr>
        <w:pStyle w:val="Heading4"/>
        <w:keepNext w:val="0"/>
        <w:keepLines w:val="0"/>
        <w:spacing w:before="240" w:after="40"/>
        <w:rPr>
          <w:rFonts w:eastAsia="DFKai-SB"/>
          <w:b/>
          <w:color w:val="auto"/>
          <w:sz w:val="22"/>
          <w:szCs w:val="22"/>
        </w:rPr>
      </w:pPr>
      <w:bookmarkStart w:id="726" w:name="_3c22c0kh7uy2" w:colFirst="0" w:colLast="0"/>
      <w:bookmarkEnd w:id="726"/>
      <w:r w:rsidRPr="00323979">
        <w:rPr>
          <w:rFonts w:eastAsia="DFKai-SB"/>
          <w:b/>
          <w:color w:val="auto"/>
          <w:sz w:val="22"/>
          <w:szCs w:val="22"/>
        </w:rPr>
        <w:t>App Lab | Maker Toolkit</w:t>
      </w:r>
    </w:p>
    <w:p w14:paraId="2EB02EC3" w14:textId="77777777" w:rsidR="003166B8" w:rsidRPr="00323979" w:rsidRDefault="003166B8" w:rsidP="003166B8">
      <w:pPr>
        <w:pStyle w:val="Heading2"/>
        <w:keepNext w:val="0"/>
        <w:keepLines w:val="0"/>
        <w:spacing w:after="80"/>
        <w:rPr>
          <w:rFonts w:eastAsia="DFKai-SB"/>
          <w:b/>
          <w:sz w:val="34"/>
          <w:szCs w:val="34"/>
        </w:rPr>
      </w:pPr>
      <w:bookmarkStart w:id="727" w:name="_wfjb732eqea8" w:colFirst="0" w:colLast="0"/>
      <w:bookmarkEnd w:id="727"/>
      <w:r w:rsidRPr="00323979">
        <w:rPr>
          <w:rFonts w:eastAsia="DFKai-SB"/>
          <w:b/>
          <w:sz w:val="34"/>
          <w:szCs w:val="34"/>
        </w:rPr>
        <w:t>Overview</w:t>
      </w:r>
    </w:p>
    <w:p w14:paraId="37FEAF6E" w14:textId="77777777" w:rsidR="003166B8" w:rsidRPr="00323979" w:rsidRDefault="003166B8" w:rsidP="003166B8">
      <w:pPr>
        <w:rPr>
          <w:rFonts w:eastAsia="DFKai-SB"/>
        </w:rPr>
      </w:pPr>
      <w:r w:rsidRPr="00323979">
        <w:rPr>
          <w:rFonts w:eastAsia="DFKai-SB"/>
        </w:rPr>
        <w:t>課程概述</w:t>
      </w:r>
    </w:p>
    <w:p w14:paraId="409CD877" w14:textId="77777777" w:rsidR="003166B8" w:rsidRPr="00323979" w:rsidRDefault="003166B8" w:rsidP="003166B8">
      <w:pPr>
        <w:rPr>
          <w:rFonts w:eastAsia="DFKai-SB"/>
        </w:rPr>
      </w:pPr>
      <w:r w:rsidRPr="00323979">
        <w:rPr>
          <w:rFonts w:eastAsia="DFKai-SB"/>
        </w:rPr>
        <w:t>The lesson starts with a quick review of parameters, in the context of App Lab blocks that they students have seen recently. Students then look at examples of parameters within user-created functions in App Lab and create and call functions with parameters for themselves, using them to control multiple elements on a screen. Afterwards, students use for loops to iterate over an array, passing each element into a function. Last, students use what they have learned to create a star catching game.</w:t>
      </w:r>
    </w:p>
    <w:p w14:paraId="5C292E56" w14:textId="77777777" w:rsidR="003166B8" w:rsidRPr="00323979" w:rsidRDefault="003166B8" w:rsidP="003166B8">
      <w:pPr>
        <w:rPr>
          <w:rFonts w:eastAsia="DFKai-SB"/>
        </w:rPr>
      </w:pPr>
      <w:r w:rsidRPr="00323979">
        <w:rPr>
          <w:rFonts w:eastAsia="DFKai-SB"/>
        </w:rPr>
        <w:t>先前學生已經在</w:t>
      </w:r>
      <w:r w:rsidRPr="00323979">
        <w:rPr>
          <w:rFonts w:eastAsia="DFKai-SB"/>
        </w:rPr>
        <w:t>App Lab</w:t>
      </w:r>
      <w:r w:rsidRPr="00323979">
        <w:rPr>
          <w:rFonts w:eastAsia="DFKai-SB"/>
        </w:rPr>
        <w:t>的環境中看過區塊的參數</w:t>
      </w:r>
      <w:r w:rsidRPr="00323979">
        <w:rPr>
          <w:rFonts w:eastAsia="DFKai-SB"/>
        </w:rPr>
        <w:t>,</w:t>
      </w:r>
      <w:r w:rsidRPr="00323979">
        <w:rPr>
          <w:rFonts w:eastAsia="DFKai-SB"/>
        </w:rPr>
        <w:t>這堂課一開始先快速重溫參數</w:t>
      </w:r>
      <w:r w:rsidRPr="00323979">
        <w:rPr>
          <w:rFonts w:eastAsia="DFKai-SB"/>
        </w:rPr>
        <w:t>.</w:t>
      </w:r>
      <w:r w:rsidRPr="00323979">
        <w:rPr>
          <w:rFonts w:eastAsia="DFKai-SB"/>
        </w:rPr>
        <w:t>接著讓學生在</w:t>
      </w:r>
      <w:r w:rsidRPr="00323979">
        <w:rPr>
          <w:rFonts w:eastAsia="DFKai-SB"/>
        </w:rPr>
        <w:t>App Lab</w:t>
      </w:r>
      <w:r w:rsidRPr="00323979">
        <w:rPr>
          <w:rFonts w:eastAsia="DFKai-SB"/>
        </w:rPr>
        <w:t>中建立使用者自訂函式</w:t>
      </w:r>
      <w:r w:rsidRPr="00323979">
        <w:rPr>
          <w:rFonts w:eastAsia="DFKai-SB"/>
        </w:rPr>
        <w:t>,</w:t>
      </w:r>
      <w:r w:rsidRPr="00323979">
        <w:rPr>
          <w:rFonts w:eastAsia="DFKai-SB"/>
        </w:rPr>
        <w:t>看一些自訂函式的參數範例</w:t>
      </w:r>
      <w:r w:rsidRPr="00323979">
        <w:rPr>
          <w:rFonts w:eastAsia="DFKai-SB"/>
        </w:rPr>
        <w:t>,</w:t>
      </w:r>
      <w:r w:rsidRPr="00323979">
        <w:rPr>
          <w:rFonts w:eastAsia="DFKai-SB"/>
        </w:rPr>
        <w:t>並且用他們自己的參數呼叫那些函式來控制螢幕上的多個元件</w:t>
      </w:r>
      <w:r w:rsidRPr="00323979">
        <w:rPr>
          <w:rFonts w:eastAsia="DFKai-SB"/>
        </w:rPr>
        <w:t>.</w:t>
      </w:r>
      <w:r w:rsidRPr="00323979">
        <w:rPr>
          <w:rFonts w:eastAsia="DFKai-SB"/>
        </w:rPr>
        <w:t>然後</w:t>
      </w:r>
      <w:r w:rsidRPr="00323979">
        <w:rPr>
          <w:rFonts w:eastAsia="DFKai-SB"/>
        </w:rPr>
        <w:t>,</w:t>
      </w:r>
      <w:r w:rsidRPr="00323979">
        <w:rPr>
          <w:rFonts w:eastAsia="DFKai-SB"/>
        </w:rPr>
        <w:t>學生使用</w:t>
      </w:r>
      <w:r w:rsidRPr="00323979">
        <w:rPr>
          <w:rFonts w:eastAsia="DFKai-SB"/>
        </w:rPr>
        <w:t>for</w:t>
      </w:r>
      <w:r w:rsidRPr="00323979">
        <w:rPr>
          <w:rFonts w:eastAsia="DFKai-SB"/>
        </w:rPr>
        <w:t>迴圈循環訪問</w:t>
      </w:r>
      <w:r w:rsidRPr="00323979">
        <w:rPr>
          <w:rFonts w:eastAsia="DFKai-SB"/>
        </w:rPr>
        <w:t>(</w:t>
      </w:r>
      <w:r w:rsidRPr="00323979">
        <w:rPr>
          <w:rFonts w:eastAsia="DFKai-SB"/>
        </w:rPr>
        <w:t>迭代</w:t>
      </w:r>
      <w:r w:rsidRPr="00323979">
        <w:rPr>
          <w:rFonts w:eastAsia="DFKai-SB"/>
        </w:rPr>
        <w:t>)</w:t>
      </w:r>
      <w:r w:rsidRPr="00323979">
        <w:rPr>
          <w:rFonts w:eastAsia="DFKai-SB"/>
        </w:rPr>
        <w:t>一個陣列</w:t>
      </w:r>
      <w:r w:rsidRPr="00323979">
        <w:rPr>
          <w:rFonts w:eastAsia="DFKai-SB"/>
        </w:rPr>
        <w:t>,</w:t>
      </w:r>
      <w:r w:rsidRPr="00323979">
        <w:rPr>
          <w:rFonts w:eastAsia="DFKai-SB"/>
        </w:rPr>
        <w:t>將每個陣列元素傳入函式中</w:t>
      </w:r>
      <w:r w:rsidRPr="00323979">
        <w:rPr>
          <w:rFonts w:eastAsia="DFKai-SB"/>
        </w:rPr>
        <w:t>.</w:t>
      </w:r>
      <w:r w:rsidRPr="00323979">
        <w:rPr>
          <w:rFonts w:eastAsia="DFKai-SB"/>
        </w:rPr>
        <w:t>最後</w:t>
      </w:r>
      <w:r w:rsidRPr="00323979">
        <w:rPr>
          <w:rFonts w:eastAsia="DFKai-SB"/>
        </w:rPr>
        <w:t>,</w:t>
      </w:r>
      <w:r w:rsidRPr="00323979">
        <w:rPr>
          <w:rFonts w:eastAsia="DFKai-SB"/>
        </w:rPr>
        <w:t>學生用他們學到的東西寫一個抓星星的遊戲</w:t>
      </w:r>
      <w:r w:rsidRPr="00323979">
        <w:rPr>
          <w:rFonts w:eastAsia="DFKai-SB"/>
        </w:rPr>
        <w:t xml:space="preserve">. </w:t>
      </w:r>
    </w:p>
    <w:p w14:paraId="32E382AB" w14:textId="77777777" w:rsidR="003166B8" w:rsidRPr="00323979" w:rsidRDefault="003166B8" w:rsidP="003166B8">
      <w:pPr>
        <w:pStyle w:val="Heading2"/>
        <w:keepNext w:val="0"/>
        <w:keepLines w:val="0"/>
        <w:spacing w:after="80"/>
        <w:rPr>
          <w:rFonts w:eastAsia="DFKai-SB"/>
          <w:b/>
          <w:sz w:val="34"/>
          <w:szCs w:val="34"/>
        </w:rPr>
      </w:pPr>
      <w:bookmarkStart w:id="728" w:name="_jk143iivytir" w:colFirst="0" w:colLast="0"/>
      <w:bookmarkEnd w:id="728"/>
      <w:r w:rsidRPr="00323979">
        <w:rPr>
          <w:rFonts w:eastAsia="DFKai-SB"/>
          <w:b/>
          <w:sz w:val="34"/>
          <w:szCs w:val="34"/>
        </w:rPr>
        <w:t>Purpose</w:t>
      </w:r>
    </w:p>
    <w:p w14:paraId="5D18A366" w14:textId="77777777" w:rsidR="003166B8" w:rsidRPr="00323979" w:rsidRDefault="003166B8" w:rsidP="003166B8">
      <w:pPr>
        <w:rPr>
          <w:rFonts w:eastAsia="DFKai-SB"/>
        </w:rPr>
      </w:pPr>
      <w:r w:rsidRPr="00323979">
        <w:rPr>
          <w:rFonts w:eastAsia="DFKai-SB"/>
        </w:rPr>
        <w:t>課程目的</w:t>
      </w:r>
    </w:p>
    <w:p w14:paraId="1541729F" w14:textId="77777777" w:rsidR="003166B8" w:rsidRPr="00323979" w:rsidRDefault="003166B8" w:rsidP="003166B8">
      <w:pPr>
        <w:rPr>
          <w:rFonts w:eastAsia="DFKai-SB"/>
        </w:rPr>
      </w:pPr>
      <w:r w:rsidRPr="00323979">
        <w:rPr>
          <w:rFonts w:eastAsia="DFKai-SB"/>
        </w:rPr>
        <w:t>In previous lessons, students have used functions to define blocks of code that can be used in multiple places in a program. In this lesson, students learn how to use parameters to generalize the purpose of a function. Parameters allow a program to specify the details of how a function works when it is called, rather than when the program is defined. Although students have seen functions with parameters earlier in the unit, this is the first time that they are expected to define and call their own. Students also learn how to use a for loop to iteratively pass in the elements of an array as parameters to a function, allowing them to use the same function on multiple elements on the screen.</w:t>
      </w:r>
    </w:p>
    <w:p w14:paraId="0AD70D30" w14:textId="77777777" w:rsidR="003166B8" w:rsidRPr="00323979" w:rsidRDefault="003166B8" w:rsidP="003166B8">
      <w:pPr>
        <w:rPr>
          <w:rFonts w:eastAsia="DFKai-SB"/>
        </w:rPr>
      </w:pPr>
      <w:r w:rsidRPr="00323979">
        <w:rPr>
          <w:rFonts w:eastAsia="DFKai-SB"/>
        </w:rPr>
        <w:t>在前一堂課</w:t>
      </w:r>
      <w:r w:rsidRPr="00323979">
        <w:rPr>
          <w:rFonts w:eastAsia="DFKai-SB"/>
        </w:rPr>
        <w:t>,</w:t>
      </w:r>
      <w:r w:rsidRPr="00323979">
        <w:rPr>
          <w:rFonts w:eastAsia="DFKai-SB"/>
        </w:rPr>
        <w:t>學生已經使用函式來定義程式區塊</w:t>
      </w:r>
      <w:r w:rsidRPr="00323979">
        <w:rPr>
          <w:rFonts w:eastAsia="DFKai-SB"/>
        </w:rPr>
        <w:t>,</w:t>
      </w:r>
      <w:r w:rsidRPr="00323979">
        <w:rPr>
          <w:rFonts w:eastAsia="DFKai-SB"/>
        </w:rPr>
        <w:t>一個函式可以被用在程式中的多個地方</w:t>
      </w:r>
      <w:r w:rsidRPr="00323979">
        <w:rPr>
          <w:rFonts w:eastAsia="DFKai-SB"/>
        </w:rPr>
        <w:t xml:space="preserve">. </w:t>
      </w:r>
      <w:r w:rsidRPr="00323979">
        <w:rPr>
          <w:rFonts w:eastAsia="DFKai-SB"/>
        </w:rPr>
        <w:t>這堂課</w:t>
      </w:r>
      <w:r w:rsidRPr="00323979">
        <w:rPr>
          <w:rFonts w:eastAsia="DFKai-SB"/>
        </w:rPr>
        <w:t xml:space="preserve">, </w:t>
      </w:r>
      <w:r w:rsidRPr="00323979">
        <w:rPr>
          <w:rFonts w:eastAsia="DFKai-SB"/>
        </w:rPr>
        <w:t>學生將學習如何使用參數進行函式功能的一般化</w:t>
      </w:r>
      <w:r w:rsidRPr="00323979">
        <w:rPr>
          <w:rFonts w:eastAsia="DFKai-SB"/>
        </w:rPr>
        <w:t xml:space="preserve">. </w:t>
      </w:r>
      <w:r w:rsidRPr="00323979">
        <w:rPr>
          <w:rFonts w:eastAsia="DFKai-SB"/>
        </w:rPr>
        <w:t>參數讓程式得以在函式被呼叫時才決定函式的實際運作方式</w:t>
      </w:r>
      <w:r w:rsidRPr="00323979">
        <w:rPr>
          <w:rFonts w:eastAsia="DFKai-SB"/>
        </w:rPr>
        <w:t>,</w:t>
      </w:r>
      <w:r w:rsidRPr="00323979">
        <w:rPr>
          <w:rFonts w:eastAsia="DFKai-SB"/>
        </w:rPr>
        <w:t>而不是在程式被定義時就決定</w:t>
      </w:r>
      <w:r w:rsidRPr="00323979">
        <w:rPr>
          <w:rFonts w:eastAsia="DFKai-SB"/>
        </w:rPr>
        <w:t xml:space="preserve">. </w:t>
      </w:r>
      <w:r w:rsidRPr="00323979">
        <w:rPr>
          <w:rFonts w:eastAsia="DFKai-SB"/>
        </w:rPr>
        <w:t>雖然學生稍早在本單元已經看過使用參數的函式</w:t>
      </w:r>
      <w:r w:rsidRPr="00323979">
        <w:rPr>
          <w:rFonts w:eastAsia="DFKai-SB"/>
        </w:rPr>
        <w:t>,</w:t>
      </w:r>
      <w:r w:rsidRPr="00323979">
        <w:rPr>
          <w:rFonts w:eastAsia="DFKai-SB"/>
        </w:rPr>
        <w:t>不過</w:t>
      </w:r>
      <w:r w:rsidRPr="00323979">
        <w:rPr>
          <w:rFonts w:eastAsia="DFKai-SB"/>
        </w:rPr>
        <w:t xml:space="preserve"> </w:t>
      </w:r>
      <w:r w:rsidRPr="00323979">
        <w:rPr>
          <w:rFonts w:eastAsia="DFKai-SB"/>
        </w:rPr>
        <w:t>這卻是他們第一次自己定義和呼叫</w:t>
      </w:r>
      <w:r w:rsidRPr="00323979">
        <w:rPr>
          <w:rFonts w:eastAsia="DFKai-SB"/>
        </w:rPr>
        <w:t xml:space="preserve">. </w:t>
      </w:r>
      <w:r w:rsidRPr="00323979">
        <w:rPr>
          <w:rFonts w:eastAsia="DFKai-SB"/>
        </w:rPr>
        <w:t>學生也將學習使用</w:t>
      </w:r>
      <w:r w:rsidRPr="00323979">
        <w:rPr>
          <w:rFonts w:eastAsia="DFKai-SB"/>
        </w:rPr>
        <w:t>for</w:t>
      </w:r>
      <w:r w:rsidRPr="00323979">
        <w:rPr>
          <w:rFonts w:eastAsia="DFKai-SB"/>
        </w:rPr>
        <w:t>迴圈來反覆地將陣列的元素傳入函式作為參數</w:t>
      </w:r>
      <w:r w:rsidRPr="00323979">
        <w:rPr>
          <w:rFonts w:eastAsia="DFKai-SB"/>
        </w:rPr>
        <w:t xml:space="preserve">, </w:t>
      </w:r>
      <w:r w:rsidRPr="00323979">
        <w:rPr>
          <w:rFonts w:eastAsia="DFKai-SB"/>
        </w:rPr>
        <w:t>允許他們用相同的函式處理螢幕上的多個元件</w:t>
      </w:r>
      <w:r w:rsidRPr="00323979">
        <w:rPr>
          <w:rFonts w:eastAsia="DFKai-SB"/>
        </w:rPr>
        <w:t>.</w:t>
      </w:r>
    </w:p>
    <w:p w14:paraId="7721B297" w14:textId="77777777" w:rsidR="003166B8" w:rsidRPr="00323979" w:rsidRDefault="003166B8" w:rsidP="003166B8">
      <w:pPr>
        <w:pStyle w:val="Heading2"/>
        <w:keepNext w:val="0"/>
        <w:keepLines w:val="0"/>
        <w:spacing w:after="80"/>
        <w:rPr>
          <w:rFonts w:eastAsia="DFKai-SB"/>
          <w:b/>
          <w:sz w:val="34"/>
          <w:szCs w:val="34"/>
        </w:rPr>
      </w:pPr>
      <w:bookmarkStart w:id="729" w:name="_yeaqjpd2m96j" w:colFirst="0" w:colLast="0"/>
      <w:bookmarkEnd w:id="729"/>
      <w:r w:rsidRPr="00323979">
        <w:rPr>
          <w:rFonts w:eastAsia="DFKai-SB"/>
          <w:b/>
          <w:sz w:val="34"/>
          <w:szCs w:val="34"/>
        </w:rPr>
        <w:t>Agenda</w:t>
      </w:r>
    </w:p>
    <w:p w14:paraId="62CD47FC" w14:textId="77777777" w:rsidR="003166B8" w:rsidRPr="00323979" w:rsidRDefault="003166B8" w:rsidP="003166B8">
      <w:pPr>
        <w:rPr>
          <w:rFonts w:eastAsia="DFKai-SB"/>
        </w:rPr>
      </w:pPr>
      <w:r w:rsidRPr="00323979">
        <w:rPr>
          <w:rFonts w:eastAsia="DFKai-SB"/>
        </w:rPr>
        <w:t>課程流程</w:t>
      </w:r>
    </w:p>
    <w:p w14:paraId="784F7592" w14:textId="77777777" w:rsidR="003166B8" w:rsidRPr="00323979" w:rsidRDefault="003166B8" w:rsidP="003166B8">
      <w:pPr>
        <w:rPr>
          <w:rFonts w:eastAsia="DFKai-SB"/>
        </w:rPr>
      </w:pPr>
    </w:p>
    <w:p w14:paraId="1B5E58E1" w14:textId="77777777" w:rsidR="003166B8" w:rsidRPr="00323979" w:rsidRDefault="003166B8" w:rsidP="003166B8">
      <w:pPr>
        <w:numPr>
          <w:ilvl w:val="0"/>
          <w:numId w:val="292"/>
        </w:numPr>
        <w:spacing w:before="240"/>
        <w:rPr>
          <w:rFonts w:eastAsia="DFKai-SB"/>
        </w:rPr>
      </w:pPr>
      <w:r w:rsidRPr="00323979">
        <w:rPr>
          <w:rFonts w:eastAsia="DFKai-SB"/>
        </w:rPr>
        <w:fldChar w:fldCharType="begin"/>
      </w:r>
      <w:r w:rsidRPr="00323979">
        <w:rPr>
          <w:rFonts w:eastAsia="DFKai-SB"/>
        </w:rPr>
        <w:instrText xml:space="preserve"> HYPERLINK "https://curriculum.code.org/csd-18/unit6/14/#functions-with-parameters0" </w:instrText>
      </w:r>
      <w:r w:rsidRPr="00323979">
        <w:rPr>
          <w:rFonts w:eastAsia="DFKai-SB"/>
        </w:rPr>
        <w:fldChar w:fldCharType="separate"/>
      </w:r>
      <w:r w:rsidRPr="00323979">
        <w:rPr>
          <w:rFonts w:eastAsia="DFKai-SB"/>
          <w:u w:val="single"/>
        </w:rPr>
        <w:t>Warm Up</w:t>
      </w:r>
    </w:p>
    <w:p w14:paraId="0D846684" w14:textId="77777777" w:rsidR="003166B8" w:rsidRPr="00323979" w:rsidRDefault="003166B8" w:rsidP="003166B8">
      <w:pPr>
        <w:numPr>
          <w:ilvl w:val="0"/>
          <w:numId w:val="292"/>
        </w:numPr>
        <w:rPr>
          <w:rFonts w:eastAsia="DFKai-SB"/>
        </w:rPr>
      </w:pPr>
      <w:r w:rsidRPr="00323979">
        <w:rPr>
          <w:rFonts w:eastAsia="DFKai-SB"/>
        </w:rPr>
        <w:lastRenderedPageBreak/>
        <w:fldChar w:fldCharType="end"/>
      </w:r>
      <w:r w:rsidRPr="00323979">
        <w:rPr>
          <w:rFonts w:eastAsia="DFKai-SB"/>
        </w:rPr>
        <w:fldChar w:fldCharType="begin"/>
      </w:r>
      <w:r w:rsidRPr="00323979">
        <w:rPr>
          <w:rFonts w:eastAsia="DFKai-SB"/>
        </w:rPr>
        <w:instrText xml:space="preserve"> HYPERLINK "https://curriculum.code.org/csd-18/unit6/14/#functions-with-parameters1" </w:instrText>
      </w:r>
      <w:r w:rsidRPr="00323979">
        <w:rPr>
          <w:rFonts w:eastAsia="DFKai-SB"/>
        </w:rPr>
        <w:fldChar w:fldCharType="separate"/>
      </w:r>
      <w:r w:rsidRPr="00323979">
        <w:rPr>
          <w:rFonts w:eastAsia="DFKai-SB"/>
          <w:u w:val="single"/>
        </w:rPr>
        <w:t>Activity</w:t>
      </w:r>
    </w:p>
    <w:p w14:paraId="2B5D80F7" w14:textId="77777777" w:rsidR="003166B8" w:rsidRPr="00323979" w:rsidRDefault="003166B8" w:rsidP="003166B8">
      <w:pPr>
        <w:numPr>
          <w:ilvl w:val="0"/>
          <w:numId w:val="292"/>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"https://curriculum.code.org/csd-18/unit6/14/#functions-with-parameters2" </w:instrText>
      </w:r>
      <w:r w:rsidRPr="00323979">
        <w:rPr>
          <w:rFonts w:eastAsia="DFKai-SB"/>
        </w:rPr>
        <w:fldChar w:fldCharType="separate"/>
      </w:r>
      <w:r w:rsidRPr="00323979">
        <w:rPr>
          <w:rFonts w:eastAsia="DFKai-SB"/>
          <w:u w:val="single"/>
        </w:rPr>
        <w:t>Wrap Up</w:t>
      </w:r>
    </w:p>
    <w:bookmarkStart w:id="730" w:name="_74bodanlh7yb" w:colFirst="0" w:colLast="0"/>
    <w:bookmarkEnd w:id="730"/>
    <w:p w14:paraId="3D29413F"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"https://studio.code.org/s/csd6-2018/stage/14/puzzle/1/" </w:instrText>
      </w:r>
      <w:r w:rsidRPr="00323979">
        <w:rPr>
          <w:rFonts w:eastAsia="DFKai-SB"/>
          <w:color w:val="auto"/>
        </w:rPr>
        <w:fldChar w:fldCharType="separate"/>
      </w:r>
      <w:r w:rsidRPr="00323979">
        <w:rPr>
          <w:rFonts w:eastAsia="DFKai-SB"/>
          <w:b/>
          <w:color w:val="auto"/>
          <w:sz w:val="26"/>
          <w:szCs w:val="26"/>
          <w:u w:val="single"/>
        </w:rPr>
        <w:t>View on Code Studio</w:t>
      </w:r>
    </w:p>
    <w:bookmarkStart w:id="731" w:name="_eqv0b9resqby" w:colFirst="0" w:colLast="0"/>
    <w:bookmarkEnd w:id="731"/>
    <w:p w14:paraId="72B8EC98"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Objectives</w:t>
      </w:r>
    </w:p>
    <w:p w14:paraId="3B5973D6" w14:textId="77777777" w:rsidR="003166B8" w:rsidRPr="00323979" w:rsidRDefault="003166B8" w:rsidP="003166B8">
      <w:pPr>
        <w:rPr>
          <w:rFonts w:eastAsia="DFKai-SB"/>
        </w:rPr>
      </w:pPr>
      <w:r w:rsidRPr="00323979">
        <w:rPr>
          <w:rFonts w:eastAsia="DFKai-SB"/>
        </w:rPr>
        <w:t>課程目標</w:t>
      </w:r>
    </w:p>
    <w:p w14:paraId="71BDB2E1" w14:textId="77777777" w:rsidR="003166B8" w:rsidRPr="00323979" w:rsidRDefault="003166B8" w:rsidP="003166B8">
      <w:pPr>
        <w:pStyle w:val="Heading3"/>
        <w:keepNext w:val="0"/>
        <w:keepLines w:val="0"/>
        <w:spacing w:before="280"/>
        <w:rPr>
          <w:rFonts w:eastAsia="DFKai-SB"/>
          <w:b/>
          <w:color w:val="auto"/>
          <w:sz w:val="26"/>
          <w:szCs w:val="26"/>
        </w:rPr>
      </w:pPr>
      <w:bookmarkStart w:id="732" w:name="_2b2b5vtpu9ah" w:colFirst="0" w:colLast="0"/>
      <w:bookmarkEnd w:id="732"/>
      <w:r w:rsidRPr="00323979">
        <w:rPr>
          <w:rFonts w:eastAsia="DFKai-SB"/>
          <w:b/>
          <w:color w:val="auto"/>
          <w:sz w:val="26"/>
          <w:szCs w:val="26"/>
        </w:rPr>
        <w:t>Students will be able to:</w:t>
      </w:r>
    </w:p>
    <w:p w14:paraId="15844F49" w14:textId="77777777" w:rsidR="003166B8" w:rsidRPr="00323979" w:rsidRDefault="003166B8" w:rsidP="003166B8">
      <w:pPr>
        <w:numPr>
          <w:ilvl w:val="0"/>
          <w:numId w:val="275"/>
        </w:numPr>
        <w:spacing w:before="240" w:after="240"/>
        <w:rPr>
          <w:rFonts w:eastAsia="DFKai-SB"/>
        </w:rPr>
      </w:pPr>
      <w:r w:rsidRPr="00323979">
        <w:rPr>
          <w:rFonts w:eastAsia="DFKai-SB"/>
        </w:rPr>
        <w:t>Use parameters to generalize the purpose of a function.</w:t>
      </w:r>
    </w:p>
    <w:p w14:paraId="0FE26C94" w14:textId="77777777" w:rsidR="003166B8" w:rsidRPr="00323979" w:rsidRDefault="003166B8" w:rsidP="003166B8">
      <w:pPr>
        <w:spacing w:before="240" w:after="240"/>
        <w:rPr>
          <w:rFonts w:eastAsia="DFKai-SB"/>
        </w:rPr>
      </w:pPr>
      <w:r w:rsidRPr="00323979">
        <w:rPr>
          <w:rFonts w:eastAsia="DFKai-SB"/>
        </w:rPr>
        <w:t>學生將俱備以下能力</w:t>
      </w:r>
      <w:r w:rsidRPr="00323979">
        <w:rPr>
          <w:rFonts w:eastAsia="DFKai-SB"/>
        </w:rPr>
        <w:t>:</w:t>
      </w:r>
    </w:p>
    <w:p w14:paraId="7C6C210F" w14:textId="77777777" w:rsidR="003166B8" w:rsidRPr="00323979" w:rsidRDefault="003166B8" w:rsidP="003166B8">
      <w:pPr>
        <w:spacing w:before="240" w:after="240"/>
        <w:ind w:left="720"/>
        <w:rPr>
          <w:rFonts w:eastAsia="DFKai-SB"/>
        </w:rPr>
      </w:pPr>
      <w:r w:rsidRPr="00323979">
        <w:rPr>
          <w:rFonts w:eastAsia="DFKai-SB"/>
        </w:rPr>
        <w:t>使用參數對函式功能進行一般化</w:t>
      </w:r>
      <w:r w:rsidRPr="00323979">
        <w:rPr>
          <w:rFonts w:eastAsia="DFKai-SB"/>
        </w:rPr>
        <w:t>.</w:t>
      </w:r>
    </w:p>
    <w:p w14:paraId="5B3D3E99" w14:textId="77777777" w:rsidR="003166B8" w:rsidRPr="00323979" w:rsidRDefault="003166B8" w:rsidP="003166B8">
      <w:pPr>
        <w:pStyle w:val="Heading2"/>
        <w:keepNext w:val="0"/>
        <w:keepLines w:val="0"/>
        <w:spacing w:after="80"/>
        <w:rPr>
          <w:rFonts w:eastAsia="DFKai-SB"/>
          <w:b/>
          <w:sz w:val="34"/>
          <w:szCs w:val="34"/>
        </w:rPr>
      </w:pPr>
      <w:bookmarkStart w:id="733" w:name="_7t4p5h1n77g6" w:colFirst="0" w:colLast="0"/>
      <w:bookmarkEnd w:id="733"/>
      <w:r w:rsidRPr="00323979">
        <w:rPr>
          <w:rFonts w:eastAsia="DFKai-SB"/>
          <w:b/>
          <w:sz w:val="34"/>
          <w:szCs w:val="34"/>
        </w:rPr>
        <w:t>Vocabulary</w:t>
      </w:r>
    </w:p>
    <w:p w14:paraId="5797610D" w14:textId="77777777" w:rsidR="003166B8" w:rsidRPr="00323979" w:rsidRDefault="003166B8" w:rsidP="003166B8">
      <w:pPr>
        <w:rPr>
          <w:rFonts w:eastAsia="DFKai-SB"/>
        </w:rPr>
      </w:pPr>
      <w:r w:rsidRPr="00323979">
        <w:rPr>
          <w:rFonts w:eastAsia="DFKai-SB"/>
        </w:rPr>
        <w:t>字彙解釋</w:t>
      </w:r>
    </w:p>
    <w:p w14:paraId="65731805" w14:textId="77777777" w:rsidR="003166B8" w:rsidRPr="00323979" w:rsidRDefault="003166B8" w:rsidP="003166B8">
      <w:pPr>
        <w:numPr>
          <w:ilvl w:val="0"/>
          <w:numId w:val="293"/>
        </w:numPr>
        <w:spacing w:before="240" w:after="240"/>
        <w:rPr>
          <w:rFonts w:eastAsia="DFKai-SB"/>
        </w:rPr>
      </w:pPr>
      <w:r w:rsidRPr="00323979">
        <w:rPr>
          <w:rFonts w:eastAsia="DFKai-SB"/>
          <w:b/>
        </w:rPr>
        <w:t>Parameter</w:t>
      </w:r>
      <w:r w:rsidRPr="00323979">
        <w:rPr>
          <w:rFonts w:eastAsia="DFKai-SB"/>
        </w:rPr>
        <w:t xml:space="preserve"> - An extra piece of information passed to a function to customize it for a specific need</w:t>
      </w:r>
    </w:p>
    <w:p w14:paraId="0B6D7207" w14:textId="77777777" w:rsidR="003166B8" w:rsidRPr="00323979" w:rsidRDefault="003166B8" w:rsidP="003166B8">
      <w:pPr>
        <w:spacing w:before="240" w:after="240"/>
        <w:ind w:left="720"/>
        <w:rPr>
          <w:rFonts w:eastAsia="DFKai-SB"/>
        </w:rPr>
      </w:pPr>
      <w:r w:rsidRPr="00323979">
        <w:rPr>
          <w:rFonts w:eastAsia="DFKai-SB"/>
        </w:rPr>
        <w:t>參數</w:t>
      </w:r>
      <w:r w:rsidRPr="00323979">
        <w:rPr>
          <w:rFonts w:eastAsia="DFKai-SB"/>
        </w:rPr>
        <w:t xml:space="preserve"> -- </w:t>
      </w:r>
      <w:r w:rsidRPr="00323979">
        <w:rPr>
          <w:rFonts w:eastAsia="DFKai-SB"/>
        </w:rPr>
        <w:t>傳遞至函式中的額外資訊</w:t>
      </w:r>
      <w:r w:rsidRPr="00323979">
        <w:rPr>
          <w:rFonts w:eastAsia="DFKai-SB"/>
        </w:rPr>
        <w:t xml:space="preserve">, </w:t>
      </w:r>
      <w:r w:rsidRPr="00323979">
        <w:rPr>
          <w:rFonts w:eastAsia="DFKai-SB"/>
        </w:rPr>
        <w:t>用來客製化函式以滿足特定需求</w:t>
      </w:r>
    </w:p>
    <w:p w14:paraId="00BC33D7" w14:textId="77777777" w:rsidR="003166B8" w:rsidRPr="00323979" w:rsidRDefault="003166B8" w:rsidP="003166B8">
      <w:pPr>
        <w:pStyle w:val="Heading2"/>
        <w:keepNext w:val="0"/>
        <w:keepLines w:val="0"/>
        <w:spacing w:after="80"/>
        <w:rPr>
          <w:rFonts w:eastAsia="DFKai-SB"/>
          <w:b/>
          <w:sz w:val="34"/>
          <w:szCs w:val="34"/>
        </w:rPr>
      </w:pPr>
      <w:bookmarkStart w:id="734" w:name="_i536t6hfz2up" w:colFirst="0" w:colLast="0"/>
      <w:bookmarkEnd w:id="734"/>
      <w:r w:rsidRPr="00323979">
        <w:rPr>
          <w:rFonts w:eastAsia="DFKai-SB"/>
          <w:b/>
          <w:sz w:val="34"/>
          <w:szCs w:val="34"/>
        </w:rPr>
        <w:t>Introduced Code</w:t>
      </w:r>
    </w:p>
    <w:p w14:paraId="4F1D628C" w14:textId="77777777" w:rsidR="003166B8" w:rsidRPr="00323979" w:rsidRDefault="003166B8" w:rsidP="003166B8">
      <w:pPr>
        <w:rPr>
          <w:rFonts w:eastAsia="DFKai-SB"/>
        </w:rPr>
      </w:pPr>
      <w:r w:rsidRPr="00323979">
        <w:rPr>
          <w:rFonts w:eastAsia="DFKai-SB"/>
        </w:rPr>
        <w:t>介紹程式碼</w:t>
      </w:r>
    </w:p>
    <w:p w14:paraId="355A6B7B" w14:textId="77777777" w:rsidR="003166B8" w:rsidRPr="00323979" w:rsidRDefault="003166B8" w:rsidP="003166B8">
      <w:pPr>
        <w:numPr>
          <w:ilvl w:val="0"/>
          <w:numId w:val="284"/>
        </w:numPr>
        <w:spacing w:before="240"/>
        <w:rPr>
          <w:rFonts w:eastAsia="DFKai-SB"/>
        </w:rPr>
      </w:pPr>
      <w:r w:rsidRPr="00323979">
        <w:rPr>
          <w:rFonts w:eastAsia="DFKai-SB"/>
        </w:rPr>
        <w:fldChar w:fldCharType="begin"/>
      </w:r>
      <w:r w:rsidRPr="00323979">
        <w:rPr>
          <w:rFonts w:eastAsia="DFKai-SB"/>
        </w:rPr>
        <w:instrText xml:space="preserve"> HYPERLINK "https://docs.code.org/applab/functionParams_n/" </w:instrText>
      </w:r>
      <w:r w:rsidRPr="00323979">
        <w:rPr>
          <w:rFonts w:eastAsia="DFKai-SB"/>
        </w:rPr>
        <w:fldChar w:fldCharType="separate"/>
      </w:r>
      <w:r w:rsidRPr="00323979">
        <w:rPr>
          <w:rFonts w:eastAsia="DFKai-SB"/>
          <w:u w:val="single"/>
          <w:shd w:val="clear" w:color="auto" w:fill="68D995"/>
        </w:rPr>
        <w:t>function myFunction(n){ //code }</w:t>
      </w:r>
    </w:p>
    <w:p w14:paraId="68DA0BB9" w14:textId="77777777" w:rsidR="003166B8" w:rsidRPr="00323979" w:rsidRDefault="003166B8" w:rsidP="003166B8">
      <w:pPr>
        <w:numPr>
          <w:ilvl w:val="0"/>
          <w:numId w:val="284"/>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"https://docs.code.org/applab/callMyFunction_n/" </w:instrText>
      </w:r>
      <w:r w:rsidRPr="00323979">
        <w:rPr>
          <w:rFonts w:eastAsia="DFKai-SB"/>
        </w:rPr>
        <w:fldChar w:fldCharType="separate"/>
      </w:r>
      <w:r w:rsidRPr="00323979">
        <w:rPr>
          <w:rFonts w:eastAsia="DFKai-SB"/>
          <w:u w:val="single"/>
          <w:shd w:val="clear" w:color="auto" w:fill="68D995"/>
        </w:rPr>
        <w:t>Call a function with parameters</w:t>
      </w:r>
    </w:p>
    <w:bookmarkStart w:id="735" w:name="_c3xw43yexdw7" w:colFirst="0" w:colLast="0"/>
    <w:bookmarkEnd w:id="735"/>
    <w:p w14:paraId="1000A156"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Support</w:t>
      </w:r>
    </w:p>
    <w:p w14:paraId="033A0DA7" w14:textId="77777777" w:rsidR="003166B8" w:rsidRPr="00323979" w:rsidRDefault="003166B8" w:rsidP="003166B8">
      <w:pPr>
        <w:rPr>
          <w:rFonts w:eastAsia="DFKai-SB"/>
        </w:rPr>
      </w:pPr>
      <w:r w:rsidRPr="00323979">
        <w:rPr>
          <w:rFonts w:eastAsia="DFKai-SB"/>
        </w:rPr>
        <w:t>課外資源</w:t>
      </w:r>
    </w:p>
    <w:bookmarkStart w:id="736" w:name="_9ccdls5x1hnq" w:colFirst="0" w:colLast="0"/>
    <w:bookmarkEnd w:id="736"/>
    <w:p w14:paraId="652A75FD"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begin"/>
      </w:r>
      <w:r w:rsidRPr="00323979">
        <w:rPr>
          <w:rFonts w:eastAsia="DFKai-SB"/>
          <w:color w:val="auto"/>
        </w:rPr>
        <w:instrText xml:space="preserve"> HYPERLINK "https://forum.code.org/c/csd6/" </w:instrText>
      </w:r>
      <w:r w:rsidRPr="00323979">
        <w:rPr>
          <w:rFonts w:eastAsia="DFKai-SB"/>
          <w:color w:val="auto"/>
        </w:rPr>
        <w:fldChar w:fldCharType="separate"/>
      </w:r>
      <w:r w:rsidRPr="00323979">
        <w:rPr>
          <w:rFonts w:eastAsia="DFKai-SB"/>
          <w:b/>
          <w:color w:val="auto"/>
          <w:sz w:val="26"/>
          <w:szCs w:val="26"/>
          <w:u w:val="single"/>
        </w:rPr>
        <w:t>Lesson Forum</w:t>
      </w:r>
    </w:p>
    <w:bookmarkStart w:id="737" w:name="_cc37mfomus5s" w:colFirst="0" w:colLast="0"/>
    <w:bookmarkEnd w:id="737"/>
    <w:p w14:paraId="28FD5F34"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"https://support.code.org/hc/en-us/requests/new?description=Bug%20in%20CS%20Discoveries%202018%20unit%206%20lesson%2014%20curriculum.code.org/csd-18/unit6/14/" </w:instrText>
      </w:r>
      <w:r w:rsidRPr="00323979">
        <w:rPr>
          <w:rFonts w:eastAsia="DFKai-SB"/>
          <w:color w:val="auto"/>
        </w:rPr>
        <w:fldChar w:fldCharType="separate"/>
      </w:r>
      <w:r w:rsidRPr="00323979">
        <w:rPr>
          <w:rFonts w:eastAsia="DFKai-SB"/>
          <w:b/>
          <w:color w:val="auto"/>
          <w:sz w:val="26"/>
          <w:szCs w:val="26"/>
          <w:u w:val="single"/>
        </w:rPr>
        <w:t>Report a Bug</w:t>
      </w:r>
    </w:p>
    <w:bookmarkStart w:id="738" w:name="_ohjz5clvy7r0" w:colFirst="0" w:colLast="0"/>
    <w:bookmarkEnd w:id="738"/>
    <w:p w14:paraId="1B3A14C6"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r w:rsidRPr="00323979">
        <w:rPr>
          <w:rFonts w:eastAsia="DFKai-SB"/>
          <w:b/>
          <w:sz w:val="46"/>
          <w:szCs w:val="46"/>
        </w:rPr>
        <w:t>Teaching Guide</w:t>
      </w:r>
    </w:p>
    <w:p w14:paraId="1E3BC354" w14:textId="77777777" w:rsidR="003166B8" w:rsidRPr="00323979" w:rsidRDefault="003166B8" w:rsidP="003166B8">
      <w:pPr>
        <w:rPr>
          <w:rFonts w:eastAsia="DFKai-SB"/>
        </w:rPr>
      </w:pPr>
      <w:r w:rsidRPr="00323979">
        <w:rPr>
          <w:rFonts w:eastAsia="DFKai-SB"/>
        </w:rPr>
        <w:lastRenderedPageBreak/>
        <w:t>教學指南</w:t>
      </w:r>
    </w:p>
    <w:p w14:paraId="75C1275B" w14:textId="77777777" w:rsidR="003166B8" w:rsidRPr="00323979" w:rsidRDefault="003166B8" w:rsidP="003166B8">
      <w:pPr>
        <w:pStyle w:val="Heading2"/>
        <w:keepNext w:val="0"/>
        <w:keepLines w:val="0"/>
        <w:spacing w:after="80"/>
        <w:rPr>
          <w:rFonts w:eastAsia="DFKai-SB"/>
          <w:b/>
          <w:sz w:val="34"/>
          <w:szCs w:val="34"/>
        </w:rPr>
      </w:pPr>
      <w:bookmarkStart w:id="739" w:name="_2o01i0ejadbo" w:colFirst="0" w:colLast="0"/>
      <w:bookmarkEnd w:id="739"/>
      <w:r w:rsidRPr="00323979">
        <w:rPr>
          <w:rFonts w:eastAsia="DFKai-SB"/>
          <w:b/>
          <w:sz w:val="34"/>
          <w:szCs w:val="34"/>
        </w:rPr>
        <w:t>Warm Up</w:t>
      </w:r>
    </w:p>
    <w:p w14:paraId="0E0FD6F5" w14:textId="77777777" w:rsidR="003166B8" w:rsidRPr="00323979" w:rsidRDefault="003166B8" w:rsidP="003166B8">
      <w:pPr>
        <w:rPr>
          <w:rFonts w:eastAsia="DFKai-SB"/>
        </w:rPr>
      </w:pPr>
      <w:r w:rsidRPr="00323979">
        <w:rPr>
          <w:rFonts w:eastAsia="DFKai-SB"/>
        </w:rPr>
        <w:t>暖身活動</w:t>
      </w:r>
    </w:p>
    <w:p w14:paraId="10B62317" w14:textId="77777777" w:rsidR="003166B8" w:rsidRPr="00323979" w:rsidRDefault="003166B8" w:rsidP="003166B8">
      <w:pPr>
        <w:rPr>
          <w:rFonts w:eastAsia="DFKai-SB"/>
        </w:rPr>
      </w:pPr>
      <w:r w:rsidRPr="00323979">
        <w:rPr>
          <w:rFonts w:eastAsia="DFKai-SB"/>
        </w:rPr>
        <w:t>Discussion Goal</w:t>
      </w:r>
    </w:p>
    <w:p w14:paraId="366CD1AB" w14:textId="77777777" w:rsidR="003166B8" w:rsidRPr="00323979" w:rsidRDefault="003166B8" w:rsidP="003166B8">
      <w:pPr>
        <w:rPr>
          <w:rFonts w:eastAsia="DFKai-SB"/>
        </w:rPr>
      </w:pPr>
      <w:r w:rsidRPr="00323979">
        <w:rPr>
          <w:rFonts w:eastAsia="DFKai-SB"/>
        </w:rPr>
        <w:t>討論目標</w:t>
      </w:r>
    </w:p>
    <w:p w14:paraId="07B45C53" w14:textId="77777777" w:rsidR="003166B8" w:rsidRPr="00323979" w:rsidRDefault="003166B8" w:rsidP="003166B8">
      <w:pPr>
        <w:rPr>
          <w:rFonts w:eastAsia="DFKai-SB"/>
        </w:rPr>
      </w:pPr>
      <w:r w:rsidRPr="00323979">
        <w:rPr>
          <w:rFonts w:eastAsia="DFKai-SB"/>
          <w:b/>
        </w:rPr>
        <w:t>Goal:</w:t>
      </w:r>
      <w:r w:rsidRPr="00323979">
        <w:rPr>
          <w:rFonts w:eastAsia="DFKai-SB"/>
        </w:rPr>
        <w:t xml:space="preserve"> Students should eventually see that parameters give a program flexibility. Sometimes, multiple commands are similar enough that it makes sense to combine them into one, but with a parameter to distinguish between their differences. Sometimes, such as the case of</w:t>
      </w:r>
      <w:hyperlink r:id="rId416">
        <w:r w:rsidRPr="00323979">
          <w:rPr>
            <w:rFonts w:eastAsia="DFKai-SB"/>
          </w:rPr>
          <w:t xml:space="preserve"> </w:t>
        </w:r>
      </w:hyperlink>
      <w:hyperlink r:id="rId417">
        <w:r w:rsidRPr="00323979">
          <w:rPr>
            <w:rFonts w:eastAsia="DFKai-SB"/>
            <w:u w:val="single"/>
            <w:shd w:val="clear" w:color="auto" w:fill="F78183"/>
          </w:rPr>
          <w:t>buzzer.frequency</w:t>
        </w:r>
      </w:hyperlink>
      <w:r w:rsidRPr="00323979">
        <w:rPr>
          <w:rFonts w:eastAsia="DFKai-SB"/>
        </w:rPr>
        <w:t>, there are too many options to make a separate block for each one. Parameters allow a programmer to use a single solution to solve multiple, related problems.</w:t>
      </w:r>
    </w:p>
    <w:p w14:paraId="2D468F68" w14:textId="77777777" w:rsidR="003166B8" w:rsidRPr="00323979" w:rsidRDefault="003166B8" w:rsidP="003166B8">
      <w:pPr>
        <w:rPr>
          <w:rFonts w:eastAsia="DFKai-SB"/>
        </w:rPr>
      </w:pPr>
      <w:r w:rsidRPr="00323979">
        <w:rPr>
          <w:rFonts w:eastAsia="DFKai-SB"/>
        </w:rPr>
        <w:t>目標</w:t>
      </w:r>
      <w:r w:rsidRPr="00323979">
        <w:rPr>
          <w:rFonts w:eastAsia="DFKai-SB"/>
        </w:rPr>
        <w:t xml:space="preserve">: </w:t>
      </w:r>
      <w:r w:rsidRPr="00323979">
        <w:rPr>
          <w:rFonts w:eastAsia="DFKai-SB"/>
        </w:rPr>
        <w:t>學生最終將了解使用參數讓程式變得有彈性</w:t>
      </w:r>
      <w:r w:rsidRPr="00323979">
        <w:rPr>
          <w:rFonts w:eastAsia="DFKai-SB"/>
        </w:rPr>
        <w:t xml:space="preserve">. </w:t>
      </w:r>
      <w:r w:rsidRPr="00323979">
        <w:rPr>
          <w:rFonts w:eastAsia="DFKai-SB"/>
        </w:rPr>
        <w:t>有時候</w:t>
      </w:r>
      <w:r w:rsidRPr="00323979">
        <w:rPr>
          <w:rFonts w:eastAsia="DFKai-SB"/>
        </w:rPr>
        <w:t xml:space="preserve">, </w:t>
      </w:r>
      <w:r w:rsidRPr="00323979">
        <w:rPr>
          <w:rFonts w:eastAsia="DFKai-SB"/>
        </w:rPr>
        <w:t>將多個相似的指令合而為一</w:t>
      </w:r>
      <w:r w:rsidRPr="00323979">
        <w:rPr>
          <w:rFonts w:eastAsia="DFKai-SB"/>
        </w:rPr>
        <w:t>,</w:t>
      </w:r>
      <w:r w:rsidRPr="00323979">
        <w:rPr>
          <w:rFonts w:eastAsia="DFKai-SB"/>
        </w:rPr>
        <w:t>並利用參數來區別它們是非常合理的做法</w:t>
      </w:r>
      <w:r w:rsidRPr="00323979">
        <w:rPr>
          <w:rFonts w:eastAsia="DFKai-SB"/>
        </w:rPr>
        <w:t xml:space="preserve">. </w:t>
      </w:r>
      <w:r w:rsidRPr="00323979">
        <w:rPr>
          <w:rFonts w:eastAsia="DFKai-SB"/>
        </w:rPr>
        <w:t>有時候</w:t>
      </w:r>
      <w:r w:rsidRPr="00323979">
        <w:rPr>
          <w:rFonts w:eastAsia="DFKai-SB"/>
        </w:rPr>
        <w:t xml:space="preserve">, </w:t>
      </w:r>
      <w:r w:rsidRPr="00323979">
        <w:rPr>
          <w:rFonts w:eastAsia="DFKai-SB"/>
        </w:rPr>
        <w:t>比方說在</w:t>
      </w:r>
      <w:hyperlink r:id="rId418">
        <w:r w:rsidRPr="00323979">
          <w:rPr>
            <w:rFonts w:eastAsia="DFKai-SB"/>
            <w:u w:val="single"/>
            <w:shd w:val="clear" w:color="auto" w:fill="F78183"/>
          </w:rPr>
          <w:t>buzzer.frequency</w:t>
        </w:r>
      </w:hyperlink>
      <w:r w:rsidRPr="00323979">
        <w:rPr>
          <w:rFonts w:eastAsia="DFKai-SB"/>
        </w:rPr>
        <w:t>的例子</w:t>
      </w:r>
      <w:r w:rsidRPr="00323979">
        <w:rPr>
          <w:rFonts w:eastAsia="DFKai-SB"/>
        </w:rPr>
        <w:t xml:space="preserve">, </w:t>
      </w:r>
      <w:r w:rsidRPr="00323979">
        <w:rPr>
          <w:rFonts w:eastAsia="DFKai-SB"/>
        </w:rPr>
        <w:t>有太多個選項以至於無法為每個選項產生個別的區塊</w:t>
      </w:r>
      <w:r w:rsidRPr="00323979">
        <w:rPr>
          <w:rFonts w:eastAsia="DFKai-SB"/>
        </w:rPr>
        <w:t xml:space="preserve">. </w:t>
      </w:r>
      <w:r w:rsidRPr="00323979">
        <w:rPr>
          <w:rFonts w:eastAsia="DFKai-SB"/>
        </w:rPr>
        <w:t>參數讓編程者使用單一解決方案來解決多種相關聯的問題</w:t>
      </w:r>
      <w:r w:rsidRPr="00323979">
        <w:rPr>
          <w:rFonts w:eastAsia="DFKai-SB"/>
        </w:rPr>
        <w:t>.</w:t>
      </w:r>
    </w:p>
    <w:p w14:paraId="06F8458D" w14:textId="77777777" w:rsidR="003166B8" w:rsidRPr="00323979" w:rsidRDefault="003166B8" w:rsidP="003166B8">
      <w:pPr>
        <w:rPr>
          <w:rFonts w:eastAsia="DFKai-SB"/>
        </w:rPr>
      </w:pPr>
    </w:p>
    <w:p w14:paraId="7D90F19C"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When you needed to access the pitch and roll of the accelerometer in the last lesson, you used the block</w:t>
      </w:r>
      <w:hyperlink r:id="rId419">
        <w:r w:rsidRPr="00323979">
          <w:rPr>
            <w:rFonts w:eastAsia="DFKai-SB"/>
          </w:rPr>
          <w:t xml:space="preserve"> </w:t>
        </w:r>
      </w:hyperlink>
      <w:hyperlink r:id="rId420">
        <w:r w:rsidRPr="00323979">
          <w:rPr>
            <w:rFonts w:eastAsia="DFKai-SB"/>
            <w:u w:val="single"/>
            <w:shd w:val="clear" w:color="auto" w:fill="F78183"/>
          </w:rPr>
          <w:t>accelerometer.getOrientation</w:t>
        </w:r>
      </w:hyperlink>
      <w:r w:rsidRPr="00323979">
        <w:rPr>
          <w:rFonts w:eastAsia="DFKai-SB"/>
        </w:rPr>
        <w:t>, and you chose whether to get the pitch or the roll. Why do you think the creators make the program work that way, rather than having two blocks, one for the pitch and one for the roll?</w:t>
      </w:r>
    </w:p>
    <w:p w14:paraId="3C91E123" w14:textId="77777777" w:rsidR="003166B8" w:rsidRPr="00323979" w:rsidRDefault="003166B8" w:rsidP="003166B8">
      <w:pPr>
        <w:rPr>
          <w:rFonts w:eastAsia="DFKai-SB"/>
        </w:rPr>
      </w:pPr>
      <w:r w:rsidRPr="00323979">
        <w:rPr>
          <w:rFonts w:eastAsia="DFKai-SB"/>
        </w:rPr>
        <w:t>What other blocks that you have seen take parameters? Why are parameters so useful?</w:t>
      </w:r>
    </w:p>
    <w:p w14:paraId="4376D21B" w14:textId="77777777" w:rsidR="003166B8" w:rsidRPr="00323979" w:rsidRDefault="003166B8" w:rsidP="003166B8">
      <w:pPr>
        <w:rPr>
          <w:rFonts w:eastAsia="DFKai-SB"/>
        </w:rPr>
      </w:pPr>
      <w:r w:rsidRPr="00323979">
        <w:rPr>
          <w:rFonts w:eastAsia="DFKai-SB"/>
        </w:rPr>
        <w:t>提問</w:t>
      </w:r>
      <w:r w:rsidRPr="00323979">
        <w:rPr>
          <w:rFonts w:eastAsia="DFKai-SB"/>
        </w:rPr>
        <w:t xml:space="preserve">: </w:t>
      </w:r>
      <w:r w:rsidRPr="00323979">
        <w:rPr>
          <w:rFonts w:eastAsia="DFKai-SB"/>
        </w:rPr>
        <w:t>當你需要取得上堂課中加速度計的</w:t>
      </w:r>
      <w:r w:rsidRPr="00323979">
        <w:rPr>
          <w:rFonts w:eastAsia="DFKai-SB"/>
        </w:rPr>
        <w:t>pitch</w:t>
      </w:r>
      <w:r w:rsidRPr="00323979">
        <w:rPr>
          <w:rFonts w:eastAsia="DFKai-SB"/>
        </w:rPr>
        <w:t>和</w:t>
      </w:r>
      <w:r w:rsidRPr="00323979">
        <w:rPr>
          <w:rFonts w:eastAsia="DFKai-SB"/>
        </w:rPr>
        <w:t>roll</w:t>
      </w:r>
      <w:r w:rsidRPr="00323979">
        <w:rPr>
          <w:rFonts w:eastAsia="DFKai-SB"/>
        </w:rPr>
        <w:t>資訊</w:t>
      </w:r>
      <w:r w:rsidRPr="00323979">
        <w:rPr>
          <w:rFonts w:eastAsia="DFKai-SB"/>
        </w:rPr>
        <w:t xml:space="preserve">, </w:t>
      </w:r>
      <w:r w:rsidRPr="00323979">
        <w:rPr>
          <w:rFonts w:eastAsia="DFKai-SB"/>
        </w:rPr>
        <w:t>你使用</w:t>
      </w:r>
      <w:hyperlink r:id="rId421">
        <w:r w:rsidRPr="00323979">
          <w:rPr>
            <w:rFonts w:eastAsia="DFKai-SB"/>
            <w:u w:val="single"/>
            <w:shd w:val="clear" w:color="auto" w:fill="F78183"/>
          </w:rPr>
          <w:t>accelerometer.getOrientation</w:t>
        </w:r>
      </w:hyperlink>
      <w:r w:rsidRPr="00323979">
        <w:rPr>
          <w:rFonts w:eastAsia="DFKai-SB"/>
        </w:rPr>
        <w:t>區塊</w:t>
      </w:r>
      <w:r w:rsidRPr="00323979">
        <w:rPr>
          <w:rFonts w:eastAsia="DFKai-SB"/>
        </w:rPr>
        <w:t>,</w:t>
      </w:r>
      <w:r w:rsidRPr="00323979">
        <w:rPr>
          <w:rFonts w:eastAsia="DFKai-SB"/>
        </w:rPr>
        <w:t>而且你能選擇取得</w:t>
      </w:r>
      <w:r w:rsidRPr="00323979">
        <w:rPr>
          <w:rFonts w:eastAsia="DFKai-SB"/>
        </w:rPr>
        <w:t>pitch</w:t>
      </w:r>
      <w:r w:rsidRPr="00323979">
        <w:rPr>
          <w:rFonts w:eastAsia="DFKai-SB"/>
        </w:rPr>
        <w:t>或是</w:t>
      </w:r>
      <w:r w:rsidRPr="00323979">
        <w:rPr>
          <w:rFonts w:eastAsia="DFKai-SB"/>
        </w:rPr>
        <w:t>roll</w:t>
      </w:r>
      <w:r w:rsidRPr="00323979">
        <w:rPr>
          <w:rFonts w:eastAsia="DFKai-SB"/>
        </w:rPr>
        <w:t>資訊</w:t>
      </w:r>
      <w:r w:rsidRPr="00323979">
        <w:rPr>
          <w:rFonts w:eastAsia="DFKai-SB"/>
        </w:rPr>
        <w:t xml:space="preserve">. </w:t>
      </w:r>
      <w:r w:rsidRPr="00323979">
        <w:rPr>
          <w:rFonts w:eastAsia="DFKai-SB"/>
        </w:rPr>
        <w:t>為什麼你認為創造者讓程式那樣運作</w:t>
      </w:r>
      <w:r w:rsidRPr="00323979">
        <w:rPr>
          <w:rFonts w:eastAsia="DFKai-SB"/>
        </w:rPr>
        <w:t>,</w:t>
      </w:r>
      <w:r w:rsidRPr="00323979">
        <w:rPr>
          <w:rFonts w:eastAsia="DFKai-SB"/>
        </w:rPr>
        <w:t>而不是使用兩個區塊</w:t>
      </w:r>
      <w:r w:rsidRPr="00323979">
        <w:rPr>
          <w:rFonts w:eastAsia="DFKai-SB"/>
        </w:rPr>
        <w:t>,</w:t>
      </w:r>
      <w:r w:rsidRPr="00323979">
        <w:rPr>
          <w:rFonts w:eastAsia="DFKai-SB"/>
        </w:rPr>
        <w:t>一個用在</w:t>
      </w:r>
      <w:r w:rsidRPr="00323979">
        <w:rPr>
          <w:rFonts w:eastAsia="DFKai-SB"/>
        </w:rPr>
        <w:t>pitch,</w:t>
      </w:r>
      <w:r w:rsidRPr="00323979">
        <w:rPr>
          <w:rFonts w:eastAsia="DFKai-SB"/>
        </w:rPr>
        <w:t>另一個用在</w:t>
      </w:r>
      <w:r w:rsidRPr="00323979">
        <w:rPr>
          <w:rFonts w:eastAsia="DFKai-SB"/>
        </w:rPr>
        <w:t>roll?</w:t>
      </w:r>
    </w:p>
    <w:p w14:paraId="40674035" w14:textId="77777777" w:rsidR="003166B8" w:rsidRPr="00323979" w:rsidRDefault="003166B8" w:rsidP="003166B8">
      <w:pPr>
        <w:rPr>
          <w:rFonts w:eastAsia="DFKai-SB"/>
        </w:rPr>
      </w:pPr>
      <w:r w:rsidRPr="00323979">
        <w:rPr>
          <w:rFonts w:eastAsia="DFKai-SB"/>
        </w:rPr>
        <w:t>你看過其他用到參數的區塊嗎</w:t>
      </w:r>
      <w:r w:rsidRPr="00323979">
        <w:rPr>
          <w:rFonts w:eastAsia="DFKai-SB"/>
        </w:rPr>
        <w:t xml:space="preserve">? </w:t>
      </w:r>
      <w:r w:rsidRPr="00323979">
        <w:rPr>
          <w:rFonts w:eastAsia="DFKai-SB"/>
        </w:rPr>
        <w:t>為什麼參數這麼有用</w:t>
      </w:r>
      <w:r w:rsidRPr="00323979">
        <w:rPr>
          <w:rFonts w:eastAsia="DFKai-SB"/>
        </w:rPr>
        <w:t>?</w:t>
      </w:r>
    </w:p>
    <w:p w14:paraId="54170865" w14:textId="77777777" w:rsidR="003166B8" w:rsidRPr="00323979" w:rsidRDefault="003166B8" w:rsidP="003166B8">
      <w:pPr>
        <w:rPr>
          <w:rFonts w:eastAsia="DFKai-SB"/>
        </w:rPr>
      </w:pPr>
    </w:p>
    <w:p w14:paraId="12A9EE0D" w14:textId="77777777" w:rsidR="003166B8" w:rsidRPr="00323979" w:rsidRDefault="003166B8" w:rsidP="003166B8">
      <w:pPr>
        <w:rPr>
          <w:rFonts w:eastAsia="DFKai-SB"/>
          <w:b/>
        </w:rPr>
      </w:pPr>
      <w:r w:rsidRPr="00323979">
        <w:rPr>
          <w:rFonts w:eastAsia="DFKai-SB"/>
          <w:b/>
        </w:rPr>
        <w:t>Remarks</w:t>
      </w:r>
    </w:p>
    <w:p w14:paraId="1C1E16A8" w14:textId="77777777" w:rsidR="003166B8" w:rsidRPr="00323979" w:rsidRDefault="003166B8" w:rsidP="003166B8">
      <w:pPr>
        <w:rPr>
          <w:rFonts w:eastAsia="DFKai-SB"/>
        </w:rPr>
      </w:pPr>
      <w:r w:rsidRPr="00323979">
        <w:rPr>
          <w:rFonts w:eastAsia="DFKai-SB"/>
        </w:rPr>
        <w:t>So far, the functions that you have used always did the exact same thing. Today, we're going to look at a way to make functions even more useful by giving them parameters, just like some of the blocks that you just talked about.</w:t>
      </w:r>
    </w:p>
    <w:p w14:paraId="4957EBC5" w14:textId="77777777" w:rsidR="003166B8" w:rsidRPr="00323979" w:rsidRDefault="003166B8" w:rsidP="003166B8">
      <w:pPr>
        <w:rPr>
          <w:rFonts w:eastAsia="DFKai-SB"/>
        </w:rPr>
      </w:pPr>
      <w:r w:rsidRPr="00323979">
        <w:rPr>
          <w:rFonts w:eastAsia="DFKai-SB"/>
        </w:rPr>
        <w:t>教學備註</w:t>
      </w:r>
      <w:r w:rsidRPr="00323979">
        <w:rPr>
          <w:rFonts w:eastAsia="DFKai-SB"/>
        </w:rPr>
        <w:t>:</w:t>
      </w:r>
    </w:p>
    <w:p w14:paraId="4CFCBC02" w14:textId="77777777" w:rsidR="003166B8" w:rsidRPr="00323979" w:rsidRDefault="003166B8" w:rsidP="003166B8">
      <w:pPr>
        <w:rPr>
          <w:rFonts w:eastAsia="DFKai-SB"/>
        </w:rPr>
      </w:pPr>
      <w:r w:rsidRPr="00323979">
        <w:rPr>
          <w:rFonts w:eastAsia="DFKai-SB"/>
        </w:rPr>
        <w:t>目前為止</w:t>
      </w:r>
      <w:r w:rsidRPr="00323979">
        <w:rPr>
          <w:rFonts w:eastAsia="DFKai-SB"/>
        </w:rPr>
        <w:t xml:space="preserve">, </w:t>
      </w:r>
      <w:r w:rsidRPr="00323979">
        <w:rPr>
          <w:rFonts w:eastAsia="DFKai-SB"/>
        </w:rPr>
        <w:t>你所用過的函式總是做一樣的事情</w:t>
      </w:r>
      <w:r w:rsidRPr="00323979">
        <w:rPr>
          <w:rFonts w:eastAsia="DFKai-SB"/>
        </w:rPr>
        <w:t xml:space="preserve">. </w:t>
      </w:r>
      <w:r w:rsidRPr="00323979">
        <w:rPr>
          <w:rFonts w:eastAsia="DFKai-SB"/>
        </w:rPr>
        <w:t>今天</w:t>
      </w:r>
      <w:r w:rsidRPr="00323979">
        <w:rPr>
          <w:rFonts w:eastAsia="DFKai-SB"/>
        </w:rPr>
        <w:t xml:space="preserve">, </w:t>
      </w:r>
      <w:r w:rsidRPr="00323979">
        <w:rPr>
          <w:rFonts w:eastAsia="DFKai-SB"/>
        </w:rPr>
        <w:t>我們想要看看怎麼利用參數讓函式變得更有用</w:t>
      </w:r>
      <w:r w:rsidRPr="00323979">
        <w:rPr>
          <w:rFonts w:eastAsia="DFKai-SB"/>
        </w:rPr>
        <w:t xml:space="preserve">, </w:t>
      </w:r>
      <w:r w:rsidRPr="00323979">
        <w:rPr>
          <w:rFonts w:eastAsia="DFKai-SB"/>
        </w:rPr>
        <w:t>正如同某些你剛討論過的區塊一樣</w:t>
      </w:r>
      <w:r w:rsidRPr="00323979">
        <w:rPr>
          <w:rFonts w:eastAsia="DFKai-SB"/>
        </w:rPr>
        <w:t>.</w:t>
      </w:r>
    </w:p>
    <w:p w14:paraId="16C57198" w14:textId="77777777" w:rsidR="003166B8" w:rsidRPr="00323979" w:rsidRDefault="003166B8" w:rsidP="003166B8">
      <w:pPr>
        <w:pStyle w:val="Heading2"/>
        <w:keepNext w:val="0"/>
        <w:keepLines w:val="0"/>
        <w:spacing w:after="80"/>
        <w:rPr>
          <w:rFonts w:eastAsia="DFKai-SB"/>
          <w:b/>
          <w:sz w:val="34"/>
          <w:szCs w:val="34"/>
        </w:rPr>
      </w:pPr>
      <w:bookmarkStart w:id="740" w:name="_t3t6z6g8suhu" w:colFirst="0" w:colLast="0"/>
      <w:bookmarkEnd w:id="740"/>
      <w:r w:rsidRPr="00323979">
        <w:rPr>
          <w:rFonts w:eastAsia="DFKai-SB"/>
          <w:b/>
          <w:sz w:val="34"/>
          <w:szCs w:val="34"/>
        </w:rPr>
        <w:t>Activity</w:t>
      </w:r>
    </w:p>
    <w:p w14:paraId="2FA39808" w14:textId="77777777" w:rsidR="003166B8" w:rsidRPr="00323979" w:rsidRDefault="003166B8" w:rsidP="003166B8">
      <w:pPr>
        <w:rPr>
          <w:rFonts w:eastAsia="DFKai-SB"/>
        </w:rPr>
      </w:pPr>
      <w:r w:rsidRPr="00323979">
        <w:rPr>
          <w:rFonts w:eastAsia="DFKai-SB"/>
        </w:rPr>
        <w:t>活動內容</w:t>
      </w:r>
    </w:p>
    <w:p w14:paraId="320C2D25" w14:textId="77777777" w:rsidR="003166B8" w:rsidRPr="00323979" w:rsidRDefault="003166B8" w:rsidP="003166B8">
      <w:pPr>
        <w:rPr>
          <w:rFonts w:eastAsia="DFKai-SB"/>
        </w:rPr>
      </w:pPr>
      <w:r w:rsidRPr="00323979">
        <w:rPr>
          <w:rFonts w:eastAsia="DFKai-SB"/>
        </w:rPr>
        <w:t>Send students to Code Studio</w:t>
      </w:r>
    </w:p>
    <w:p w14:paraId="182CADCD" w14:textId="77777777" w:rsidR="003166B8" w:rsidRPr="00323979" w:rsidRDefault="003166B8" w:rsidP="003166B8">
      <w:pPr>
        <w:pStyle w:val="Heading3"/>
        <w:keepNext w:val="0"/>
        <w:keepLines w:val="0"/>
        <w:spacing w:before="280"/>
        <w:rPr>
          <w:rFonts w:eastAsia="DFKai-SB"/>
          <w:b/>
          <w:color w:val="auto"/>
          <w:sz w:val="26"/>
          <w:szCs w:val="26"/>
        </w:rPr>
      </w:pPr>
      <w:bookmarkStart w:id="741" w:name="_ig6g9wry1fo8" w:colFirst="0" w:colLast="0"/>
      <w:bookmarkEnd w:id="741"/>
      <w:r w:rsidRPr="00323979">
        <w:rPr>
          <w:rFonts w:eastAsia="DFKai-SB"/>
          <w:b/>
          <w:color w:val="auto"/>
          <w:sz w:val="26"/>
          <w:szCs w:val="26"/>
        </w:rPr>
        <w:lastRenderedPageBreak/>
        <w:t>Code Studio levels</w:t>
      </w:r>
    </w:p>
    <w:p w14:paraId="05143E49" w14:textId="77777777" w:rsidR="003166B8" w:rsidRPr="00323979" w:rsidRDefault="003166B8" w:rsidP="003166B8">
      <w:pPr>
        <w:rPr>
          <w:rFonts w:eastAsia="DFKai-SB"/>
        </w:rPr>
      </w:pPr>
      <w:r w:rsidRPr="00323979">
        <w:rPr>
          <w:rFonts w:eastAsia="DFKai-SB"/>
        </w:rPr>
        <w:t>Code Studio</w:t>
      </w:r>
      <w:r w:rsidRPr="00323979">
        <w:rPr>
          <w:rFonts w:eastAsia="DFKai-SB"/>
        </w:rPr>
        <w:t>關卡</w:t>
      </w:r>
    </w:p>
    <w:p w14:paraId="74A61B75" w14:textId="77777777" w:rsidR="003166B8" w:rsidRPr="00323979" w:rsidRDefault="003166B8" w:rsidP="003166B8">
      <w:pPr>
        <w:numPr>
          <w:ilvl w:val="0"/>
          <w:numId w:val="288"/>
        </w:numPr>
        <w:spacing w:before="240" w:after="240"/>
        <w:rPr>
          <w:rFonts w:eastAsia="DFKai-SB"/>
        </w:rPr>
      </w:pPr>
      <w:r w:rsidRPr="00323979">
        <w:rPr>
          <w:rFonts w:eastAsia="DFKai-SB"/>
        </w:rPr>
        <w:t>Lesson Overview</w:t>
      </w:r>
    </w:p>
    <w:p w14:paraId="23784666" w14:textId="77777777" w:rsidR="003166B8" w:rsidRPr="00323979" w:rsidRDefault="003166B8" w:rsidP="003166B8">
      <w:pPr>
        <w:spacing w:before="240" w:after="240"/>
        <w:ind w:left="720"/>
        <w:rPr>
          <w:rFonts w:eastAsia="DFKai-SB"/>
        </w:rPr>
      </w:pPr>
      <w:r w:rsidRPr="00323979">
        <w:rPr>
          <w:rFonts w:eastAsia="DFKai-SB"/>
          <w:sz w:val="20"/>
          <w:szCs w:val="20"/>
        </w:rPr>
        <w:t>課程概述</w:t>
      </w:r>
    </w:p>
    <w:p w14:paraId="58318A4D" w14:textId="77777777" w:rsidR="003166B8" w:rsidRPr="00323979" w:rsidRDefault="003166B8" w:rsidP="003166B8">
      <w:pPr>
        <w:numPr>
          <w:ilvl w:val="0"/>
          <w:numId w:val="288"/>
        </w:numPr>
        <w:spacing w:before="240" w:after="240"/>
        <w:rPr>
          <w:rFonts w:eastAsia="DFKai-SB"/>
        </w:rPr>
      </w:pPr>
      <w:r w:rsidRPr="00323979">
        <w:rPr>
          <w:rFonts w:eastAsia="DFKai-SB"/>
        </w:rPr>
        <w:fldChar w:fldCharType="begin"/>
      </w:r>
      <w:r w:rsidRPr="00323979">
        <w:rPr>
          <w:rFonts w:eastAsia="DFKai-SB"/>
        </w:rPr>
        <w:instrText xml:space="preserve"> HYPERLINK "https://curriculum.code.org/csd-18/unit6/14/#level-expando-14-1-sfmd" </w:instrText>
      </w:r>
      <w:r w:rsidRPr="00323979">
        <w:rPr>
          <w:rFonts w:eastAsia="DFKai-SB"/>
        </w:rPr>
        <w:fldChar w:fldCharType="separate"/>
      </w:r>
      <w:r w:rsidRPr="00323979">
        <w:rPr>
          <w:rFonts w:eastAsia="DFKai-SB"/>
          <w:u w:val="single"/>
        </w:rPr>
        <w:t>Student Overview</w:t>
      </w:r>
    </w:p>
    <w:p w14:paraId="7F937E3E"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"https://studio.code.org/s/csd6-2018/stage/14/puzzle/1" </w:instrText>
      </w:r>
      <w:r w:rsidRPr="00323979">
        <w:rPr>
          <w:rFonts w:eastAsia="DFKai-SB"/>
        </w:rPr>
        <w:fldChar w:fldCharType="separate"/>
      </w:r>
      <w:r w:rsidRPr="00323979">
        <w:rPr>
          <w:rFonts w:eastAsia="DFKai-SB"/>
          <w:u w:val="single"/>
        </w:rPr>
        <w:t>View on Code Studio</w:t>
      </w:r>
    </w:p>
    <w:p w14:paraId="585EFB4C" w14:textId="77777777" w:rsidR="003166B8" w:rsidRPr="00323979" w:rsidRDefault="003166B8" w:rsidP="003166B8">
      <w:pPr>
        <w:numPr>
          <w:ilvl w:val="0"/>
          <w:numId w:val="291"/>
        </w:numPr>
        <w:spacing w:before="240" w:after="240"/>
        <w:rPr>
          <w:rFonts w:eastAsia="DFKai-SB"/>
        </w:rPr>
      </w:pPr>
      <w:r w:rsidRPr="00323979">
        <w:rPr>
          <w:rFonts w:eastAsia="DFKai-SB"/>
        </w:rPr>
        <w:fldChar w:fldCharType="end"/>
      </w:r>
      <w:r w:rsidRPr="00323979">
        <w:rPr>
          <w:rFonts w:eastAsia="DFKai-SB"/>
        </w:rPr>
        <w:t>Functions with Parameters</w:t>
      </w:r>
    </w:p>
    <w:p w14:paraId="4EDB664E" w14:textId="77777777" w:rsidR="003166B8" w:rsidRPr="00323979" w:rsidRDefault="003166B8" w:rsidP="003166B8">
      <w:pPr>
        <w:spacing w:before="240" w:after="240"/>
        <w:ind w:left="720"/>
        <w:rPr>
          <w:rFonts w:eastAsia="DFKai-SB"/>
        </w:rPr>
      </w:pPr>
      <w:r w:rsidRPr="00323979">
        <w:rPr>
          <w:rFonts w:eastAsia="DFKai-SB"/>
        </w:rPr>
        <w:t>具有參數的函式</w:t>
      </w:r>
    </w:p>
    <w:p w14:paraId="51F0940E" w14:textId="77777777" w:rsidR="003166B8" w:rsidRPr="00323979" w:rsidRDefault="003166B8" w:rsidP="003166B8">
      <w:pPr>
        <w:numPr>
          <w:ilvl w:val="0"/>
          <w:numId w:val="291"/>
        </w:numPr>
        <w:spacing w:before="240"/>
        <w:rPr>
          <w:rFonts w:eastAsia="DFKai-SB"/>
        </w:rPr>
      </w:pPr>
      <w:r w:rsidRPr="00323979">
        <w:rPr>
          <w:rFonts w:eastAsia="DFKai-SB"/>
        </w:rPr>
        <w:fldChar w:fldCharType="begin"/>
      </w:r>
      <w:r w:rsidRPr="00323979">
        <w:rPr>
          <w:rFonts w:eastAsia="DFKai-SB"/>
        </w:rPr>
        <w:instrText xml:space="preserve"> HYPERLINK "https://curriculum.code.org/csd-18/unit6/14/#level-expando-14-2" </w:instrText>
      </w:r>
      <w:r w:rsidRPr="00323979">
        <w:rPr>
          <w:rFonts w:eastAsia="DFKai-SB"/>
        </w:rPr>
        <w:fldChar w:fldCharType="separate"/>
      </w:r>
      <w:r w:rsidRPr="00323979">
        <w:rPr>
          <w:rFonts w:eastAsia="DFKai-SB"/>
          <w:u w:val="single"/>
        </w:rPr>
        <w:t>2</w:t>
      </w:r>
    </w:p>
    <w:p w14:paraId="156CAF23" w14:textId="77777777" w:rsidR="003166B8" w:rsidRPr="00323979" w:rsidRDefault="003166B8" w:rsidP="003166B8">
      <w:pPr>
        <w:numPr>
          <w:ilvl w:val="0"/>
          <w:numId w:val="29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"https://curriculum.code.org/csd-18/unit6/14/#level-expando-14-3" </w:instrText>
      </w:r>
      <w:r w:rsidRPr="00323979">
        <w:rPr>
          <w:rFonts w:eastAsia="DFKai-SB"/>
        </w:rPr>
        <w:fldChar w:fldCharType="separate"/>
      </w:r>
      <w:r w:rsidRPr="00323979">
        <w:rPr>
          <w:rFonts w:eastAsia="DFKai-SB"/>
          <w:u w:val="single"/>
        </w:rPr>
        <w:t>3</w:t>
      </w:r>
    </w:p>
    <w:p w14:paraId="05878139" w14:textId="77777777" w:rsidR="003166B8" w:rsidRPr="00323979" w:rsidRDefault="003166B8" w:rsidP="003166B8">
      <w:pPr>
        <w:numPr>
          <w:ilvl w:val="0"/>
          <w:numId w:val="29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"https://curriculum.code.org/csd-18/unit6/14/#level-expando-14-4" </w:instrText>
      </w:r>
      <w:r w:rsidRPr="00323979">
        <w:rPr>
          <w:rFonts w:eastAsia="DFKai-SB"/>
        </w:rPr>
        <w:fldChar w:fldCharType="separate"/>
      </w:r>
      <w:r w:rsidRPr="00323979">
        <w:rPr>
          <w:rFonts w:eastAsia="DFKai-SB"/>
          <w:u w:val="single"/>
        </w:rPr>
        <w:t>4</w:t>
      </w:r>
    </w:p>
    <w:p w14:paraId="3A752154" w14:textId="77777777" w:rsidR="003166B8" w:rsidRPr="00323979" w:rsidRDefault="003166B8" w:rsidP="003166B8">
      <w:pPr>
        <w:numPr>
          <w:ilvl w:val="0"/>
          <w:numId w:val="29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"https://curriculum.code.org/csd-18/unit6/14/#level-expando-14-5" </w:instrText>
      </w:r>
      <w:r w:rsidRPr="00323979">
        <w:rPr>
          <w:rFonts w:eastAsia="DFKai-SB"/>
        </w:rPr>
        <w:fldChar w:fldCharType="separate"/>
      </w:r>
      <w:r w:rsidRPr="00323979">
        <w:rPr>
          <w:rFonts w:eastAsia="DFKai-SB"/>
          <w:u w:val="single"/>
        </w:rPr>
        <w:t>5</w:t>
      </w:r>
    </w:p>
    <w:p w14:paraId="3A8C6124" w14:textId="77777777" w:rsidR="003166B8" w:rsidRPr="00323979" w:rsidRDefault="003166B8" w:rsidP="003166B8">
      <w:pPr>
        <w:numPr>
          <w:ilvl w:val="0"/>
          <w:numId w:val="291"/>
        </w:numPr>
        <w:spacing w:after="240"/>
        <w:rPr>
          <w:rFonts w:eastAsia="DFKai-SB"/>
        </w:rPr>
      </w:pPr>
      <w:r w:rsidRPr="00323979">
        <w:rPr>
          <w:rFonts w:eastAsia="DFKai-SB"/>
        </w:rPr>
        <w:fldChar w:fldCharType="end"/>
      </w:r>
      <w:r w:rsidRPr="00323979">
        <w:rPr>
          <w:rFonts w:eastAsia="DFKai-SB"/>
        </w:rPr>
        <w:t>(click tabs to see student view)</w:t>
      </w:r>
    </w:p>
    <w:p w14:paraId="367782D0"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"https://studio.code.org/s/csd6-2018/stage/14/puzzle/2" </w:instrText>
      </w:r>
      <w:r w:rsidRPr="00323979">
        <w:rPr>
          <w:rFonts w:eastAsia="DFKai-SB"/>
        </w:rPr>
        <w:fldChar w:fldCharType="separate"/>
      </w:r>
      <w:r w:rsidRPr="00323979">
        <w:rPr>
          <w:rFonts w:eastAsia="DFKai-SB"/>
          <w:u w:val="single"/>
        </w:rPr>
        <w:t>View on Code Studio</w:t>
      </w:r>
    </w:p>
    <w:bookmarkStart w:id="742" w:name="_a0qkc9bbksiw" w:colFirst="0" w:colLast="0"/>
    <w:bookmarkEnd w:id="742"/>
    <w:p w14:paraId="21E22C26"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7CC46553" w14:textId="77777777" w:rsidR="003166B8" w:rsidRPr="00323979" w:rsidRDefault="003166B8" w:rsidP="003166B8">
      <w:pPr>
        <w:rPr>
          <w:rFonts w:eastAsia="DFKai-SB"/>
        </w:rPr>
      </w:pPr>
      <w:r w:rsidRPr="00323979">
        <w:rPr>
          <w:rFonts w:eastAsia="DFKai-SB"/>
        </w:rPr>
        <w:t>學生操作指示</w:t>
      </w:r>
    </w:p>
    <w:p w14:paraId="157011D9" w14:textId="77777777" w:rsidR="003166B8" w:rsidRPr="00323979" w:rsidRDefault="003166B8" w:rsidP="003166B8">
      <w:pPr>
        <w:pStyle w:val="Heading1"/>
        <w:keepNext w:val="0"/>
        <w:keepLines w:val="0"/>
        <w:spacing w:before="480"/>
        <w:rPr>
          <w:rFonts w:eastAsia="DFKai-SB"/>
          <w:b/>
          <w:sz w:val="46"/>
          <w:szCs w:val="46"/>
        </w:rPr>
      </w:pPr>
      <w:bookmarkStart w:id="743" w:name="_pj5td8yi8p65" w:colFirst="0" w:colLast="0"/>
      <w:bookmarkEnd w:id="743"/>
      <w:r w:rsidRPr="00323979">
        <w:rPr>
          <w:rFonts w:eastAsia="DFKai-SB"/>
          <w:b/>
          <w:sz w:val="46"/>
          <w:szCs w:val="46"/>
        </w:rPr>
        <w:t>Bug Crawl</w:t>
      </w:r>
    </w:p>
    <w:p w14:paraId="07696C81" w14:textId="77777777" w:rsidR="003166B8" w:rsidRPr="00323979" w:rsidRDefault="003166B8" w:rsidP="003166B8">
      <w:pPr>
        <w:rPr>
          <w:rFonts w:eastAsia="DFKai-SB"/>
        </w:rPr>
      </w:pPr>
      <w:r w:rsidRPr="00323979">
        <w:rPr>
          <w:rFonts w:eastAsia="DFKai-SB"/>
        </w:rPr>
        <w:t>抓蟲</w:t>
      </w:r>
    </w:p>
    <w:p w14:paraId="72744CF4" w14:textId="77777777" w:rsidR="003166B8" w:rsidRPr="00323979" w:rsidRDefault="003166B8" w:rsidP="003166B8">
      <w:pPr>
        <w:rPr>
          <w:rFonts w:eastAsia="DFKai-SB"/>
        </w:rPr>
      </w:pPr>
    </w:p>
    <w:p w14:paraId="72B92067" w14:textId="77777777" w:rsidR="003166B8" w:rsidRPr="00323979" w:rsidRDefault="003166B8" w:rsidP="003166B8">
      <w:pPr>
        <w:rPr>
          <w:rFonts w:eastAsia="DFKai-SB"/>
        </w:rPr>
      </w:pPr>
      <w:r w:rsidRPr="00323979">
        <w:rPr>
          <w:rFonts w:eastAsia="DFKai-SB"/>
        </w:rPr>
        <w:t>Look at the program below, paying special attention to the function crawl(bug). What happens if you press the left or right button?</w:t>
      </w:r>
    </w:p>
    <w:p w14:paraId="431D01AF" w14:textId="77777777" w:rsidR="003166B8" w:rsidRPr="00323979" w:rsidRDefault="00AB68F6" w:rsidP="003166B8">
      <w:pPr>
        <w:rPr>
          <w:rFonts w:eastAsia="DFKai-SB"/>
        </w:rPr>
      </w:pPr>
      <w:hyperlink r:id="rId422">
        <w:r w:rsidR="003166B8" w:rsidRPr="00323979">
          <w:rPr>
            <w:rFonts w:eastAsia="DFKai-SB"/>
            <w:u w:val="single"/>
          </w:rPr>
          <w:t>View on Code Studio</w:t>
        </w:r>
      </w:hyperlink>
    </w:p>
    <w:p w14:paraId="4AD67090" w14:textId="77777777" w:rsidR="003166B8" w:rsidRPr="00323979" w:rsidRDefault="003166B8" w:rsidP="003166B8">
      <w:pPr>
        <w:rPr>
          <w:rFonts w:eastAsia="DFKai-SB"/>
          <w:u w:val="single"/>
        </w:rPr>
      </w:pPr>
      <w:r w:rsidRPr="00323979">
        <w:rPr>
          <w:rFonts w:eastAsia="DFKai-SB"/>
        </w:rPr>
        <w:t>看一下底下的程式</w:t>
      </w:r>
      <w:r w:rsidRPr="00323979">
        <w:rPr>
          <w:rFonts w:eastAsia="DFKai-SB"/>
        </w:rPr>
        <w:t>,</w:t>
      </w:r>
      <w:r w:rsidRPr="00323979">
        <w:rPr>
          <w:rFonts w:eastAsia="DFKai-SB"/>
        </w:rPr>
        <w:t>特別注意</w:t>
      </w:r>
      <w:r w:rsidRPr="00323979">
        <w:rPr>
          <w:rFonts w:eastAsia="DFKai-SB"/>
        </w:rPr>
        <w:t>crawl(bug)</w:t>
      </w:r>
      <w:r w:rsidRPr="00323979">
        <w:rPr>
          <w:rFonts w:eastAsia="DFKai-SB"/>
        </w:rPr>
        <w:t>函式</w:t>
      </w:r>
      <w:r w:rsidRPr="00323979">
        <w:rPr>
          <w:rFonts w:eastAsia="DFKai-SB"/>
        </w:rPr>
        <w:t xml:space="preserve">. </w:t>
      </w:r>
      <w:r w:rsidRPr="00323979">
        <w:rPr>
          <w:rFonts w:eastAsia="DFKai-SB"/>
        </w:rPr>
        <w:t>當你按下滑鼠左鍵或右鍵時</w:t>
      </w:r>
      <w:r w:rsidRPr="00323979">
        <w:rPr>
          <w:rFonts w:eastAsia="DFKai-SB"/>
        </w:rPr>
        <w:t xml:space="preserve">, </w:t>
      </w:r>
      <w:r w:rsidRPr="00323979">
        <w:rPr>
          <w:rFonts w:eastAsia="DFKai-SB"/>
        </w:rPr>
        <w:t>會發生什麼事情</w:t>
      </w:r>
      <w:r w:rsidRPr="00323979">
        <w:rPr>
          <w:rFonts w:eastAsia="DFKai-SB"/>
        </w:rPr>
        <w:t>?</w:t>
      </w:r>
      <w:r w:rsidRPr="00323979">
        <w:rPr>
          <w:rFonts w:eastAsia="DFKai-SB"/>
        </w:rPr>
        <w:fldChar w:fldCharType="begin"/>
      </w:r>
      <w:r w:rsidRPr="00323979">
        <w:rPr>
          <w:rFonts w:eastAsia="DFKai-SB"/>
        </w:rPr>
        <w:instrText xml:space="preserve"> HYPERLINK "https://studio.code.org/s/csd6-2018/stage/14/puzzle/3" </w:instrText>
      </w:r>
      <w:r w:rsidRPr="00323979">
        <w:rPr>
          <w:rFonts w:eastAsia="DFKai-SB"/>
        </w:rPr>
        <w:fldChar w:fldCharType="separate"/>
      </w:r>
    </w:p>
    <w:bookmarkStart w:id="744" w:name="_lvm2j1iu38ho" w:colFirst="0" w:colLast="0"/>
    <w:bookmarkEnd w:id="744"/>
    <w:p w14:paraId="1FA923EC"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36D3E5E2" w14:textId="77777777" w:rsidR="003166B8" w:rsidRPr="00323979" w:rsidRDefault="003166B8" w:rsidP="003166B8">
      <w:pPr>
        <w:rPr>
          <w:rFonts w:eastAsia="DFKai-SB"/>
        </w:rPr>
      </w:pPr>
      <w:r w:rsidRPr="00323979">
        <w:rPr>
          <w:rFonts w:eastAsia="DFKai-SB"/>
        </w:rPr>
        <w:t>學生操作指示</w:t>
      </w:r>
    </w:p>
    <w:p w14:paraId="7A26DE13"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"https://studio.code.org/s/csd6-2018/stage/14/puzzle/4" </w:instrText>
      </w:r>
      <w:r w:rsidRPr="00323979">
        <w:rPr>
          <w:rFonts w:eastAsia="DFKai-SB"/>
        </w:rPr>
        <w:fldChar w:fldCharType="separate"/>
      </w:r>
      <w:r w:rsidRPr="00323979">
        <w:rPr>
          <w:rFonts w:eastAsia="DFKai-SB"/>
          <w:u w:val="single"/>
        </w:rPr>
        <w:t>View on Code Studio</w:t>
      </w:r>
    </w:p>
    <w:bookmarkStart w:id="745" w:name="_3ukgyydc2g0c" w:colFirst="0" w:colLast="0"/>
    <w:bookmarkEnd w:id="745"/>
    <w:p w14:paraId="402269FA"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3486507" w14:textId="77777777" w:rsidR="003166B8" w:rsidRPr="00323979" w:rsidRDefault="003166B8" w:rsidP="003166B8">
      <w:pPr>
        <w:rPr>
          <w:rFonts w:eastAsia="DFKai-SB"/>
        </w:rPr>
      </w:pPr>
      <w:r w:rsidRPr="00323979">
        <w:rPr>
          <w:rFonts w:eastAsia="DFKai-SB"/>
        </w:rPr>
        <w:t>學生操作指示</w:t>
      </w:r>
    </w:p>
    <w:p w14:paraId="0B5882C8"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"https://studio.code.org/s/csd6-2018/stage/14/puzzle/5" </w:instrText>
      </w:r>
      <w:r w:rsidRPr="00323979">
        <w:rPr>
          <w:rFonts w:eastAsia="DFKai-SB"/>
        </w:rPr>
        <w:fldChar w:fldCharType="separate"/>
      </w:r>
      <w:r w:rsidRPr="00323979">
        <w:rPr>
          <w:rFonts w:eastAsia="DFKai-SB"/>
          <w:u w:val="single"/>
        </w:rPr>
        <w:t>View on Code Studio</w:t>
      </w:r>
    </w:p>
    <w:bookmarkStart w:id="746" w:name="_8ueqd8e0dduc" w:colFirst="0" w:colLast="0"/>
    <w:bookmarkEnd w:id="746"/>
    <w:p w14:paraId="5D9DDFD7"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lastRenderedPageBreak/>
        <w:fldChar w:fldCharType="end"/>
      </w:r>
      <w:r w:rsidRPr="00323979">
        <w:rPr>
          <w:rFonts w:eastAsia="DFKai-SB"/>
          <w:b/>
          <w:color w:val="auto"/>
          <w:sz w:val="26"/>
          <w:szCs w:val="26"/>
        </w:rPr>
        <w:t>Student Instructions</w:t>
      </w:r>
    </w:p>
    <w:p w14:paraId="0CA119E2" w14:textId="77777777" w:rsidR="003166B8" w:rsidRPr="00323979" w:rsidRDefault="003166B8" w:rsidP="003166B8">
      <w:pPr>
        <w:rPr>
          <w:rFonts w:eastAsia="DFKai-SB"/>
        </w:rPr>
      </w:pPr>
      <w:r w:rsidRPr="00323979">
        <w:rPr>
          <w:rFonts w:eastAsia="DFKai-SB"/>
        </w:rPr>
        <w:t>學生操作指示</w:t>
      </w:r>
    </w:p>
    <w:p w14:paraId="1B6AB50B" w14:textId="77777777" w:rsidR="003166B8" w:rsidRPr="00323979" w:rsidRDefault="003166B8" w:rsidP="003166B8">
      <w:pPr>
        <w:pStyle w:val="Heading1"/>
        <w:keepNext w:val="0"/>
        <w:keepLines w:val="0"/>
        <w:spacing w:before="480"/>
        <w:rPr>
          <w:rFonts w:eastAsia="DFKai-SB"/>
          <w:b/>
          <w:sz w:val="46"/>
          <w:szCs w:val="46"/>
        </w:rPr>
      </w:pPr>
      <w:bookmarkStart w:id="747" w:name="_5nldeajhxry2" w:colFirst="0" w:colLast="0"/>
      <w:bookmarkEnd w:id="747"/>
      <w:r w:rsidRPr="00323979">
        <w:rPr>
          <w:rFonts w:eastAsia="DFKai-SB"/>
          <w:b/>
          <w:sz w:val="46"/>
          <w:szCs w:val="46"/>
        </w:rPr>
        <w:t>Color Picker</w:t>
      </w:r>
    </w:p>
    <w:p w14:paraId="67B0147A" w14:textId="77777777" w:rsidR="003166B8" w:rsidRPr="00323979" w:rsidRDefault="003166B8" w:rsidP="003166B8">
      <w:pPr>
        <w:rPr>
          <w:rFonts w:eastAsia="DFKai-SB"/>
        </w:rPr>
      </w:pPr>
      <w:r w:rsidRPr="00323979">
        <w:rPr>
          <w:rFonts w:eastAsia="DFKai-SB"/>
        </w:rPr>
        <w:t>選顏色</w:t>
      </w:r>
    </w:p>
    <w:p w14:paraId="690E6FF9" w14:textId="77777777" w:rsidR="003166B8" w:rsidRPr="00323979" w:rsidRDefault="003166B8" w:rsidP="003166B8">
      <w:pPr>
        <w:rPr>
          <w:rFonts w:eastAsia="DFKai-SB"/>
        </w:rPr>
      </w:pPr>
    </w:p>
    <w:p w14:paraId="69EA939F" w14:textId="77777777" w:rsidR="003166B8" w:rsidRPr="00323979" w:rsidRDefault="003166B8" w:rsidP="003166B8">
      <w:pPr>
        <w:rPr>
          <w:rFonts w:eastAsia="DFKai-SB"/>
        </w:rPr>
      </w:pPr>
      <w:r w:rsidRPr="00323979">
        <w:rPr>
          <w:rFonts w:eastAsia="DFKai-SB"/>
        </w:rPr>
        <w:t>In this program, pressing the buttons at the bottom of the screen changes the color of the images and the color LEDs.</w:t>
      </w:r>
    </w:p>
    <w:p w14:paraId="672E37BD" w14:textId="77777777" w:rsidR="003166B8" w:rsidRPr="00323979" w:rsidRDefault="003166B8" w:rsidP="003166B8">
      <w:pPr>
        <w:rPr>
          <w:rFonts w:eastAsia="DFKai-SB"/>
        </w:rPr>
      </w:pPr>
      <w:r w:rsidRPr="00323979">
        <w:rPr>
          <w:rFonts w:eastAsia="DFKai-SB"/>
        </w:rPr>
        <w:t>在這支程式</w:t>
      </w:r>
      <w:r w:rsidRPr="00323979">
        <w:rPr>
          <w:rFonts w:eastAsia="DFKai-SB"/>
        </w:rPr>
        <w:t xml:space="preserve">, </w:t>
      </w:r>
      <w:r w:rsidRPr="00323979">
        <w:rPr>
          <w:rFonts w:eastAsia="DFKai-SB"/>
        </w:rPr>
        <w:t>按下螢幕下方的按鈕可以改變圖片和彩色</w:t>
      </w:r>
      <w:r w:rsidRPr="00323979">
        <w:rPr>
          <w:rFonts w:eastAsia="DFKai-SB"/>
        </w:rPr>
        <w:t>LED</w:t>
      </w:r>
      <w:r w:rsidRPr="00323979">
        <w:rPr>
          <w:rFonts w:eastAsia="DFKai-SB"/>
        </w:rPr>
        <w:t>的顏色</w:t>
      </w:r>
      <w:r w:rsidRPr="00323979">
        <w:rPr>
          <w:rFonts w:eastAsia="DFKai-SB"/>
        </w:rPr>
        <w:t>.</w:t>
      </w:r>
    </w:p>
    <w:p w14:paraId="731D4CF6" w14:textId="77777777" w:rsidR="003166B8" w:rsidRPr="00323979" w:rsidRDefault="003166B8" w:rsidP="003166B8">
      <w:pPr>
        <w:pStyle w:val="Heading1"/>
        <w:keepNext w:val="0"/>
        <w:keepLines w:val="0"/>
        <w:spacing w:before="480"/>
        <w:rPr>
          <w:rFonts w:eastAsia="DFKai-SB"/>
          <w:b/>
          <w:sz w:val="46"/>
          <w:szCs w:val="46"/>
        </w:rPr>
      </w:pPr>
      <w:bookmarkStart w:id="748" w:name="_u2rlj3nos67d" w:colFirst="0" w:colLast="0"/>
      <w:bookmarkEnd w:id="748"/>
      <w:r w:rsidRPr="00323979">
        <w:rPr>
          <w:rFonts w:eastAsia="DFKai-SB"/>
          <w:b/>
          <w:sz w:val="46"/>
          <w:szCs w:val="46"/>
        </w:rPr>
        <w:t>Do This</w:t>
      </w:r>
    </w:p>
    <w:p w14:paraId="461E6A82" w14:textId="77777777" w:rsidR="003166B8" w:rsidRPr="00323979" w:rsidRDefault="003166B8" w:rsidP="003166B8">
      <w:pPr>
        <w:rPr>
          <w:rFonts w:eastAsia="DFKai-SB"/>
        </w:rPr>
      </w:pPr>
      <w:r w:rsidRPr="00323979">
        <w:rPr>
          <w:rFonts w:eastAsia="DFKai-SB"/>
        </w:rPr>
        <w:t>動手做</w:t>
      </w:r>
    </w:p>
    <w:p w14:paraId="17E8E1DC" w14:textId="77777777" w:rsidR="003166B8" w:rsidRPr="00323979" w:rsidRDefault="003166B8" w:rsidP="003166B8">
      <w:pPr>
        <w:numPr>
          <w:ilvl w:val="0"/>
          <w:numId w:val="289"/>
        </w:numPr>
        <w:spacing w:before="240" w:after="240"/>
        <w:rPr>
          <w:rFonts w:eastAsia="DFKai-SB"/>
        </w:rPr>
      </w:pPr>
      <w:r w:rsidRPr="00323979">
        <w:rPr>
          <w:rFonts w:eastAsia="DFKai-SB"/>
        </w:rPr>
        <w:t>Create a function chooseColor(color) that changes each of the images and the color LEDs to the given color</w:t>
      </w:r>
    </w:p>
    <w:p w14:paraId="5C2D6639" w14:textId="77777777" w:rsidR="003166B8" w:rsidRPr="00323979" w:rsidRDefault="003166B8" w:rsidP="003166B8">
      <w:pPr>
        <w:spacing w:before="240" w:after="240"/>
        <w:ind w:left="720"/>
        <w:rPr>
          <w:rFonts w:eastAsia="DFKai-SB"/>
        </w:rPr>
      </w:pPr>
      <w:r w:rsidRPr="00323979">
        <w:rPr>
          <w:rFonts w:eastAsia="DFKai-SB"/>
        </w:rPr>
        <w:t>建立一個</w:t>
      </w:r>
      <w:r w:rsidRPr="00323979">
        <w:rPr>
          <w:rFonts w:eastAsia="DFKai-SB"/>
        </w:rPr>
        <w:t>chooseColor(color)</w:t>
      </w:r>
      <w:r w:rsidRPr="00323979">
        <w:rPr>
          <w:rFonts w:eastAsia="DFKai-SB"/>
        </w:rPr>
        <w:t>函式</w:t>
      </w:r>
      <w:r w:rsidRPr="00323979">
        <w:rPr>
          <w:rFonts w:eastAsia="DFKai-SB"/>
        </w:rPr>
        <w:t>,</w:t>
      </w:r>
      <w:r w:rsidRPr="00323979">
        <w:rPr>
          <w:rFonts w:eastAsia="DFKai-SB"/>
        </w:rPr>
        <w:t>用來將每張圖片和彩色</w:t>
      </w:r>
      <w:r w:rsidRPr="00323979">
        <w:rPr>
          <w:rFonts w:eastAsia="DFKai-SB"/>
        </w:rPr>
        <w:t>LED</w:t>
      </w:r>
      <w:r w:rsidRPr="00323979">
        <w:rPr>
          <w:rFonts w:eastAsia="DFKai-SB"/>
        </w:rPr>
        <w:t>改成指定的顏色</w:t>
      </w:r>
      <w:r w:rsidRPr="00323979">
        <w:rPr>
          <w:rFonts w:eastAsia="DFKai-SB"/>
        </w:rPr>
        <w:t>.</w:t>
      </w:r>
    </w:p>
    <w:p w14:paraId="54B7867A" w14:textId="77777777" w:rsidR="003166B8" w:rsidRPr="00323979" w:rsidRDefault="003166B8" w:rsidP="003166B8">
      <w:pPr>
        <w:numPr>
          <w:ilvl w:val="0"/>
          <w:numId w:val="289"/>
        </w:numPr>
        <w:spacing w:before="240" w:after="240"/>
        <w:rPr>
          <w:rFonts w:eastAsia="DFKai-SB"/>
        </w:rPr>
      </w:pPr>
      <w:r w:rsidRPr="00323979">
        <w:rPr>
          <w:rFonts w:eastAsia="DFKai-SB"/>
        </w:rPr>
        <w:t>Call your function in the event blocks so that all the buttons work.</w:t>
      </w:r>
    </w:p>
    <w:p w14:paraId="1FAED422" w14:textId="77777777" w:rsidR="003166B8" w:rsidRPr="00323979" w:rsidRDefault="003166B8" w:rsidP="003166B8">
      <w:pPr>
        <w:spacing w:before="240" w:after="240"/>
        <w:ind w:left="720"/>
        <w:rPr>
          <w:rFonts w:eastAsia="DFKai-SB"/>
        </w:rPr>
      </w:pPr>
      <w:r w:rsidRPr="00323979">
        <w:rPr>
          <w:rFonts w:eastAsia="DFKai-SB"/>
        </w:rPr>
        <w:t>在事件區塊中呼叫你的函式</w:t>
      </w:r>
      <w:r w:rsidRPr="00323979">
        <w:rPr>
          <w:rFonts w:eastAsia="DFKai-SB"/>
        </w:rPr>
        <w:t xml:space="preserve">, </w:t>
      </w:r>
      <w:r w:rsidRPr="00323979">
        <w:rPr>
          <w:rFonts w:eastAsia="DFKai-SB"/>
        </w:rPr>
        <w:t>讓所有按鈕正常運作</w:t>
      </w:r>
      <w:r w:rsidRPr="00323979">
        <w:rPr>
          <w:rFonts w:eastAsia="DFKai-SB"/>
        </w:rPr>
        <w:t>.</w:t>
      </w:r>
    </w:p>
    <w:p w14:paraId="110CDFB7" w14:textId="77777777" w:rsidR="003166B8" w:rsidRPr="00323979" w:rsidRDefault="003166B8" w:rsidP="003166B8">
      <w:pPr>
        <w:numPr>
          <w:ilvl w:val="0"/>
          <w:numId w:val="281"/>
        </w:numPr>
        <w:spacing w:before="240" w:after="240"/>
        <w:rPr>
          <w:rFonts w:eastAsia="DFKai-SB"/>
        </w:rPr>
      </w:pPr>
      <w:r w:rsidRPr="00323979">
        <w:rPr>
          <w:rFonts w:eastAsia="DFKai-SB"/>
        </w:rPr>
        <w:t>Iteration and Parameters</w:t>
      </w:r>
    </w:p>
    <w:p w14:paraId="35EF2E45" w14:textId="77777777" w:rsidR="003166B8" w:rsidRPr="00323979" w:rsidRDefault="003166B8" w:rsidP="003166B8">
      <w:pPr>
        <w:spacing w:before="240" w:after="240"/>
        <w:ind w:left="720"/>
        <w:rPr>
          <w:rFonts w:eastAsia="DFKai-SB"/>
        </w:rPr>
      </w:pPr>
      <w:r w:rsidRPr="00323979">
        <w:rPr>
          <w:rFonts w:eastAsia="DFKai-SB"/>
        </w:rPr>
        <w:t>重複和參數</w:t>
      </w:r>
    </w:p>
    <w:p w14:paraId="33CEEF26" w14:textId="77777777" w:rsidR="003166B8" w:rsidRPr="00323979" w:rsidRDefault="003166B8" w:rsidP="003166B8">
      <w:pPr>
        <w:numPr>
          <w:ilvl w:val="0"/>
          <w:numId w:val="281"/>
        </w:numPr>
        <w:spacing w:before="240"/>
        <w:rPr>
          <w:rFonts w:eastAsia="DFKai-SB"/>
        </w:rPr>
      </w:pPr>
      <w:r w:rsidRPr="00323979">
        <w:rPr>
          <w:rFonts w:eastAsia="DFKai-SB"/>
        </w:rPr>
        <w:fldChar w:fldCharType="begin"/>
      </w:r>
      <w:r w:rsidRPr="00323979">
        <w:rPr>
          <w:rFonts w:eastAsia="DFKai-SB"/>
        </w:rPr>
        <w:instrText xml:space="preserve"> HYPERLINK "https://curriculum.code.org/csd-18/unit6/14/#level-expando-14-6" </w:instrText>
      </w:r>
      <w:r w:rsidRPr="00323979">
        <w:rPr>
          <w:rFonts w:eastAsia="DFKai-SB"/>
        </w:rPr>
        <w:fldChar w:fldCharType="separate"/>
      </w:r>
      <w:r w:rsidRPr="00323979">
        <w:rPr>
          <w:rFonts w:eastAsia="DFKai-SB"/>
          <w:u w:val="single"/>
        </w:rPr>
        <w:t>6</w:t>
      </w:r>
    </w:p>
    <w:p w14:paraId="24B955BB" w14:textId="77777777" w:rsidR="003166B8" w:rsidRPr="00323979" w:rsidRDefault="003166B8" w:rsidP="003166B8">
      <w:pPr>
        <w:numPr>
          <w:ilvl w:val="0"/>
          <w:numId w:val="28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"https://curriculum.code.org/csd-18/unit6/14/#level-expando-14-7" </w:instrText>
      </w:r>
      <w:r w:rsidRPr="00323979">
        <w:rPr>
          <w:rFonts w:eastAsia="DFKai-SB"/>
        </w:rPr>
        <w:fldChar w:fldCharType="separate"/>
      </w:r>
      <w:r w:rsidRPr="00323979">
        <w:rPr>
          <w:rFonts w:eastAsia="DFKai-SB"/>
          <w:u w:val="single"/>
        </w:rPr>
        <w:t>7</w:t>
      </w:r>
    </w:p>
    <w:p w14:paraId="751AA100" w14:textId="77777777" w:rsidR="003166B8" w:rsidRPr="00323979" w:rsidRDefault="003166B8" w:rsidP="003166B8">
      <w:pPr>
        <w:numPr>
          <w:ilvl w:val="0"/>
          <w:numId w:val="28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"https://curriculum.code.org/csd-18/unit6/14/#level-expando-14-8" </w:instrText>
      </w:r>
      <w:r w:rsidRPr="00323979">
        <w:rPr>
          <w:rFonts w:eastAsia="DFKai-SB"/>
        </w:rPr>
        <w:fldChar w:fldCharType="separate"/>
      </w:r>
      <w:r w:rsidRPr="00323979">
        <w:rPr>
          <w:rFonts w:eastAsia="DFKai-SB"/>
          <w:u w:val="single"/>
        </w:rPr>
        <w:t>8</w:t>
      </w:r>
    </w:p>
    <w:p w14:paraId="199F7470" w14:textId="77777777" w:rsidR="003166B8" w:rsidRPr="00323979" w:rsidRDefault="003166B8" w:rsidP="003166B8">
      <w:pPr>
        <w:numPr>
          <w:ilvl w:val="0"/>
          <w:numId w:val="281"/>
        </w:numPr>
        <w:spacing w:after="240"/>
        <w:rPr>
          <w:rFonts w:eastAsia="DFKai-SB"/>
        </w:rPr>
      </w:pPr>
      <w:r w:rsidRPr="00323979">
        <w:rPr>
          <w:rFonts w:eastAsia="DFKai-SB"/>
        </w:rPr>
        <w:fldChar w:fldCharType="end"/>
      </w:r>
      <w:r w:rsidRPr="00323979">
        <w:rPr>
          <w:rFonts w:eastAsia="DFKai-SB"/>
        </w:rPr>
        <w:t>(click tabs to see student view)</w:t>
      </w:r>
    </w:p>
    <w:p w14:paraId="1542B4D9"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"https://studio.code.org/s/csd6-2018/stage/14/puzzle/6" </w:instrText>
      </w:r>
      <w:r w:rsidRPr="00323979">
        <w:rPr>
          <w:rFonts w:eastAsia="DFKai-SB"/>
        </w:rPr>
        <w:fldChar w:fldCharType="separate"/>
      </w:r>
      <w:r w:rsidRPr="00323979">
        <w:rPr>
          <w:rFonts w:eastAsia="DFKai-SB"/>
          <w:u w:val="single"/>
        </w:rPr>
        <w:t>View on Code Studio</w:t>
      </w:r>
    </w:p>
    <w:bookmarkStart w:id="749" w:name="_2z8p1tfta87e" w:colFirst="0" w:colLast="0"/>
    <w:bookmarkEnd w:id="749"/>
    <w:p w14:paraId="3B20993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6CA379AC" w14:textId="77777777" w:rsidR="003166B8" w:rsidRPr="00323979" w:rsidRDefault="003166B8" w:rsidP="003166B8">
      <w:pPr>
        <w:rPr>
          <w:rFonts w:eastAsia="DFKai-SB"/>
        </w:rPr>
      </w:pPr>
      <w:r w:rsidRPr="00323979">
        <w:rPr>
          <w:rFonts w:eastAsia="DFKai-SB"/>
        </w:rPr>
        <w:t>學生操作指示</w:t>
      </w:r>
    </w:p>
    <w:p w14:paraId="567FA462" w14:textId="77777777" w:rsidR="003166B8" w:rsidRPr="00323979" w:rsidRDefault="003166B8" w:rsidP="003166B8">
      <w:pPr>
        <w:rPr>
          <w:rFonts w:eastAsia="DFKai-SB"/>
          <w:b/>
          <w:sz w:val="26"/>
          <w:szCs w:val="26"/>
        </w:rPr>
      </w:pPr>
      <w:r w:rsidRPr="00323979">
        <w:rPr>
          <w:rFonts w:eastAsia="DFKai-SB"/>
          <w:b/>
          <w:noProof/>
          <w:sz w:val="26"/>
          <w:szCs w:val="26"/>
        </w:rPr>
        <w:lastRenderedPageBreak/>
        <w:drawing>
          <wp:inline distT="114300" distB="114300" distL="114300" distR="114300" wp14:anchorId="11D09E7F" wp14:editId="0B5D27FC">
            <wp:extent cx="1219200" cy="12192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3"/>
                    <a:srcRect/>
                    <a:stretch>
                      <a:fillRect/>
                    </a:stretch>
                  </pic:blipFill>
                  <pic:spPr>
                    <a:xfrm>
                      <a:off x="0" y="0"/>
                      <a:ext cx="1219200" cy="1219200"/>
                    </a:xfrm>
                    <a:prstGeom prst="rect">
                      <a:avLst/>
                    </a:prstGeom>
                    <a:ln/>
                  </pic:spPr>
                </pic:pic>
              </a:graphicData>
            </a:graphic>
          </wp:inline>
        </w:drawing>
      </w:r>
    </w:p>
    <w:p w14:paraId="79D228D4" w14:textId="77777777" w:rsidR="003166B8" w:rsidRPr="00323979" w:rsidRDefault="003166B8" w:rsidP="003166B8">
      <w:pPr>
        <w:pStyle w:val="Heading1"/>
        <w:keepNext w:val="0"/>
        <w:keepLines w:val="0"/>
        <w:spacing w:before="480"/>
        <w:rPr>
          <w:rFonts w:eastAsia="DFKai-SB"/>
          <w:b/>
          <w:sz w:val="46"/>
          <w:szCs w:val="46"/>
        </w:rPr>
      </w:pPr>
      <w:bookmarkStart w:id="750" w:name="_26zs341w46rq" w:colFirst="0" w:colLast="0"/>
      <w:bookmarkEnd w:id="750"/>
      <w:r w:rsidRPr="00323979">
        <w:rPr>
          <w:rFonts w:eastAsia="DFKai-SB"/>
          <w:b/>
          <w:sz w:val="46"/>
          <w:szCs w:val="46"/>
        </w:rPr>
        <w:t>Fish Bubbles</w:t>
      </w:r>
    </w:p>
    <w:p w14:paraId="0E753612" w14:textId="77777777" w:rsidR="003166B8" w:rsidRPr="00323979" w:rsidRDefault="003166B8" w:rsidP="003166B8">
      <w:pPr>
        <w:rPr>
          <w:rFonts w:eastAsia="DFKai-SB"/>
        </w:rPr>
      </w:pPr>
      <w:r w:rsidRPr="00323979">
        <w:rPr>
          <w:rFonts w:eastAsia="DFKai-SB"/>
        </w:rPr>
        <w:t>魚的泡泡</w:t>
      </w:r>
    </w:p>
    <w:p w14:paraId="41A7F721" w14:textId="77777777" w:rsidR="003166B8" w:rsidRPr="00323979" w:rsidRDefault="003166B8" w:rsidP="003166B8">
      <w:pPr>
        <w:rPr>
          <w:rFonts w:eastAsia="DFKai-SB"/>
        </w:rPr>
      </w:pPr>
    </w:p>
    <w:p w14:paraId="63C0755E" w14:textId="77777777" w:rsidR="003166B8" w:rsidRPr="00323979" w:rsidRDefault="003166B8" w:rsidP="003166B8">
      <w:pPr>
        <w:rPr>
          <w:rFonts w:eastAsia="DFKai-SB"/>
        </w:rPr>
      </w:pPr>
      <w:r w:rsidRPr="00323979">
        <w:rPr>
          <w:rFonts w:eastAsia="DFKai-SB"/>
        </w:rPr>
        <w:t>This program uses the sound sensor in the same way as the clouds program. How many bubbles will move when you blow on the board?</w:t>
      </w:r>
    </w:p>
    <w:p w14:paraId="696382D1" w14:textId="77777777" w:rsidR="003166B8" w:rsidRPr="00323979" w:rsidRDefault="003166B8" w:rsidP="003166B8">
      <w:pPr>
        <w:rPr>
          <w:rFonts w:eastAsia="DFKai-SB"/>
        </w:rPr>
      </w:pPr>
    </w:p>
    <w:p w14:paraId="299E8CCE" w14:textId="77777777" w:rsidR="003166B8" w:rsidRPr="00323979" w:rsidRDefault="003166B8" w:rsidP="003166B8">
      <w:pPr>
        <w:rPr>
          <w:rFonts w:eastAsia="DFKai-SB"/>
        </w:rPr>
      </w:pPr>
      <w:r w:rsidRPr="00323979">
        <w:rPr>
          <w:rFonts w:eastAsia="DFKai-SB"/>
        </w:rPr>
        <w:t>這程式使用聲音感測器</w:t>
      </w:r>
      <w:r w:rsidRPr="00323979">
        <w:rPr>
          <w:rFonts w:eastAsia="DFKai-SB"/>
        </w:rPr>
        <w:t xml:space="preserve">, </w:t>
      </w:r>
      <w:r w:rsidRPr="00323979">
        <w:rPr>
          <w:rFonts w:eastAsia="DFKai-SB"/>
        </w:rPr>
        <w:t>使用方式就像</w:t>
      </w:r>
      <w:r w:rsidRPr="00323979">
        <w:rPr>
          <w:rFonts w:eastAsia="DFKai-SB"/>
        </w:rPr>
        <w:t>clouds</w:t>
      </w:r>
      <w:r w:rsidRPr="00323979">
        <w:rPr>
          <w:rFonts w:eastAsia="DFKai-SB"/>
        </w:rPr>
        <w:t>程式</w:t>
      </w:r>
      <w:r w:rsidRPr="00323979">
        <w:rPr>
          <w:rFonts w:eastAsia="DFKai-SB"/>
        </w:rPr>
        <w:t xml:space="preserve">. </w:t>
      </w:r>
      <w:r w:rsidRPr="00323979">
        <w:rPr>
          <w:rFonts w:eastAsia="DFKai-SB"/>
        </w:rPr>
        <w:t>有多少泡泡可以移動</w:t>
      </w:r>
      <w:r w:rsidRPr="00323979">
        <w:rPr>
          <w:rFonts w:eastAsia="DFKai-SB"/>
        </w:rPr>
        <w:t xml:space="preserve">, </w:t>
      </w:r>
      <w:r w:rsidRPr="00323979">
        <w:rPr>
          <w:rFonts w:eastAsia="DFKai-SB"/>
        </w:rPr>
        <w:t>當你吹你的實驗板</w:t>
      </w:r>
      <w:r w:rsidRPr="00323979">
        <w:rPr>
          <w:rFonts w:eastAsia="DFKai-SB"/>
        </w:rPr>
        <w:t>?</w:t>
      </w:r>
    </w:p>
    <w:p w14:paraId="428C7E7F"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"https://studio.code.org/s/csd6-2018/stage/14/puzzle/7" </w:instrText>
      </w:r>
      <w:r w:rsidRPr="00323979">
        <w:rPr>
          <w:rFonts w:eastAsia="DFKai-SB"/>
        </w:rPr>
        <w:fldChar w:fldCharType="separate"/>
      </w:r>
      <w:r w:rsidRPr="00323979">
        <w:rPr>
          <w:rFonts w:eastAsia="DFKai-SB"/>
          <w:u w:val="single"/>
        </w:rPr>
        <w:t>View on Code Studio</w:t>
      </w:r>
    </w:p>
    <w:bookmarkStart w:id="751" w:name="_kd13izcn61jz" w:colFirst="0" w:colLast="0"/>
    <w:bookmarkEnd w:id="751"/>
    <w:p w14:paraId="22DDA8C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2CA19212" w14:textId="77777777" w:rsidR="003166B8" w:rsidRPr="00323979" w:rsidRDefault="003166B8" w:rsidP="003166B8">
      <w:pPr>
        <w:rPr>
          <w:rFonts w:eastAsia="DFKai-SB"/>
        </w:rPr>
      </w:pPr>
      <w:r w:rsidRPr="00323979">
        <w:rPr>
          <w:rFonts w:eastAsia="DFKai-SB"/>
        </w:rPr>
        <w:t>學生操作指示</w:t>
      </w:r>
    </w:p>
    <w:p w14:paraId="4D6D8EF6" w14:textId="77777777" w:rsidR="003166B8" w:rsidRPr="00323979" w:rsidRDefault="003166B8" w:rsidP="003166B8">
      <w:pPr>
        <w:pStyle w:val="Heading1"/>
        <w:keepNext w:val="0"/>
        <w:keepLines w:val="0"/>
        <w:spacing w:before="480"/>
        <w:rPr>
          <w:rFonts w:eastAsia="DFKai-SB"/>
          <w:b/>
          <w:sz w:val="46"/>
          <w:szCs w:val="46"/>
        </w:rPr>
      </w:pPr>
      <w:bookmarkStart w:id="752" w:name="_21ecqrodso5p" w:colFirst="0" w:colLast="0"/>
      <w:bookmarkEnd w:id="752"/>
      <w:r w:rsidRPr="00323979">
        <w:rPr>
          <w:rFonts w:eastAsia="DFKai-SB"/>
          <w:b/>
          <w:sz w:val="46"/>
          <w:szCs w:val="46"/>
        </w:rPr>
        <w:t>Bug Shaker</w:t>
      </w:r>
    </w:p>
    <w:p w14:paraId="7F1245B6" w14:textId="77777777" w:rsidR="003166B8" w:rsidRPr="00323979" w:rsidRDefault="003166B8" w:rsidP="003166B8">
      <w:pPr>
        <w:rPr>
          <w:rFonts w:eastAsia="DFKai-SB"/>
        </w:rPr>
      </w:pPr>
      <w:r w:rsidRPr="00323979">
        <w:rPr>
          <w:rFonts w:eastAsia="DFKai-SB"/>
        </w:rPr>
        <w:t>抖抖蟲子</w:t>
      </w:r>
    </w:p>
    <w:p w14:paraId="7B0948DB" w14:textId="77777777" w:rsidR="003166B8" w:rsidRPr="00323979" w:rsidRDefault="003166B8" w:rsidP="003166B8">
      <w:pPr>
        <w:rPr>
          <w:rFonts w:eastAsia="DFKai-SB"/>
        </w:rPr>
      </w:pPr>
    </w:p>
    <w:p w14:paraId="2E3CEF92" w14:textId="77777777" w:rsidR="003166B8" w:rsidRPr="00323979" w:rsidRDefault="003166B8" w:rsidP="003166B8">
      <w:pPr>
        <w:rPr>
          <w:rFonts w:eastAsia="DFKai-SB"/>
        </w:rPr>
      </w:pPr>
      <w:r w:rsidRPr="00323979">
        <w:rPr>
          <w:rFonts w:eastAsia="DFKai-SB"/>
        </w:rPr>
        <w:t>This program shakes bugs around when the board is shaken, but it's only working for one bug.</w:t>
      </w:r>
    </w:p>
    <w:p w14:paraId="72BF912C" w14:textId="77777777" w:rsidR="003166B8" w:rsidRPr="00323979" w:rsidRDefault="003166B8" w:rsidP="003166B8">
      <w:pPr>
        <w:rPr>
          <w:rFonts w:eastAsia="DFKai-SB"/>
        </w:rPr>
      </w:pPr>
      <w:r w:rsidRPr="00323979">
        <w:rPr>
          <w:rFonts w:eastAsia="DFKai-SB"/>
        </w:rPr>
        <w:t>這支程式在實驗板被搖晃時也搖晃蟲子</w:t>
      </w:r>
      <w:r w:rsidRPr="00323979">
        <w:rPr>
          <w:rFonts w:eastAsia="DFKai-SB"/>
        </w:rPr>
        <w:t xml:space="preserve">, </w:t>
      </w:r>
      <w:r w:rsidRPr="00323979">
        <w:rPr>
          <w:rFonts w:eastAsia="DFKai-SB"/>
        </w:rPr>
        <w:t>但它只能對一隻蟲產生作用</w:t>
      </w:r>
      <w:r w:rsidRPr="00323979">
        <w:rPr>
          <w:rFonts w:eastAsia="DFKai-SB"/>
        </w:rPr>
        <w:t>.</w:t>
      </w:r>
    </w:p>
    <w:p w14:paraId="3A313CB8" w14:textId="77777777" w:rsidR="003166B8" w:rsidRPr="00323979" w:rsidRDefault="003166B8" w:rsidP="003166B8">
      <w:pPr>
        <w:pStyle w:val="Heading1"/>
        <w:keepNext w:val="0"/>
        <w:keepLines w:val="0"/>
        <w:spacing w:before="480"/>
        <w:rPr>
          <w:rFonts w:eastAsia="DFKai-SB"/>
          <w:b/>
          <w:sz w:val="46"/>
          <w:szCs w:val="46"/>
        </w:rPr>
      </w:pPr>
      <w:bookmarkStart w:id="753" w:name="_ckl43ldgddkv" w:colFirst="0" w:colLast="0"/>
      <w:bookmarkEnd w:id="753"/>
      <w:r w:rsidRPr="00323979">
        <w:rPr>
          <w:rFonts w:eastAsia="DFKai-SB"/>
          <w:b/>
          <w:sz w:val="46"/>
          <w:szCs w:val="46"/>
        </w:rPr>
        <w:t>Do This</w:t>
      </w:r>
    </w:p>
    <w:p w14:paraId="0DF342E0" w14:textId="77777777" w:rsidR="003166B8" w:rsidRPr="00323979" w:rsidRDefault="003166B8" w:rsidP="003166B8">
      <w:pPr>
        <w:rPr>
          <w:rFonts w:eastAsia="DFKai-SB"/>
        </w:rPr>
      </w:pPr>
      <w:r w:rsidRPr="00323979">
        <w:rPr>
          <w:rFonts w:eastAsia="DFKai-SB"/>
        </w:rPr>
        <w:t>動手做</w:t>
      </w:r>
    </w:p>
    <w:p w14:paraId="485951A8" w14:textId="77777777" w:rsidR="003166B8" w:rsidRPr="00323979" w:rsidRDefault="003166B8" w:rsidP="003166B8">
      <w:pPr>
        <w:numPr>
          <w:ilvl w:val="0"/>
          <w:numId w:val="279"/>
        </w:numPr>
        <w:spacing w:before="240"/>
        <w:rPr>
          <w:rFonts w:eastAsia="DFKai-SB"/>
        </w:rPr>
      </w:pPr>
      <w:r w:rsidRPr="00323979">
        <w:rPr>
          <w:rFonts w:eastAsia="DFKai-SB"/>
        </w:rPr>
        <w:t>Change the moveBugs() function so that it calls moveBug(color) on every bug color.</w:t>
      </w:r>
    </w:p>
    <w:p w14:paraId="259E8269" w14:textId="77777777" w:rsidR="003166B8" w:rsidRPr="00323979" w:rsidRDefault="003166B8" w:rsidP="003166B8">
      <w:pPr>
        <w:numPr>
          <w:ilvl w:val="0"/>
          <w:numId w:val="279"/>
        </w:numPr>
        <w:spacing w:after="240"/>
        <w:rPr>
          <w:rFonts w:eastAsia="DFKai-SB"/>
        </w:rPr>
      </w:pPr>
      <w:r w:rsidRPr="00323979">
        <w:rPr>
          <w:rFonts w:eastAsia="DFKai-SB"/>
        </w:rPr>
        <w:t>(Hint: Look at the detectHits() function for clues how to do this.)</w:t>
      </w:r>
    </w:p>
    <w:p w14:paraId="4CFDAA98" w14:textId="77777777" w:rsidR="003166B8" w:rsidRPr="00323979" w:rsidRDefault="003166B8" w:rsidP="003166B8">
      <w:pPr>
        <w:spacing w:before="240" w:after="240"/>
        <w:ind w:left="720"/>
        <w:rPr>
          <w:rFonts w:eastAsia="DFKai-SB"/>
        </w:rPr>
      </w:pPr>
      <w:r w:rsidRPr="00323979">
        <w:rPr>
          <w:rFonts w:eastAsia="DFKai-SB"/>
        </w:rPr>
        <w:t>修改</w:t>
      </w:r>
      <w:r w:rsidRPr="00323979">
        <w:rPr>
          <w:rFonts w:eastAsia="DFKai-SB"/>
        </w:rPr>
        <w:t>moveBugs()</w:t>
      </w:r>
      <w:r w:rsidRPr="00323979">
        <w:rPr>
          <w:rFonts w:eastAsia="DFKai-SB"/>
        </w:rPr>
        <w:t>函式</w:t>
      </w:r>
      <w:r w:rsidRPr="00323979">
        <w:rPr>
          <w:rFonts w:eastAsia="DFKai-SB"/>
        </w:rPr>
        <w:t xml:space="preserve">, </w:t>
      </w:r>
      <w:r w:rsidRPr="00323979">
        <w:rPr>
          <w:rFonts w:eastAsia="DFKai-SB"/>
        </w:rPr>
        <w:t>使它以蟲的顏色作為參數呼叫</w:t>
      </w:r>
      <w:r w:rsidRPr="00323979">
        <w:rPr>
          <w:rFonts w:eastAsia="DFKai-SB"/>
        </w:rPr>
        <w:t>moveBug(color).</w:t>
      </w:r>
    </w:p>
    <w:p w14:paraId="3A8668C1" w14:textId="77777777" w:rsidR="003166B8" w:rsidRPr="00323979" w:rsidRDefault="003166B8" w:rsidP="003166B8">
      <w:pPr>
        <w:spacing w:before="240" w:after="240"/>
        <w:ind w:left="720"/>
        <w:rPr>
          <w:rFonts w:eastAsia="DFKai-SB"/>
        </w:rPr>
      </w:pPr>
      <w:r w:rsidRPr="00323979">
        <w:rPr>
          <w:rFonts w:eastAsia="DFKai-SB"/>
        </w:rPr>
        <w:t>(</w:t>
      </w:r>
      <w:r w:rsidRPr="00323979">
        <w:rPr>
          <w:rFonts w:eastAsia="DFKai-SB"/>
        </w:rPr>
        <w:t>提示</w:t>
      </w:r>
      <w:r w:rsidRPr="00323979">
        <w:rPr>
          <w:rFonts w:eastAsia="DFKai-SB"/>
        </w:rPr>
        <w:t xml:space="preserve">: </w:t>
      </w:r>
      <w:r w:rsidRPr="00323979">
        <w:rPr>
          <w:rFonts w:eastAsia="DFKai-SB"/>
        </w:rPr>
        <w:t>仔細看</w:t>
      </w:r>
      <w:r w:rsidRPr="00323979">
        <w:rPr>
          <w:rFonts w:eastAsia="DFKai-SB"/>
        </w:rPr>
        <w:t>detectHits()</w:t>
      </w:r>
      <w:r w:rsidRPr="00323979">
        <w:rPr>
          <w:rFonts w:eastAsia="DFKai-SB"/>
        </w:rPr>
        <w:t>函式</w:t>
      </w:r>
      <w:r w:rsidRPr="00323979">
        <w:rPr>
          <w:rFonts w:eastAsia="DFKai-SB"/>
        </w:rPr>
        <w:t xml:space="preserve">, </w:t>
      </w:r>
      <w:r w:rsidRPr="00323979">
        <w:rPr>
          <w:rFonts w:eastAsia="DFKai-SB"/>
        </w:rPr>
        <w:t>尋找完成的線索</w:t>
      </w:r>
      <w:r w:rsidRPr="00323979">
        <w:rPr>
          <w:rFonts w:eastAsia="DFKai-SB"/>
        </w:rPr>
        <w:t>.)</w:t>
      </w:r>
    </w:p>
    <w:p w14:paraId="516D7E4B"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"https://studio.code.org/s/csd6-2018/stage/14/puzzle/8" </w:instrText>
      </w:r>
      <w:r w:rsidRPr="00323979">
        <w:rPr>
          <w:rFonts w:eastAsia="DFKai-SB"/>
        </w:rPr>
        <w:fldChar w:fldCharType="separate"/>
      </w:r>
      <w:r w:rsidRPr="00323979">
        <w:rPr>
          <w:rFonts w:eastAsia="DFKai-SB"/>
          <w:u w:val="single"/>
        </w:rPr>
        <w:t>View on Code Studio</w:t>
      </w:r>
    </w:p>
    <w:bookmarkStart w:id="754" w:name="_p04wvcaqp2ad" w:colFirst="0" w:colLast="0"/>
    <w:bookmarkEnd w:id="754"/>
    <w:p w14:paraId="7092D657"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4C35B24E" w14:textId="77777777" w:rsidR="003166B8" w:rsidRPr="00323979" w:rsidRDefault="003166B8" w:rsidP="003166B8">
      <w:pPr>
        <w:rPr>
          <w:rFonts w:eastAsia="DFKai-SB"/>
        </w:rPr>
      </w:pPr>
      <w:r w:rsidRPr="00323979">
        <w:rPr>
          <w:rFonts w:eastAsia="DFKai-SB"/>
        </w:rPr>
        <w:t>學生操作指示</w:t>
      </w:r>
    </w:p>
    <w:p w14:paraId="430626FD" w14:textId="77777777" w:rsidR="003166B8" w:rsidRPr="00323979" w:rsidRDefault="003166B8" w:rsidP="003166B8">
      <w:pPr>
        <w:pStyle w:val="Heading1"/>
        <w:keepNext w:val="0"/>
        <w:keepLines w:val="0"/>
        <w:spacing w:before="480"/>
        <w:rPr>
          <w:rFonts w:eastAsia="DFKai-SB"/>
          <w:b/>
          <w:sz w:val="46"/>
          <w:szCs w:val="46"/>
        </w:rPr>
      </w:pPr>
      <w:bookmarkStart w:id="755" w:name="_c4b8t18m3tmg" w:colFirst="0" w:colLast="0"/>
      <w:bookmarkEnd w:id="755"/>
      <w:r w:rsidRPr="00323979">
        <w:rPr>
          <w:rFonts w:eastAsia="DFKai-SB"/>
          <w:b/>
          <w:sz w:val="46"/>
          <w:szCs w:val="46"/>
        </w:rPr>
        <w:t>Music Player</w:t>
      </w:r>
    </w:p>
    <w:p w14:paraId="5E128AC8" w14:textId="77777777" w:rsidR="003166B8" w:rsidRPr="00323979" w:rsidRDefault="003166B8" w:rsidP="003166B8">
      <w:pPr>
        <w:rPr>
          <w:rFonts w:eastAsia="DFKai-SB"/>
        </w:rPr>
      </w:pPr>
      <w:r w:rsidRPr="00323979">
        <w:rPr>
          <w:rFonts w:eastAsia="DFKai-SB"/>
        </w:rPr>
        <w:t>音樂玩家</w:t>
      </w:r>
    </w:p>
    <w:p w14:paraId="0862F074" w14:textId="77777777" w:rsidR="003166B8" w:rsidRPr="00323979" w:rsidRDefault="003166B8" w:rsidP="003166B8">
      <w:pPr>
        <w:rPr>
          <w:rFonts w:eastAsia="DFKai-SB"/>
        </w:rPr>
      </w:pPr>
    </w:p>
    <w:p w14:paraId="56AF44CB" w14:textId="77777777" w:rsidR="003166B8" w:rsidRPr="00323979" w:rsidRDefault="003166B8" w:rsidP="003166B8">
      <w:pPr>
        <w:rPr>
          <w:rFonts w:eastAsia="DFKai-SB"/>
        </w:rPr>
      </w:pPr>
      <w:r w:rsidRPr="00323979">
        <w:rPr>
          <w:rFonts w:eastAsia="DFKai-SB"/>
        </w:rPr>
        <w:t>This program lets you play music by waving a wand over the different notes, but it's missing a function definition.</w:t>
      </w:r>
    </w:p>
    <w:p w14:paraId="1CEEF17F" w14:textId="77777777" w:rsidR="003166B8" w:rsidRPr="00323979" w:rsidRDefault="003166B8" w:rsidP="003166B8">
      <w:pPr>
        <w:rPr>
          <w:rFonts w:eastAsia="DFKai-SB"/>
        </w:rPr>
      </w:pPr>
      <w:r w:rsidRPr="00323979">
        <w:rPr>
          <w:rFonts w:eastAsia="DFKai-SB"/>
        </w:rPr>
        <w:t>這支程式讓你藉由揮動指揮棒</w:t>
      </w:r>
      <w:r w:rsidRPr="00323979">
        <w:rPr>
          <w:rFonts w:eastAsia="DFKai-SB"/>
        </w:rPr>
        <w:t>,</w:t>
      </w:r>
      <w:r w:rsidRPr="00323979">
        <w:rPr>
          <w:rFonts w:eastAsia="DFKai-SB"/>
        </w:rPr>
        <w:t>在不同的音符上演奏音樂</w:t>
      </w:r>
      <w:r w:rsidRPr="00323979">
        <w:rPr>
          <w:rFonts w:eastAsia="DFKai-SB"/>
        </w:rPr>
        <w:t xml:space="preserve">, </w:t>
      </w:r>
      <w:r w:rsidRPr="00323979">
        <w:rPr>
          <w:rFonts w:eastAsia="DFKai-SB"/>
        </w:rPr>
        <w:t>但它漏了函式的定義</w:t>
      </w:r>
      <w:r w:rsidRPr="00323979">
        <w:rPr>
          <w:rFonts w:eastAsia="DFKai-SB"/>
        </w:rPr>
        <w:t>.</w:t>
      </w:r>
    </w:p>
    <w:p w14:paraId="15B34F22" w14:textId="77777777" w:rsidR="003166B8" w:rsidRPr="00323979" w:rsidRDefault="003166B8" w:rsidP="003166B8">
      <w:pPr>
        <w:pStyle w:val="Heading1"/>
        <w:keepNext w:val="0"/>
        <w:keepLines w:val="0"/>
        <w:spacing w:before="480"/>
        <w:rPr>
          <w:rFonts w:eastAsia="DFKai-SB"/>
          <w:b/>
          <w:sz w:val="46"/>
          <w:szCs w:val="46"/>
        </w:rPr>
      </w:pPr>
      <w:bookmarkStart w:id="756" w:name="_2ltu14xdfq2l" w:colFirst="0" w:colLast="0"/>
      <w:bookmarkEnd w:id="756"/>
      <w:r w:rsidRPr="00323979">
        <w:rPr>
          <w:rFonts w:eastAsia="DFKai-SB"/>
          <w:b/>
          <w:sz w:val="46"/>
          <w:szCs w:val="46"/>
        </w:rPr>
        <w:t>Do This</w:t>
      </w:r>
    </w:p>
    <w:p w14:paraId="1AEF9575" w14:textId="77777777" w:rsidR="003166B8" w:rsidRPr="00323979" w:rsidRDefault="003166B8" w:rsidP="003166B8">
      <w:pPr>
        <w:rPr>
          <w:rFonts w:eastAsia="DFKai-SB"/>
        </w:rPr>
      </w:pPr>
      <w:r w:rsidRPr="00323979">
        <w:rPr>
          <w:rFonts w:eastAsia="DFKai-SB"/>
        </w:rPr>
        <w:t>動手做</w:t>
      </w:r>
    </w:p>
    <w:p w14:paraId="744575A1" w14:textId="77777777" w:rsidR="003166B8" w:rsidRPr="00323979" w:rsidRDefault="003166B8" w:rsidP="003166B8">
      <w:pPr>
        <w:numPr>
          <w:ilvl w:val="0"/>
          <w:numId w:val="282"/>
        </w:numPr>
        <w:spacing w:before="240" w:after="240"/>
        <w:rPr>
          <w:rFonts w:eastAsia="DFKai-SB"/>
        </w:rPr>
      </w:pPr>
      <w:r w:rsidRPr="00323979">
        <w:rPr>
          <w:rFonts w:eastAsia="DFKai-SB"/>
        </w:rPr>
        <w:t>Create a checkNotes() function that will call checkNote(note) on everything in the "notes" array.</w:t>
      </w:r>
    </w:p>
    <w:p w14:paraId="27BE904F" w14:textId="77777777" w:rsidR="003166B8" w:rsidRPr="00323979" w:rsidRDefault="003166B8" w:rsidP="003166B8">
      <w:pPr>
        <w:spacing w:before="240" w:after="240"/>
        <w:ind w:left="720"/>
        <w:rPr>
          <w:rFonts w:eastAsia="DFKai-SB"/>
        </w:rPr>
      </w:pPr>
      <w:r w:rsidRPr="00323979">
        <w:rPr>
          <w:rFonts w:eastAsia="DFKai-SB"/>
        </w:rPr>
        <w:t>建立一個</w:t>
      </w:r>
      <w:r w:rsidRPr="00323979">
        <w:rPr>
          <w:rFonts w:eastAsia="DFKai-SB"/>
        </w:rPr>
        <w:t>checkNotes()</w:t>
      </w:r>
      <w:r w:rsidRPr="00323979">
        <w:rPr>
          <w:rFonts w:eastAsia="DFKai-SB"/>
        </w:rPr>
        <w:t>函式</w:t>
      </w:r>
      <w:r w:rsidRPr="00323979">
        <w:rPr>
          <w:rFonts w:eastAsia="DFKai-SB"/>
        </w:rPr>
        <w:t>,</w:t>
      </w:r>
      <w:r w:rsidRPr="00323979">
        <w:rPr>
          <w:rFonts w:eastAsia="DFKai-SB"/>
        </w:rPr>
        <w:t>以任何在</w:t>
      </w:r>
      <w:r w:rsidRPr="00323979">
        <w:rPr>
          <w:rFonts w:eastAsia="DFKai-SB"/>
        </w:rPr>
        <w:t xml:space="preserve">"notes" </w:t>
      </w:r>
      <w:r w:rsidRPr="00323979">
        <w:rPr>
          <w:rFonts w:eastAsia="DFKai-SB"/>
        </w:rPr>
        <w:t>陣列中的東西作為參數</w:t>
      </w:r>
      <w:r w:rsidRPr="00323979">
        <w:rPr>
          <w:rFonts w:eastAsia="DFKai-SB"/>
        </w:rPr>
        <w:t>,</w:t>
      </w:r>
      <w:r w:rsidRPr="00323979">
        <w:rPr>
          <w:rFonts w:eastAsia="DFKai-SB"/>
        </w:rPr>
        <w:t>呼叫</w:t>
      </w:r>
      <w:r w:rsidRPr="00323979">
        <w:rPr>
          <w:rFonts w:eastAsia="DFKai-SB"/>
        </w:rPr>
        <w:t>checkNote(note).</w:t>
      </w:r>
    </w:p>
    <w:p w14:paraId="54B2F30D" w14:textId="77777777" w:rsidR="003166B8" w:rsidRPr="00323979" w:rsidRDefault="003166B8" w:rsidP="003166B8">
      <w:pPr>
        <w:numPr>
          <w:ilvl w:val="0"/>
          <w:numId w:val="280"/>
        </w:numPr>
        <w:spacing w:before="240" w:after="240"/>
        <w:rPr>
          <w:rFonts w:eastAsia="DFKai-SB"/>
        </w:rPr>
      </w:pPr>
      <w:r w:rsidRPr="00323979">
        <w:rPr>
          <w:rFonts w:eastAsia="DFKai-SB"/>
        </w:rPr>
        <w:t>Star Chaser</w:t>
      </w:r>
    </w:p>
    <w:p w14:paraId="70231715" w14:textId="77777777" w:rsidR="003166B8" w:rsidRPr="00323979" w:rsidRDefault="003166B8" w:rsidP="003166B8">
      <w:pPr>
        <w:spacing w:before="240" w:after="240"/>
        <w:ind w:left="720"/>
        <w:rPr>
          <w:rFonts w:eastAsia="DFKai-SB"/>
        </w:rPr>
      </w:pPr>
      <w:r w:rsidRPr="00323979">
        <w:rPr>
          <w:rFonts w:eastAsia="DFKai-SB"/>
        </w:rPr>
        <w:t>追星者</w:t>
      </w:r>
    </w:p>
    <w:p w14:paraId="0D3966E9" w14:textId="77777777" w:rsidR="003166B8" w:rsidRPr="00323979" w:rsidRDefault="003166B8" w:rsidP="003166B8">
      <w:pPr>
        <w:numPr>
          <w:ilvl w:val="0"/>
          <w:numId w:val="280"/>
        </w:numPr>
        <w:spacing w:before="240"/>
        <w:rPr>
          <w:rFonts w:eastAsia="DFKai-SB"/>
        </w:rPr>
      </w:pPr>
      <w:r w:rsidRPr="00323979">
        <w:rPr>
          <w:rFonts w:eastAsia="DFKai-SB"/>
        </w:rPr>
        <w:fldChar w:fldCharType="begin"/>
      </w:r>
      <w:r w:rsidRPr="00323979">
        <w:rPr>
          <w:rFonts w:eastAsia="DFKai-SB"/>
        </w:rPr>
        <w:instrText xml:space="preserve"> HYPERLINK "https://curriculum.code.org/csd-18/unit6/14/#level-expando-14-9" </w:instrText>
      </w:r>
      <w:r w:rsidRPr="00323979">
        <w:rPr>
          <w:rFonts w:eastAsia="DFKai-SB"/>
        </w:rPr>
        <w:fldChar w:fldCharType="separate"/>
      </w:r>
      <w:r w:rsidRPr="00323979">
        <w:rPr>
          <w:rFonts w:eastAsia="DFKai-SB"/>
          <w:u w:val="single"/>
        </w:rPr>
        <w:t>9</w:t>
      </w:r>
    </w:p>
    <w:p w14:paraId="6E2DA9DF"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"https://curriculum.code.org/csd-18/unit6/14/#level-expando-14-10" </w:instrText>
      </w:r>
      <w:r w:rsidRPr="00323979">
        <w:rPr>
          <w:rFonts w:eastAsia="DFKai-SB"/>
        </w:rPr>
        <w:fldChar w:fldCharType="separate"/>
      </w:r>
      <w:r w:rsidRPr="00323979">
        <w:rPr>
          <w:rFonts w:eastAsia="DFKai-SB"/>
          <w:u w:val="single"/>
        </w:rPr>
        <w:t>10</w:t>
      </w:r>
    </w:p>
    <w:p w14:paraId="68DAB6D0"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"https://curriculum.code.org/csd-18/unit6/14/#level-expando-14-11" </w:instrText>
      </w:r>
      <w:r w:rsidRPr="00323979">
        <w:rPr>
          <w:rFonts w:eastAsia="DFKai-SB"/>
        </w:rPr>
        <w:fldChar w:fldCharType="separate"/>
      </w:r>
      <w:r w:rsidRPr="00323979">
        <w:rPr>
          <w:rFonts w:eastAsia="DFKai-SB"/>
          <w:u w:val="single"/>
        </w:rPr>
        <w:t>11</w:t>
      </w:r>
    </w:p>
    <w:p w14:paraId="29A42B7F"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"https://curriculum.code.org/csd-18/unit6/14/#level-expando-14-12" </w:instrText>
      </w:r>
      <w:r w:rsidRPr="00323979">
        <w:rPr>
          <w:rFonts w:eastAsia="DFKai-SB"/>
        </w:rPr>
        <w:fldChar w:fldCharType="separate"/>
      </w:r>
      <w:r w:rsidRPr="00323979">
        <w:rPr>
          <w:rFonts w:eastAsia="DFKai-SB"/>
          <w:u w:val="single"/>
        </w:rPr>
        <w:t>12</w:t>
      </w:r>
    </w:p>
    <w:p w14:paraId="1A256A20"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"https://curriculum.code.org/csd-18/unit6/14/#level-expando-14-13" </w:instrText>
      </w:r>
      <w:r w:rsidRPr="00323979">
        <w:rPr>
          <w:rFonts w:eastAsia="DFKai-SB"/>
        </w:rPr>
        <w:fldChar w:fldCharType="separate"/>
      </w:r>
      <w:r w:rsidRPr="00323979">
        <w:rPr>
          <w:rFonts w:eastAsia="DFKai-SB"/>
          <w:u w:val="single"/>
        </w:rPr>
        <w:t>13</w:t>
      </w:r>
    </w:p>
    <w:p w14:paraId="28650FF0"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"https://curriculum.code.org/csd-18/unit6/14/#level-expando-14-14" </w:instrText>
      </w:r>
      <w:r w:rsidRPr="00323979">
        <w:rPr>
          <w:rFonts w:eastAsia="DFKai-SB"/>
        </w:rPr>
        <w:fldChar w:fldCharType="separate"/>
      </w:r>
      <w:r w:rsidRPr="00323979">
        <w:rPr>
          <w:rFonts w:eastAsia="DFKai-SB"/>
          <w:u w:val="single"/>
        </w:rPr>
        <w:t>14</w:t>
      </w:r>
    </w:p>
    <w:p w14:paraId="48213A83"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"https://curriculum.code.org/csd-18/unit6/14/#level-expando-14-15" </w:instrText>
      </w:r>
      <w:r w:rsidRPr="00323979">
        <w:rPr>
          <w:rFonts w:eastAsia="DFKai-SB"/>
        </w:rPr>
        <w:fldChar w:fldCharType="separate"/>
      </w:r>
      <w:r w:rsidRPr="00323979">
        <w:rPr>
          <w:rFonts w:eastAsia="DFKai-SB"/>
          <w:u w:val="single"/>
        </w:rPr>
        <w:t>Extra</w:t>
      </w:r>
    </w:p>
    <w:p w14:paraId="3DCE82A4" w14:textId="77777777" w:rsidR="003166B8" w:rsidRPr="00323979" w:rsidRDefault="003166B8" w:rsidP="003166B8">
      <w:pPr>
        <w:numPr>
          <w:ilvl w:val="0"/>
          <w:numId w:val="280"/>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"https://curriculum.code.org/csd-18/unit6/14/#level-expando-14-16" </w:instrText>
      </w:r>
      <w:r w:rsidRPr="00323979">
        <w:rPr>
          <w:rFonts w:eastAsia="DFKai-SB"/>
        </w:rPr>
        <w:fldChar w:fldCharType="separate"/>
      </w:r>
      <w:r w:rsidRPr="00323979">
        <w:rPr>
          <w:rFonts w:eastAsia="DFKai-SB"/>
          <w:u w:val="single"/>
        </w:rPr>
        <w:t>Extra</w:t>
      </w:r>
    </w:p>
    <w:p w14:paraId="36769942" w14:textId="77777777" w:rsidR="003166B8" w:rsidRPr="00323979" w:rsidRDefault="003166B8" w:rsidP="003166B8">
      <w:pPr>
        <w:numPr>
          <w:ilvl w:val="0"/>
          <w:numId w:val="280"/>
        </w:numPr>
        <w:spacing w:after="240"/>
        <w:rPr>
          <w:rFonts w:eastAsia="DFKai-SB"/>
        </w:rPr>
      </w:pPr>
      <w:r w:rsidRPr="00323979">
        <w:rPr>
          <w:rFonts w:eastAsia="DFKai-SB"/>
        </w:rPr>
        <w:fldChar w:fldCharType="end"/>
      </w:r>
      <w:r w:rsidRPr="00323979">
        <w:rPr>
          <w:rFonts w:eastAsia="DFKai-SB"/>
        </w:rPr>
        <w:t>(click tabs to see student view)</w:t>
      </w:r>
    </w:p>
    <w:p w14:paraId="7EE23DFB"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"https://studio.code.org/s/csd6-2018/stage/14/puzzle/9" </w:instrText>
      </w:r>
      <w:r w:rsidRPr="00323979">
        <w:rPr>
          <w:rFonts w:eastAsia="DFKai-SB"/>
        </w:rPr>
        <w:fldChar w:fldCharType="separate"/>
      </w:r>
      <w:r w:rsidRPr="00323979">
        <w:rPr>
          <w:rFonts w:eastAsia="DFKai-SB"/>
          <w:u w:val="single"/>
        </w:rPr>
        <w:t>View on Code Studio</w:t>
      </w:r>
    </w:p>
    <w:bookmarkStart w:id="757" w:name="_w4cvlpef36yj" w:colFirst="0" w:colLast="0"/>
    <w:bookmarkEnd w:id="757"/>
    <w:p w14:paraId="4870D18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2B23E25E" w14:textId="77777777" w:rsidR="003166B8" w:rsidRPr="00323979" w:rsidRDefault="003166B8" w:rsidP="003166B8">
      <w:pPr>
        <w:rPr>
          <w:rFonts w:eastAsia="DFKai-SB"/>
        </w:rPr>
      </w:pPr>
      <w:r w:rsidRPr="00323979">
        <w:rPr>
          <w:rFonts w:eastAsia="DFKai-SB"/>
        </w:rPr>
        <w:t>學生操作指示</w:t>
      </w:r>
    </w:p>
    <w:p w14:paraId="1AB00951" w14:textId="77777777" w:rsidR="003166B8" w:rsidRPr="00323979" w:rsidRDefault="003166B8" w:rsidP="003166B8">
      <w:pPr>
        <w:pStyle w:val="Heading1"/>
        <w:keepNext w:val="0"/>
        <w:keepLines w:val="0"/>
        <w:spacing w:before="480"/>
        <w:rPr>
          <w:rFonts w:eastAsia="DFKai-SB"/>
          <w:b/>
          <w:sz w:val="46"/>
          <w:szCs w:val="46"/>
        </w:rPr>
      </w:pPr>
      <w:bookmarkStart w:id="758" w:name="_n0a4w2gqj7qh" w:colFirst="0" w:colLast="0"/>
      <w:bookmarkEnd w:id="758"/>
      <w:r w:rsidRPr="00323979">
        <w:rPr>
          <w:rFonts w:eastAsia="DFKai-SB"/>
          <w:b/>
          <w:sz w:val="46"/>
          <w:szCs w:val="46"/>
        </w:rPr>
        <w:t>Star Chaser</w:t>
      </w:r>
    </w:p>
    <w:p w14:paraId="6E6221BE" w14:textId="77777777" w:rsidR="003166B8" w:rsidRPr="00323979" w:rsidRDefault="003166B8" w:rsidP="003166B8">
      <w:pPr>
        <w:rPr>
          <w:rFonts w:eastAsia="DFKai-SB"/>
        </w:rPr>
      </w:pPr>
      <w:r w:rsidRPr="00323979">
        <w:rPr>
          <w:rFonts w:eastAsia="DFKai-SB"/>
        </w:rPr>
        <w:t>追星者</w:t>
      </w:r>
    </w:p>
    <w:p w14:paraId="45B57481" w14:textId="77777777" w:rsidR="003166B8" w:rsidRPr="00323979" w:rsidRDefault="003166B8" w:rsidP="003166B8">
      <w:pPr>
        <w:rPr>
          <w:rFonts w:eastAsia="DFKai-SB"/>
        </w:rPr>
      </w:pPr>
    </w:p>
    <w:p w14:paraId="5D4343B7" w14:textId="77777777" w:rsidR="003166B8" w:rsidRPr="00323979" w:rsidRDefault="003166B8" w:rsidP="003166B8">
      <w:pPr>
        <w:rPr>
          <w:rFonts w:eastAsia="DFKai-SB"/>
        </w:rPr>
      </w:pPr>
      <w:r w:rsidRPr="00323979">
        <w:rPr>
          <w:rFonts w:eastAsia="DFKai-SB"/>
        </w:rPr>
        <w:t>In this game, the user tries to catch the stars according to the color of the LEDs.</w:t>
      </w:r>
    </w:p>
    <w:p w14:paraId="7889AEED" w14:textId="77777777" w:rsidR="003166B8" w:rsidRPr="00323979" w:rsidRDefault="003166B8" w:rsidP="003166B8">
      <w:pPr>
        <w:rPr>
          <w:rFonts w:eastAsia="DFKai-SB"/>
        </w:rPr>
      </w:pPr>
      <w:r w:rsidRPr="00323979">
        <w:rPr>
          <w:rFonts w:eastAsia="DFKai-SB"/>
        </w:rPr>
        <w:t>在這個遊戲</w:t>
      </w:r>
      <w:r w:rsidRPr="00323979">
        <w:rPr>
          <w:rFonts w:eastAsia="DFKai-SB"/>
        </w:rPr>
        <w:t>,</w:t>
      </w:r>
      <w:r w:rsidRPr="00323979">
        <w:rPr>
          <w:rFonts w:eastAsia="DFKai-SB"/>
        </w:rPr>
        <w:t>使用者根據</w:t>
      </w:r>
      <w:r w:rsidRPr="00323979">
        <w:rPr>
          <w:rFonts w:eastAsia="DFKai-SB"/>
        </w:rPr>
        <w:t>LED</w:t>
      </w:r>
      <w:r w:rsidRPr="00323979">
        <w:rPr>
          <w:rFonts w:eastAsia="DFKai-SB"/>
        </w:rPr>
        <w:t>的顏色試著抓星星</w:t>
      </w:r>
    </w:p>
    <w:p w14:paraId="5508A612" w14:textId="77777777" w:rsidR="003166B8" w:rsidRPr="00323979" w:rsidRDefault="003166B8" w:rsidP="003166B8">
      <w:pPr>
        <w:pStyle w:val="Heading1"/>
        <w:keepNext w:val="0"/>
        <w:keepLines w:val="0"/>
        <w:spacing w:before="480"/>
        <w:rPr>
          <w:rFonts w:eastAsia="DFKai-SB"/>
          <w:b/>
          <w:sz w:val="46"/>
          <w:szCs w:val="46"/>
        </w:rPr>
      </w:pPr>
      <w:bookmarkStart w:id="759" w:name="_sbrivssom3kb" w:colFirst="0" w:colLast="0"/>
      <w:bookmarkEnd w:id="759"/>
      <w:r w:rsidRPr="00323979">
        <w:rPr>
          <w:rFonts w:eastAsia="DFKai-SB"/>
          <w:b/>
          <w:sz w:val="46"/>
          <w:szCs w:val="46"/>
        </w:rPr>
        <w:t>Do This</w:t>
      </w:r>
    </w:p>
    <w:p w14:paraId="47D7D0A3" w14:textId="77777777" w:rsidR="003166B8" w:rsidRPr="00323979" w:rsidRDefault="003166B8" w:rsidP="003166B8">
      <w:pPr>
        <w:rPr>
          <w:rFonts w:eastAsia="DFKai-SB"/>
        </w:rPr>
      </w:pPr>
      <w:r w:rsidRPr="00323979">
        <w:rPr>
          <w:rFonts w:eastAsia="DFKai-SB"/>
        </w:rPr>
        <w:t>動手做</w:t>
      </w:r>
    </w:p>
    <w:p w14:paraId="3D6BDDB9" w14:textId="77777777" w:rsidR="003166B8" w:rsidRPr="00323979" w:rsidRDefault="003166B8" w:rsidP="003166B8">
      <w:pPr>
        <w:numPr>
          <w:ilvl w:val="0"/>
          <w:numId w:val="276"/>
        </w:numPr>
        <w:spacing w:before="240" w:after="240"/>
        <w:rPr>
          <w:rFonts w:eastAsia="DFKai-SB"/>
        </w:rPr>
      </w:pPr>
      <w:r w:rsidRPr="00323979">
        <w:rPr>
          <w:rFonts w:eastAsia="DFKai-SB"/>
        </w:rPr>
        <w:t>Play the game, and discuss the following with a partner:</w:t>
      </w:r>
    </w:p>
    <w:p w14:paraId="6E25DA3F" w14:textId="77777777" w:rsidR="003166B8" w:rsidRPr="00323979" w:rsidRDefault="003166B8" w:rsidP="003166B8">
      <w:pPr>
        <w:spacing w:before="240" w:after="240"/>
        <w:ind w:left="720"/>
        <w:rPr>
          <w:rFonts w:eastAsia="DFKai-SB"/>
        </w:rPr>
      </w:pPr>
      <w:r w:rsidRPr="00323979">
        <w:rPr>
          <w:rFonts w:eastAsia="DFKai-SB"/>
        </w:rPr>
        <w:t>玩一玩這個遊戲</w:t>
      </w:r>
      <w:r w:rsidRPr="00323979">
        <w:rPr>
          <w:rFonts w:eastAsia="DFKai-SB"/>
        </w:rPr>
        <w:t>,</w:t>
      </w:r>
      <w:r w:rsidRPr="00323979">
        <w:rPr>
          <w:rFonts w:eastAsia="DFKai-SB"/>
        </w:rPr>
        <w:t>並且和同伴討論以下問題</w:t>
      </w:r>
    </w:p>
    <w:p w14:paraId="3D328D23" w14:textId="77777777" w:rsidR="003166B8" w:rsidRPr="00323979" w:rsidRDefault="003166B8" w:rsidP="003166B8">
      <w:pPr>
        <w:numPr>
          <w:ilvl w:val="0"/>
          <w:numId w:val="276"/>
        </w:numPr>
        <w:spacing w:before="240" w:after="240"/>
        <w:rPr>
          <w:rFonts w:eastAsia="DFKai-SB"/>
        </w:rPr>
      </w:pPr>
      <w:r w:rsidRPr="00323979">
        <w:rPr>
          <w:rFonts w:eastAsia="DFKai-SB"/>
        </w:rPr>
        <w:t>What functions might this program need?</w:t>
      </w:r>
    </w:p>
    <w:p w14:paraId="575D4112" w14:textId="77777777" w:rsidR="003166B8" w:rsidRPr="00323979" w:rsidRDefault="003166B8" w:rsidP="003166B8">
      <w:pPr>
        <w:spacing w:before="240" w:after="240"/>
        <w:ind w:left="720"/>
        <w:rPr>
          <w:rFonts w:eastAsia="DFKai-SB"/>
        </w:rPr>
      </w:pPr>
      <w:r w:rsidRPr="00323979">
        <w:rPr>
          <w:rFonts w:eastAsia="DFKai-SB"/>
        </w:rPr>
        <w:t>這支程式可能需要哪些函式</w:t>
      </w:r>
      <w:r w:rsidRPr="00323979">
        <w:rPr>
          <w:rFonts w:eastAsia="DFKai-SB"/>
        </w:rPr>
        <w:t>?</w:t>
      </w:r>
    </w:p>
    <w:p w14:paraId="2F9622B6" w14:textId="77777777" w:rsidR="003166B8" w:rsidRPr="00323979" w:rsidRDefault="003166B8" w:rsidP="003166B8">
      <w:pPr>
        <w:numPr>
          <w:ilvl w:val="0"/>
          <w:numId w:val="276"/>
        </w:numPr>
        <w:spacing w:before="240" w:after="240"/>
        <w:rPr>
          <w:rFonts w:eastAsia="DFKai-SB"/>
        </w:rPr>
      </w:pPr>
      <w:r w:rsidRPr="00323979">
        <w:rPr>
          <w:rFonts w:eastAsia="DFKai-SB"/>
        </w:rPr>
        <w:t>What parameters should these functions have?</w:t>
      </w:r>
    </w:p>
    <w:p w14:paraId="2DBE6B6C" w14:textId="77777777" w:rsidR="003166B8" w:rsidRPr="00323979" w:rsidRDefault="003166B8" w:rsidP="003166B8">
      <w:pPr>
        <w:spacing w:before="240" w:after="240"/>
        <w:ind w:left="720"/>
        <w:rPr>
          <w:rFonts w:eastAsia="DFKai-SB"/>
        </w:rPr>
      </w:pPr>
      <w:r w:rsidRPr="00323979">
        <w:rPr>
          <w:rFonts w:eastAsia="DFKai-SB"/>
        </w:rPr>
        <w:t>這些函式應該要有那些參數</w:t>
      </w:r>
      <w:r w:rsidRPr="00323979">
        <w:rPr>
          <w:rFonts w:eastAsia="DFKai-SB"/>
        </w:rPr>
        <w:t>?</w:t>
      </w:r>
    </w:p>
    <w:p w14:paraId="7D2BD6C3"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"https://studio.code.org/s/csd6-2018/stage/14/puzzle/10" </w:instrText>
      </w:r>
      <w:r w:rsidRPr="00323979">
        <w:rPr>
          <w:rFonts w:eastAsia="DFKai-SB"/>
        </w:rPr>
        <w:fldChar w:fldCharType="separate"/>
      </w:r>
      <w:r w:rsidRPr="00323979">
        <w:rPr>
          <w:rFonts w:eastAsia="DFKai-SB"/>
          <w:u w:val="single"/>
        </w:rPr>
        <w:t>View on Code Studio</w:t>
      </w:r>
    </w:p>
    <w:bookmarkStart w:id="760" w:name="_uwh2g2m9ddsc" w:colFirst="0" w:colLast="0"/>
    <w:bookmarkEnd w:id="760"/>
    <w:p w14:paraId="15DAF074"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B473E21" w14:textId="77777777" w:rsidR="003166B8" w:rsidRPr="00323979" w:rsidRDefault="003166B8" w:rsidP="003166B8">
      <w:pPr>
        <w:rPr>
          <w:rFonts w:eastAsia="DFKai-SB"/>
        </w:rPr>
      </w:pPr>
      <w:r w:rsidRPr="00323979">
        <w:rPr>
          <w:rFonts w:eastAsia="DFKai-SB"/>
        </w:rPr>
        <w:t>學生操作指示</w:t>
      </w:r>
    </w:p>
    <w:p w14:paraId="47271D01" w14:textId="77777777" w:rsidR="003166B8" w:rsidRPr="00323979" w:rsidRDefault="003166B8" w:rsidP="003166B8">
      <w:pPr>
        <w:pStyle w:val="Heading1"/>
        <w:keepNext w:val="0"/>
        <w:keepLines w:val="0"/>
        <w:spacing w:before="480"/>
        <w:rPr>
          <w:rFonts w:eastAsia="DFKai-SB"/>
          <w:b/>
          <w:sz w:val="46"/>
          <w:szCs w:val="46"/>
        </w:rPr>
      </w:pPr>
      <w:bookmarkStart w:id="761" w:name="_65jrfyha17r2" w:colFirst="0" w:colLast="0"/>
      <w:bookmarkEnd w:id="761"/>
      <w:r w:rsidRPr="00323979">
        <w:rPr>
          <w:rFonts w:eastAsia="DFKai-SB"/>
          <w:b/>
          <w:sz w:val="46"/>
          <w:szCs w:val="46"/>
        </w:rPr>
        <w:t>Make your loopStar(color) function</w:t>
      </w:r>
    </w:p>
    <w:p w14:paraId="42907EDD" w14:textId="77777777" w:rsidR="003166B8" w:rsidRPr="00323979" w:rsidRDefault="003166B8" w:rsidP="003166B8">
      <w:pPr>
        <w:rPr>
          <w:rFonts w:eastAsia="DFKai-SB"/>
        </w:rPr>
      </w:pPr>
      <w:r w:rsidRPr="00323979">
        <w:rPr>
          <w:rFonts w:eastAsia="DFKai-SB"/>
        </w:rPr>
        <w:t>撰寫你自己的</w:t>
      </w:r>
      <w:r w:rsidRPr="00323979">
        <w:rPr>
          <w:rFonts w:eastAsia="DFKai-SB"/>
        </w:rPr>
        <w:t xml:space="preserve"> loopStar(color) </w:t>
      </w:r>
      <w:r w:rsidRPr="00323979">
        <w:rPr>
          <w:rFonts w:eastAsia="DFKai-SB"/>
        </w:rPr>
        <w:t>函式</w:t>
      </w:r>
    </w:p>
    <w:p w14:paraId="3C5FB369" w14:textId="77777777" w:rsidR="003166B8" w:rsidRPr="00323979" w:rsidRDefault="003166B8" w:rsidP="003166B8">
      <w:pPr>
        <w:rPr>
          <w:rFonts w:eastAsia="DFKai-SB"/>
        </w:rPr>
      </w:pPr>
    </w:p>
    <w:p w14:paraId="3E7295CA" w14:textId="77777777" w:rsidR="003166B8" w:rsidRPr="00323979" w:rsidRDefault="003166B8" w:rsidP="003166B8">
      <w:pPr>
        <w:rPr>
          <w:rFonts w:eastAsia="DFKai-SB"/>
        </w:rPr>
      </w:pPr>
      <w:r w:rsidRPr="00323979">
        <w:rPr>
          <w:rFonts w:eastAsia="DFKai-SB"/>
        </w:rPr>
        <w:t>Right now only the red star works, so you'll need to change this code.</w:t>
      </w:r>
    </w:p>
    <w:p w14:paraId="4CE94DA2" w14:textId="77777777" w:rsidR="003166B8" w:rsidRPr="00323979" w:rsidRDefault="003166B8" w:rsidP="003166B8">
      <w:pPr>
        <w:rPr>
          <w:rFonts w:eastAsia="DFKai-SB"/>
        </w:rPr>
      </w:pPr>
      <w:r w:rsidRPr="00323979">
        <w:rPr>
          <w:rFonts w:eastAsia="DFKai-SB"/>
        </w:rPr>
        <w:t>目前只有紅星正常運作</w:t>
      </w:r>
      <w:r w:rsidRPr="00323979">
        <w:rPr>
          <w:rFonts w:eastAsia="DFKai-SB"/>
        </w:rPr>
        <w:t>,</w:t>
      </w:r>
      <w:r w:rsidRPr="00323979">
        <w:rPr>
          <w:rFonts w:eastAsia="DFKai-SB"/>
        </w:rPr>
        <w:t>因此你必須修改這段程式碼</w:t>
      </w:r>
      <w:r w:rsidRPr="00323979">
        <w:rPr>
          <w:rFonts w:eastAsia="DFKai-SB"/>
        </w:rPr>
        <w:t xml:space="preserve">. </w:t>
      </w:r>
    </w:p>
    <w:p w14:paraId="2D54253B" w14:textId="77777777" w:rsidR="003166B8" w:rsidRPr="00323979" w:rsidRDefault="003166B8" w:rsidP="003166B8">
      <w:pPr>
        <w:pStyle w:val="Heading1"/>
        <w:keepNext w:val="0"/>
        <w:keepLines w:val="0"/>
        <w:spacing w:before="480"/>
        <w:rPr>
          <w:rFonts w:eastAsia="DFKai-SB"/>
          <w:b/>
          <w:sz w:val="46"/>
          <w:szCs w:val="46"/>
        </w:rPr>
      </w:pPr>
      <w:bookmarkStart w:id="762" w:name="_mi2rlmi9vtp7" w:colFirst="0" w:colLast="0"/>
      <w:bookmarkEnd w:id="762"/>
      <w:r w:rsidRPr="00323979">
        <w:rPr>
          <w:rFonts w:eastAsia="DFKai-SB"/>
          <w:b/>
          <w:sz w:val="46"/>
          <w:szCs w:val="46"/>
        </w:rPr>
        <w:t>Do This</w:t>
      </w:r>
    </w:p>
    <w:p w14:paraId="1025190F" w14:textId="77777777" w:rsidR="003166B8" w:rsidRPr="00323979" w:rsidRDefault="003166B8" w:rsidP="003166B8">
      <w:pPr>
        <w:rPr>
          <w:rFonts w:eastAsia="DFKai-SB"/>
        </w:rPr>
      </w:pPr>
      <w:r w:rsidRPr="00323979">
        <w:rPr>
          <w:rFonts w:eastAsia="DFKai-SB"/>
        </w:rPr>
        <w:t>動手做</w:t>
      </w:r>
    </w:p>
    <w:p w14:paraId="7A3F1901" w14:textId="77777777" w:rsidR="003166B8" w:rsidRPr="00323979" w:rsidRDefault="003166B8" w:rsidP="003166B8">
      <w:pPr>
        <w:numPr>
          <w:ilvl w:val="0"/>
          <w:numId w:val="286"/>
        </w:numPr>
        <w:spacing w:before="240" w:after="240"/>
        <w:rPr>
          <w:rFonts w:eastAsia="DFKai-SB"/>
        </w:rPr>
      </w:pPr>
      <w:r w:rsidRPr="00323979">
        <w:rPr>
          <w:rFonts w:eastAsia="DFKai-SB"/>
        </w:rPr>
        <w:t>Use the code from the loopRedStar() function to create a loopStar(color) function that will work with any star.</w:t>
      </w:r>
    </w:p>
    <w:p w14:paraId="61AF4348" w14:textId="77777777" w:rsidR="003166B8" w:rsidRPr="00323979" w:rsidRDefault="003166B8" w:rsidP="003166B8">
      <w:pPr>
        <w:spacing w:before="240" w:after="240"/>
        <w:ind w:left="720"/>
        <w:rPr>
          <w:rFonts w:eastAsia="DFKai-SB"/>
        </w:rPr>
      </w:pPr>
      <w:r w:rsidRPr="00323979">
        <w:rPr>
          <w:rFonts w:eastAsia="DFKai-SB"/>
        </w:rPr>
        <w:t>利用</w:t>
      </w:r>
      <w:r w:rsidRPr="00323979">
        <w:rPr>
          <w:rFonts w:eastAsia="DFKai-SB"/>
        </w:rPr>
        <w:t xml:space="preserve"> loopRedStar() </w:t>
      </w:r>
      <w:r w:rsidRPr="00323979">
        <w:rPr>
          <w:rFonts w:eastAsia="DFKai-SB"/>
        </w:rPr>
        <w:t>函式中的程式碼</w:t>
      </w:r>
      <w:r w:rsidRPr="00323979">
        <w:rPr>
          <w:rFonts w:eastAsia="DFKai-SB"/>
        </w:rPr>
        <w:t xml:space="preserve">, </w:t>
      </w:r>
      <w:r w:rsidRPr="00323979">
        <w:rPr>
          <w:rFonts w:eastAsia="DFKai-SB"/>
        </w:rPr>
        <w:t>建立一個能用在任何星星的</w:t>
      </w:r>
      <w:r w:rsidRPr="00323979">
        <w:rPr>
          <w:rFonts w:eastAsia="DFKai-SB"/>
        </w:rPr>
        <w:t xml:space="preserve"> loopStar(color) </w:t>
      </w:r>
      <w:r w:rsidRPr="00323979">
        <w:rPr>
          <w:rFonts w:eastAsia="DFKai-SB"/>
        </w:rPr>
        <w:t>函式</w:t>
      </w:r>
      <w:r w:rsidRPr="00323979">
        <w:rPr>
          <w:rFonts w:eastAsia="DFKai-SB"/>
        </w:rPr>
        <w:t xml:space="preserve">. </w:t>
      </w:r>
    </w:p>
    <w:p w14:paraId="1BB50E2E" w14:textId="77777777" w:rsidR="003166B8" w:rsidRPr="00323979" w:rsidRDefault="003166B8" w:rsidP="003166B8">
      <w:pPr>
        <w:numPr>
          <w:ilvl w:val="0"/>
          <w:numId w:val="286"/>
        </w:numPr>
        <w:spacing w:before="240" w:after="240"/>
        <w:rPr>
          <w:rFonts w:eastAsia="DFKai-SB"/>
        </w:rPr>
      </w:pPr>
      <w:r w:rsidRPr="00323979">
        <w:rPr>
          <w:rFonts w:eastAsia="DFKai-SB"/>
        </w:rPr>
        <w:t>Test your function by calling loopStar("red") and loopStar("blue") inside the loopStars() function.</w:t>
      </w:r>
    </w:p>
    <w:p w14:paraId="0BEDB934" w14:textId="77777777" w:rsidR="003166B8" w:rsidRPr="00323979" w:rsidRDefault="003166B8" w:rsidP="003166B8">
      <w:pPr>
        <w:spacing w:before="240" w:after="240"/>
        <w:ind w:left="720"/>
        <w:rPr>
          <w:rFonts w:eastAsia="DFKai-SB"/>
        </w:rPr>
      </w:pPr>
      <w:r w:rsidRPr="00323979">
        <w:rPr>
          <w:rFonts w:eastAsia="DFKai-SB"/>
        </w:rPr>
        <w:t>在</w:t>
      </w:r>
      <w:r w:rsidRPr="00323979">
        <w:rPr>
          <w:rFonts w:eastAsia="DFKai-SB"/>
        </w:rPr>
        <w:t xml:space="preserve"> loopStars() </w:t>
      </w:r>
      <w:r w:rsidRPr="00323979">
        <w:rPr>
          <w:rFonts w:eastAsia="DFKai-SB"/>
        </w:rPr>
        <w:t>函式內部呼叫</w:t>
      </w:r>
      <w:r w:rsidRPr="00323979">
        <w:rPr>
          <w:rFonts w:eastAsia="DFKai-SB"/>
        </w:rPr>
        <w:t xml:space="preserve"> loopStar("red") </w:t>
      </w:r>
      <w:r w:rsidRPr="00323979">
        <w:rPr>
          <w:rFonts w:eastAsia="DFKai-SB"/>
        </w:rPr>
        <w:t>與</w:t>
      </w:r>
      <w:r w:rsidRPr="00323979">
        <w:rPr>
          <w:rFonts w:eastAsia="DFKai-SB"/>
        </w:rPr>
        <w:t xml:space="preserve"> loopStar("blue"), </w:t>
      </w:r>
      <w:r w:rsidRPr="00323979">
        <w:rPr>
          <w:rFonts w:eastAsia="DFKai-SB"/>
        </w:rPr>
        <w:t>藉此測試你的函式</w:t>
      </w:r>
      <w:r w:rsidRPr="00323979">
        <w:rPr>
          <w:rFonts w:eastAsia="DFKai-SB"/>
        </w:rPr>
        <w:t xml:space="preserve">. </w:t>
      </w:r>
    </w:p>
    <w:p w14:paraId="39E6C619"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"https://studio.code.org/s/csd6-2018/stage/14/puzzle/11" </w:instrText>
      </w:r>
      <w:r w:rsidRPr="00323979">
        <w:rPr>
          <w:rFonts w:eastAsia="DFKai-SB"/>
        </w:rPr>
        <w:fldChar w:fldCharType="separate"/>
      </w:r>
      <w:r w:rsidRPr="00323979">
        <w:rPr>
          <w:rFonts w:eastAsia="DFKai-SB"/>
          <w:u w:val="single"/>
        </w:rPr>
        <w:t>View on Code Studio</w:t>
      </w:r>
    </w:p>
    <w:bookmarkStart w:id="763" w:name="_fxwge3gmhmr2" w:colFirst="0" w:colLast="0"/>
    <w:bookmarkEnd w:id="763"/>
    <w:p w14:paraId="654A8E7D"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78493057" w14:textId="77777777" w:rsidR="003166B8" w:rsidRPr="00323979" w:rsidRDefault="003166B8" w:rsidP="003166B8">
      <w:pPr>
        <w:rPr>
          <w:rFonts w:eastAsia="DFKai-SB"/>
        </w:rPr>
      </w:pPr>
      <w:r w:rsidRPr="00323979">
        <w:rPr>
          <w:rFonts w:eastAsia="DFKai-SB"/>
        </w:rPr>
        <w:t>學生操作指示</w:t>
      </w:r>
    </w:p>
    <w:p w14:paraId="2AD07F21" w14:textId="77777777" w:rsidR="003166B8" w:rsidRPr="00323979" w:rsidRDefault="003166B8" w:rsidP="003166B8">
      <w:pPr>
        <w:pStyle w:val="Heading1"/>
        <w:keepNext w:val="0"/>
        <w:keepLines w:val="0"/>
        <w:spacing w:before="480"/>
        <w:rPr>
          <w:rFonts w:eastAsia="DFKai-SB"/>
          <w:b/>
          <w:sz w:val="46"/>
          <w:szCs w:val="46"/>
        </w:rPr>
      </w:pPr>
      <w:bookmarkStart w:id="764" w:name="_f1pqss9d5g2g" w:colFirst="0" w:colLast="0"/>
      <w:bookmarkEnd w:id="764"/>
      <w:r w:rsidRPr="00323979">
        <w:rPr>
          <w:rFonts w:eastAsia="DFKai-SB"/>
          <w:b/>
          <w:sz w:val="46"/>
          <w:szCs w:val="46"/>
        </w:rPr>
        <w:t>Star Chaser</w:t>
      </w:r>
    </w:p>
    <w:p w14:paraId="1BA9E2D7" w14:textId="77777777" w:rsidR="003166B8" w:rsidRPr="00323979" w:rsidRDefault="003166B8" w:rsidP="003166B8">
      <w:pPr>
        <w:rPr>
          <w:rFonts w:eastAsia="DFKai-SB"/>
        </w:rPr>
      </w:pPr>
      <w:r w:rsidRPr="00323979">
        <w:rPr>
          <w:rFonts w:eastAsia="DFKai-SB"/>
        </w:rPr>
        <w:t>追星者</w:t>
      </w:r>
    </w:p>
    <w:p w14:paraId="5F702161" w14:textId="77777777" w:rsidR="003166B8" w:rsidRPr="00323979" w:rsidRDefault="003166B8" w:rsidP="003166B8">
      <w:pPr>
        <w:rPr>
          <w:rFonts w:eastAsia="DFKai-SB"/>
        </w:rPr>
      </w:pPr>
    </w:p>
    <w:p w14:paraId="6BBD66D2" w14:textId="77777777" w:rsidR="003166B8" w:rsidRPr="00323979" w:rsidRDefault="003166B8" w:rsidP="003166B8">
      <w:pPr>
        <w:rPr>
          <w:rFonts w:eastAsia="DFKai-SB"/>
        </w:rPr>
      </w:pPr>
      <w:r w:rsidRPr="00323979">
        <w:rPr>
          <w:rFonts w:eastAsia="DFKai-SB"/>
        </w:rPr>
        <w:t>Now you'll need to make all the stars loop around the screen.</w:t>
      </w:r>
    </w:p>
    <w:p w14:paraId="5C1E654C" w14:textId="77777777" w:rsidR="003166B8" w:rsidRPr="00323979" w:rsidRDefault="003166B8" w:rsidP="003166B8">
      <w:pPr>
        <w:rPr>
          <w:rFonts w:eastAsia="DFKai-SB"/>
        </w:rPr>
      </w:pPr>
      <w:r w:rsidRPr="00323979">
        <w:rPr>
          <w:rFonts w:eastAsia="DFKai-SB"/>
        </w:rPr>
        <w:t>現在你必須讓所有的星星繞行螢幕</w:t>
      </w:r>
      <w:r w:rsidRPr="00323979">
        <w:rPr>
          <w:rFonts w:eastAsia="DFKai-SB"/>
        </w:rPr>
        <w:t>.</w:t>
      </w:r>
    </w:p>
    <w:p w14:paraId="1520FABD" w14:textId="77777777" w:rsidR="003166B8" w:rsidRPr="00323979" w:rsidRDefault="003166B8" w:rsidP="003166B8">
      <w:pPr>
        <w:pStyle w:val="Heading1"/>
        <w:keepNext w:val="0"/>
        <w:keepLines w:val="0"/>
        <w:spacing w:before="480"/>
        <w:rPr>
          <w:rFonts w:eastAsia="DFKai-SB"/>
          <w:b/>
          <w:sz w:val="46"/>
          <w:szCs w:val="46"/>
        </w:rPr>
      </w:pPr>
      <w:bookmarkStart w:id="765" w:name="_c0ll2nchd0i0" w:colFirst="0" w:colLast="0"/>
      <w:bookmarkEnd w:id="765"/>
      <w:r w:rsidRPr="00323979">
        <w:rPr>
          <w:rFonts w:eastAsia="DFKai-SB"/>
          <w:b/>
          <w:sz w:val="46"/>
          <w:szCs w:val="46"/>
        </w:rPr>
        <w:t>Do This</w:t>
      </w:r>
    </w:p>
    <w:p w14:paraId="2D3FEE3E" w14:textId="77777777" w:rsidR="003166B8" w:rsidRPr="00323979" w:rsidRDefault="003166B8" w:rsidP="003166B8">
      <w:pPr>
        <w:rPr>
          <w:rFonts w:eastAsia="DFKai-SB"/>
        </w:rPr>
      </w:pPr>
      <w:r w:rsidRPr="00323979">
        <w:rPr>
          <w:rFonts w:eastAsia="DFKai-SB"/>
        </w:rPr>
        <w:t>動手做</w:t>
      </w:r>
    </w:p>
    <w:p w14:paraId="08A3823D" w14:textId="77777777" w:rsidR="003166B8" w:rsidRPr="00323979" w:rsidRDefault="003166B8" w:rsidP="003166B8">
      <w:pPr>
        <w:numPr>
          <w:ilvl w:val="0"/>
          <w:numId w:val="287"/>
        </w:numPr>
        <w:spacing w:before="240" w:after="240"/>
        <w:rPr>
          <w:rFonts w:eastAsia="DFKai-SB"/>
        </w:rPr>
      </w:pPr>
      <w:r w:rsidRPr="00323979">
        <w:rPr>
          <w:rFonts w:eastAsia="DFKai-SB"/>
        </w:rPr>
        <w:t>Use a for loop inside your loopStars() function to make every star in "starArray" loop around the screen.</w:t>
      </w:r>
    </w:p>
    <w:p w14:paraId="03C81D1B" w14:textId="77777777" w:rsidR="003166B8" w:rsidRPr="00323979" w:rsidRDefault="003166B8" w:rsidP="003166B8">
      <w:pPr>
        <w:spacing w:before="240" w:after="240"/>
        <w:ind w:left="720"/>
        <w:rPr>
          <w:rFonts w:eastAsia="DFKai-SB"/>
        </w:rPr>
      </w:pPr>
      <w:r w:rsidRPr="00323979">
        <w:rPr>
          <w:rFonts w:eastAsia="DFKai-SB"/>
        </w:rPr>
        <w:t>在你的</w:t>
      </w:r>
      <w:r w:rsidRPr="00323979">
        <w:rPr>
          <w:rFonts w:eastAsia="DFKai-SB"/>
        </w:rPr>
        <w:t xml:space="preserve"> loopStars() </w:t>
      </w:r>
      <w:r w:rsidRPr="00323979">
        <w:rPr>
          <w:rFonts w:eastAsia="DFKai-SB"/>
        </w:rPr>
        <w:t>函式中使用</w:t>
      </w:r>
      <w:r w:rsidRPr="00323979">
        <w:rPr>
          <w:rFonts w:eastAsia="DFKai-SB"/>
        </w:rPr>
        <w:t xml:space="preserve"> for </w:t>
      </w:r>
      <w:r w:rsidRPr="00323979">
        <w:rPr>
          <w:rFonts w:eastAsia="DFKai-SB"/>
        </w:rPr>
        <w:t>迴圈</w:t>
      </w:r>
      <w:r w:rsidRPr="00323979">
        <w:rPr>
          <w:rFonts w:eastAsia="DFKai-SB"/>
        </w:rPr>
        <w:t xml:space="preserve">, </w:t>
      </w:r>
      <w:r w:rsidRPr="00323979">
        <w:rPr>
          <w:rFonts w:eastAsia="DFKai-SB"/>
        </w:rPr>
        <w:t>讓</w:t>
      </w:r>
      <w:r w:rsidRPr="00323979">
        <w:rPr>
          <w:rFonts w:eastAsia="DFKai-SB"/>
        </w:rPr>
        <w:t xml:space="preserve"> "starArray" </w:t>
      </w:r>
      <w:r w:rsidRPr="00323979">
        <w:rPr>
          <w:rFonts w:eastAsia="DFKai-SB"/>
        </w:rPr>
        <w:t>中的每顆星星繞行螢幕</w:t>
      </w:r>
      <w:r w:rsidRPr="00323979">
        <w:rPr>
          <w:rFonts w:eastAsia="DFKai-SB"/>
        </w:rPr>
        <w:t>.</w:t>
      </w:r>
    </w:p>
    <w:p w14:paraId="2F11381A"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"https://studio.code.org/s/csd6-2018/stage/14/puzzle/12" </w:instrText>
      </w:r>
      <w:r w:rsidRPr="00323979">
        <w:rPr>
          <w:rFonts w:eastAsia="DFKai-SB"/>
        </w:rPr>
        <w:fldChar w:fldCharType="separate"/>
      </w:r>
      <w:r w:rsidRPr="00323979">
        <w:rPr>
          <w:rFonts w:eastAsia="DFKai-SB"/>
          <w:u w:val="single"/>
        </w:rPr>
        <w:t>View on Code Studio</w:t>
      </w:r>
    </w:p>
    <w:bookmarkStart w:id="766" w:name="_nf02r83nmo5r" w:colFirst="0" w:colLast="0"/>
    <w:bookmarkEnd w:id="766"/>
    <w:p w14:paraId="42A2062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5CD1DACE" w14:textId="77777777" w:rsidR="003166B8" w:rsidRPr="00323979" w:rsidRDefault="003166B8" w:rsidP="003166B8">
      <w:pPr>
        <w:rPr>
          <w:rFonts w:eastAsia="DFKai-SB"/>
        </w:rPr>
      </w:pPr>
      <w:r w:rsidRPr="00323979">
        <w:rPr>
          <w:rFonts w:eastAsia="DFKai-SB"/>
        </w:rPr>
        <w:t>學生操作指示</w:t>
      </w:r>
    </w:p>
    <w:p w14:paraId="79C4013A" w14:textId="77777777" w:rsidR="003166B8" w:rsidRPr="00323979" w:rsidRDefault="003166B8" w:rsidP="003166B8">
      <w:pPr>
        <w:pStyle w:val="Heading1"/>
        <w:keepNext w:val="0"/>
        <w:keepLines w:val="0"/>
        <w:spacing w:before="480"/>
        <w:rPr>
          <w:rFonts w:eastAsia="DFKai-SB"/>
          <w:b/>
          <w:sz w:val="46"/>
          <w:szCs w:val="46"/>
        </w:rPr>
      </w:pPr>
      <w:bookmarkStart w:id="767" w:name="_sc4oviblcid4" w:colFirst="0" w:colLast="0"/>
      <w:bookmarkEnd w:id="767"/>
      <w:r w:rsidRPr="00323979">
        <w:rPr>
          <w:rFonts w:eastAsia="DFKai-SB"/>
          <w:b/>
          <w:sz w:val="46"/>
          <w:szCs w:val="46"/>
        </w:rPr>
        <w:t>Star Chaser</w:t>
      </w:r>
    </w:p>
    <w:p w14:paraId="6F6FF997" w14:textId="77777777" w:rsidR="003166B8" w:rsidRPr="00323979" w:rsidRDefault="003166B8" w:rsidP="003166B8">
      <w:pPr>
        <w:rPr>
          <w:rFonts w:eastAsia="DFKai-SB"/>
        </w:rPr>
      </w:pPr>
      <w:r w:rsidRPr="00323979">
        <w:rPr>
          <w:rFonts w:eastAsia="DFKai-SB"/>
        </w:rPr>
        <w:t>追星者</w:t>
      </w:r>
    </w:p>
    <w:p w14:paraId="35C708DF" w14:textId="77777777" w:rsidR="003166B8" w:rsidRPr="00323979" w:rsidRDefault="003166B8" w:rsidP="003166B8">
      <w:pPr>
        <w:rPr>
          <w:rFonts w:eastAsia="DFKai-SB"/>
        </w:rPr>
      </w:pPr>
    </w:p>
    <w:p w14:paraId="2FAC25F5" w14:textId="77777777" w:rsidR="003166B8" w:rsidRPr="00323979" w:rsidRDefault="003166B8" w:rsidP="003166B8">
      <w:pPr>
        <w:rPr>
          <w:rFonts w:eastAsia="DFKai-SB"/>
        </w:rPr>
      </w:pPr>
      <w:r w:rsidRPr="00323979">
        <w:rPr>
          <w:rFonts w:eastAsia="DFKai-SB"/>
        </w:rPr>
        <w:t>All the stars loop, but you can still only catch the red star.</w:t>
      </w:r>
    </w:p>
    <w:p w14:paraId="7A3904C3" w14:textId="77777777" w:rsidR="003166B8" w:rsidRPr="00323979" w:rsidRDefault="003166B8" w:rsidP="003166B8">
      <w:pPr>
        <w:rPr>
          <w:rFonts w:eastAsia="DFKai-SB"/>
        </w:rPr>
      </w:pPr>
      <w:r w:rsidRPr="00323979">
        <w:rPr>
          <w:rFonts w:eastAsia="DFKai-SB"/>
        </w:rPr>
        <w:t>所有星星都在繞行</w:t>
      </w:r>
      <w:r w:rsidRPr="00323979">
        <w:rPr>
          <w:rFonts w:eastAsia="DFKai-SB"/>
        </w:rPr>
        <w:t>,</w:t>
      </w:r>
      <w:r w:rsidRPr="00323979">
        <w:rPr>
          <w:rFonts w:eastAsia="DFKai-SB"/>
        </w:rPr>
        <w:t>但是你卻只能捕抓紅星</w:t>
      </w:r>
      <w:r w:rsidRPr="00323979">
        <w:rPr>
          <w:rFonts w:eastAsia="DFKai-SB"/>
        </w:rPr>
        <w:t>.</w:t>
      </w:r>
    </w:p>
    <w:p w14:paraId="7878A818" w14:textId="77777777" w:rsidR="003166B8" w:rsidRPr="00323979" w:rsidRDefault="003166B8" w:rsidP="003166B8">
      <w:pPr>
        <w:pStyle w:val="Heading1"/>
        <w:keepNext w:val="0"/>
        <w:keepLines w:val="0"/>
        <w:spacing w:before="480"/>
        <w:rPr>
          <w:rFonts w:eastAsia="DFKai-SB"/>
          <w:b/>
          <w:sz w:val="46"/>
          <w:szCs w:val="46"/>
        </w:rPr>
      </w:pPr>
      <w:bookmarkStart w:id="768" w:name="_1w02ivs6zma7" w:colFirst="0" w:colLast="0"/>
      <w:bookmarkEnd w:id="768"/>
      <w:r w:rsidRPr="00323979">
        <w:rPr>
          <w:rFonts w:eastAsia="DFKai-SB"/>
          <w:b/>
          <w:sz w:val="46"/>
          <w:szCs w:val="46"/>
        </w:rPr>
        <w:t>Do This</w:t>
      </w:r>
    </w:p>
    <w:p w14:paraId="47D59947" w14:textId="77777777" w:rsidR="003166B8" w:rsidRPr="00323979" w:rsidRDefault="003166B8" w:rsidP="003166B8">
      <w:pPr>
        <w:rPr>
          <w:rFonts w:eastAsia="DFKai-SB"/>
        </w:rPr>
      </w:pPr>
      <w:r w:rsidRPr="00323979">
        <w:rPr>
          <w:rFonts w:eastAsia="DFKai-SB"/>
        </w:rPr>
        <w:t>動手做</w:t>
      </w:r>
    </w:p>
    <w:p w14:paraId="68661CAC" w14:textId="77777777" w:rsidR="003166B8" w:rsidRPr="00323979" w:rsidRDefault="003166B8" w:rsidP="003166B8">
      <w:pPr>
        <w:numPr>
          <w:ilvl w:val="0"/>
          <w:numId w:val="290"/>
        </w:numPr>
        <w:spacing w:before="240" w:after="240"/>
        <w:rPr>
          <w:rFonts w:eastAsia="DFKai-SB"/>
        </w:rPr>
      </w:pPr>
      <w:r w:rsidRPr="00323979">
        <w:rPr>
          <w:rFonts w:eastAsia="DFKai-SB"/>
        </w:rPr>
        <w:t>Use code from the moveRedStar() function to make a moveStar(color) function that can move any star.</w:t>
      </w:r>
    </w:p>
    <w:p w14:paraId="3066D132" w14:textId="77777777" w:rsidR="003166B8" w:rsidRPr="00323979" w:rsidRDefault="003166B8" w:rsidP="003166B8">
      <w:pPr>
        <w:spacing w:before="240" w:after="240"/>
        <w:ind w:left="720"/>
        <w:rPr>
          <w:rFonts w:eastAsia="DFKai-SB"/>
        </w:rPr>
      </w:pPr>
      <w:r w:rsidRPr="00323979">
        <w:rPr>
          <w:rFonts w:eastAsia="DFKai-SB"/>
        </w:rPr>
        <w:t>利用</w:t>
      </w:r>
      <w:r w:rsidRPr="00323979">
        <w:rPr>
          <w:rFonts w:eastAsia="DFKai-SB"/>
        </w:rPr>
        <w:t xml:space="preserve"> moveRedStar() </w:t>
      </w:r>
      <w:r w:rsidRPr="00323979">
        <w:rPr>
          <w:rFonts w:eastAsia="DFKai-SB"/>
        </w:rPr>
        <w:t>函式的程式碼撰寫一個</w:t>
      </w:r>
      <w:r w:rsidRPr="00323979">
        <w:rPr>
          <w:rFonts w:eastAsia="DFKai-SB"/>
        </w:rPr>
        <w:t xml:space="preserve"> moveStar(color) </w:t>
      </w:r>
      <w:r w:rsidRPr="00323979">
        <w:rPr>
          <w:rFonts w:eastAsia="DFKai-SB"/>
        </w:rPr>
        <w:t>函式</w:t>
      </w:r>
      <w:r w:rsidRPr="00323979">
        <w:rPr>
          <w:rFonts w:eastAsia="DFKai-SB"/>
        </w:rPr>
        <w:t xml:space="preserve">, </w:t>
      </w:r>
      <w:r w:rsidRPr="00323979">
        <w:rPr>
          <w:rFonts w:eastAsia="DFKai-SB"/>
        </w:rPr>
        <w:t>該函式能移動任何星星</w:t>
      </w:r>
      <w:r w:rsidRPr="00323979">
        <w:rPr>
          <w:rFonts w:eastAsia="DFKai-SB"/>
        </w:rPr>
        <w:t>.</w:t>
      </w:r>
    </w:p>
    <w:p w14:paraId="7374356A" w14:textId="77777777" w:rsidR="003166B8" w:rsidRPr="00323979" w:rsidRDefault="003166B8" w:rsidP="003166B8">
      <w:pPr>
        <w:numPr>
          <w:ilvl w:val="0"/>
          <w:numId w:val="290"/>
        </w:numPr>
        <w:spacing w:before="240" w:after="240"/>
        <w:rPr>
          <w:rFonts w:eastAsia="DFKai-SB"/>
        </w:rPr>
      </w:pPr>
      <w:r w:rsidRPr="00323979">
        <w:rPr>
          <w:rFonts w:eastAsia="DFKai-SB"/>
        </w:rPr>
        <w:t>Use code from the checkRedStar() function to make a checkStar(color) function that works for any star.</w:t>
      </w:r>
    </w:p>
    <w:p w14:paraId="4C3223EF" w14:textId="77777777" w:rsidR="003166B8" w:rsidRPr="00323979" w:rsidRDefault="003166B8" w:rsidP="003166B8">
      <w:pPr>
        <w:spacing w:before="240" w:after="240"/>
        <w:ind w:left="720"/>
        <w:rPr>
          <w:rFonts w:eastAsia="DFKai-SB"/>
        </w:rPr>
      </w:pPr>
      <w:r w:rsidRPr="00323979">
        <w:rPr>
          <w:rFonts w:eastAsia="DFKai-SB"/>
        </w:rPr>
        <w:t>利用</w:t>
      </w:r>
      <w:r w:rsidRPr="00323979">
        <w:rPr>
          <w:rFonts w:eastAsia="DFKai-SB"/>
        </w:rPr>
        <w:t xml:space="preserve"> checkRedStar() </w:t>
      </w:r>
      <w:r w:rsidRPr="00323979">
        <w:rPr>
          <w:rFonts w:eastAsia="DFKai-SB"/>
        </w:rPr>
        <w:t>函式的程式碼撰寫一個</w:t>
      </w:r>
      <w:r w:rsidRPr="00323979">
        <w:rPr>
          <w:rFonts w:eastAsia="DFKai-SB"/>
        </w:rPr>
        <w:t xml:space="preserve"> checkStar(color) </w:t>
      </w:r>
      <w:r w:rsidRPr="00323979">
        <w:rPr>
          <w:rFonts w:eastAsia="DFKai-SB"/>
        </w:rPr>
        <w:t>函式</w:t>
      </w:r>
      <w:r w:rsidRPr="00323979">
        <w:rPr>
          <w:rFonts w:eastAsia="DFKai-SB"/>
        </w:rPr>
        <w:t xml:space="preserve">, </w:t>
      </w:r>
      <w:r w:rsidRPr="00323979">
        <w:rPr>
          <w:rFonts w:eastAsia="DFKai-SB"/>
        </w:rPr>
        <w:t>該函式能用於任何一種星星</w:t>
      </w:r>
      <w:r w:rsidRPr="00323979">
        <w:rPr>
          <w:rFonts w:eastAsia="DFKai-SB"/>
        </w:rPr>
        <w:t>.</w:t>
      </w:r>
    </w:p>
    <w:p w14:paraId="3A996E8D" w14:textId="77777777" w:rsidR="003166B8" w:rsidRPr="00323979" w:rsidRDefault="003166B8" w:rsidP="003166B8">
      <w:pPr>
        <w:numPr>
          <w:ilvl w:val="0"/>
          <w:numId w:val="290"/>
        </w:numPr>
        <w:spacing w:before="240" w:after="240"/>
        <w:rPr>
          <w:rFonts w:eastAsia="DFKai-SB"/>
        </w:rPr>
      </w:pPr>
      <w:r w:rsidRPr="00323979">
        <w:rPr>
          <w:rFonts w:eastAsia="DFKai-SB"/>
        </w:rPr>
        <w:t>Test your code by calling checkStar("red") and checkStar("blue") inside your event block.</w:t>
      </w:r>
    </w:p>
    <w:p w14:paraId="2B32F230" w14:textId="77777777" w:rsidR="003166B8" w:rsidRPr="00323979" w:rsidRDefault="003166B8" w:rsidP="003166B8">
      <w:pPr>
        <w:spacing w:before="240" w:after="240"/>
        <w:ind w:left="720"/>
        <w:rPr>
          <w:rFonts w:eastAsia="DFKai-SB"/>
        </w:rPr>
      </w:pPr>
      <w:r w:rsidRPr="00323979">
        <w:rPr>
          <w:rFonts w:eastAsia="DFKai-SB"/>
        </w:rPr>
        <w:t>在你的事件區塊中呼叫</w:t>
      </w:r>
      <w:r w:rsidRPr="00323979">
        <w:rPr>
          <w:rFonts w:eastAsia="DFKai-SB"/>
        </w:rPr>
        <w:t xml:space="preserve"> checkStar("red") </w:t>
      </w:r>
      <w:r w:rsidRPr="00323979">
        <w:rPr>
          <w:rFonts w:eastAsia="DFKai-SB"/>
        </w:rPr>
        <w:t>與</w:t>
      </w:r>
      <w:r w:rsidRPr="00323979">
        <w:rPr>
          <w:rFonts w:eastAsia="DFKai-SB"/>
        </w:rPr>
        <w:t xml:space="preserve"> checkStar("blue"), </w:t>
      </w:r>
      <w:r w:rsidRPr="00323979">
        <w:rPr>
          <w:rFonts w:eastAsia="DFKai-SB"/>
        </w:rPr>
        <w:t>藉此測試你的程式碼</w:t>
      </w:r>
      <w:r w:rsidRPr="00323979">
        <w:rPr>
          <w:rFonts w:eastAsia="DFKai-SB"/>
        </w:rPr>
        <w:t>.</w:t>
      </w:r>
    </w:p>
    <w:p w14:paraId="5C81E28B"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"https://studio.code.org/s/csd6-2018/stage/14/puzzle/13" </w:instrText>
      </w:r>
      <w:r w:rsidRPr="00323979">
        <w:rPr>
          <w:rFonts w:eastAsia="DFKai-SB"/>
        </w:rPr>
        <w:fldChar w:fldCharType="separate"/>
      </w:r>
      <w:r w:rsidRPr="00323979">
        <w:rPr>
          <w:rFonts w:eastAsia="DFKai-SB"/>
          <w:u w:val="single"/>
        </w:rPr>
        <w:t>View on Code Studio</w:t>
      </w:r>
    </w:p>
    <w:bookmarkStart w:id="769" w:name="_dqtcgoifa6hj" w:colFirst="0" w:colLast="0"/>
    <w:bookmarkEnd w:id="769"/>
    <w:p w14:paraId="7DDCD6CB"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1C2923F5" w14:textId="77777777" w:rsidR="003166B8" w:rsidRPr="00323979" w:rsidRDefault="003166B8" w:rsidP="003166B8">
      <w:pPr>
        <w:rPr>
          <w:rFonts w:eastAsia="DFKai-SB"/>
        </w:rPr>
      </w:pPr>
      <w:r w:rsidRPr="00323979">
        <w:rPr>
          <w:rFonts w:eastAsia="DFKai-SB"/>
        </w:rPr>
        <w:t>學生操作指示</w:t>
      </w:r>
    </w:p>
    <w:p w14:paraId="71552B5E" w14:textId="77777777" w:rsidR="003166B8" w:rsidRPr="00323979" w:rsidRDefault="003166B8" w:rsidP="003166B8">
      <w:pPr>
        <w:pStyle w:val="Heading1"/>
        <w:keepNext w:val="0"/>
        <w:keepLines w:val="0"/>
        <w:spacing w:before="480"/>
        <w:rPr>
          <w:rFonts w:eastAsia="DFKai-SB"/>
          <w:b/>
          <w:sz w:val="46"/>
          <w:szCs w:val="46"/>
        </w:rPr>
      </w:pPr>
      <w:bookmarkStart w:id="770" w:name="_xath7a5wa367" w:colFirst="0" w:colLast="0"/>
      <w:bookmarkEnd w:id="770"/>
      <w:r w:rsidRPr="00323979">
        <w:rPr>
          <w:rFonts w:eastAsia="DFKai-SB"/>
          <w:b/>
          <w:sz w:val="46"/>
          <w:szCs w:val="46"/>
        </w:rPr>
        <w:t>Star Chaser</w:t>
      </w:r>
    </w:p>
    <w:p w14:paraId="6B6DAC48" w14:textId="77777777" w:rsidR="003166B8" w:rsidRPr="00323979" w:rsidRDefault="003166B8" w:rsidP="003166B8">
      <w:pPr>
        <w:rPr>
          <w:rFonts w:eastAsia="DFKai-SB"/>
        </w:rPr>
      </w:pPr>
      <w:r w:rsidRPr="00323979">
        <w:rPr>
          <w:rFonts w:eastAsia="DFKai-SB"/>
        </w:rPr>
        <w:t>追星者</w:t>
      </w:r>
    </w:p>
    <w:p w14:paraId="69773F2A" w14:textId="77777777" w:rsidR="003166B8" w:rsidRPr="00323979" w:rsidRDefault="003166B8" w:rsidP="003166B8">
      <w:pPr>
        <w:rPr>
          <w:rFonts w:eastAsia="DFKai-SB"/>
        </w:rPr>
      </w:pPr>
    </w:p>
    <w:p w14:paraId="1EBF1596" w14:textId="77777777" w:rsidR="003166B8" w:rsidRPr="00323979" w:rsidRDefault="003166B8" w:rsidP="003166B8">
      <w:pPr>
        <w:rPr>
          <w:rFonts w:eastAsia="DFKai-SB"/>
        </w:rPr>
      </w:pPr>
      <w:r w:rsidRPr="00323979">
        <w:rPr>
          <w:rFonts w:eastAsia="DFKai-SB"/>
        </w:rPr>
        <w:t>Now make it work for all the stars</w:t>
      </w:r>
    </w:p>
    <w:p w14:paraId="23ABE17A" w14:textId="77777777" w:rsidR="003166B8" w:rsidRPr="00323979" w:rsidRDefault="003166B8" w:rsidP="003166B8">
      <w:pPr>
        <w:rPr>
          <w:rFonts w:eastAsia="DFKai-SB"/>
        </w:rPr>
      </w:pPr>
      <w:r w:rsidRPr="00323979">
        <w:rPr>
          <w:rFonts w:eastAsia="DFKai-SB"/>
        </w:rPr>
        <w:t>現在讓它能用於所有星星</w:t>
      </w:r>
      <w:r w:rsidRPr="00323979">
        <w:rPr>
          <w:rFonts w:eastAsia="DFKai-SB"/>
        </w:rPr>
        <w:t>.</w:t>
      </w:r>
    </w:p>
    <w:p w14:paraId="13F5D1D3" w14:textId="77777777" w:rsidR="003166B8" w:rsidRPr="00323979" w:rsidRDefault="003166B8" w:rsidP="003166B8">
      <w:pPr>
        <w:pStyle w:val="Heading1"/>
        <w:keepNext w:val="0"/>
        <w:keepLines w:val="0"/>
        <w:spacing w:before="480"/>
        <w:rPr>
          <w:rFonts w:eastAsia="DFKai-SB"/>
          <w:b/>
          <w:sz w:val="46"/>
          <w:szCs w:val="46"/>
        </w:rPr>
      </w:pPr>
      <w:bookmarkStart w:id="771" w:name="_402lzp94r9uw" w:colFirst="0" w:colLast="0"/>
      <w:bookmarkEnd w:id="771"/>
      <w:r w:rsidRPr="00323979">
        <w:rPr>
          <w:rFonts w:eastAsia="DFKai-SB"/>
          <w:b/>
          <w:sz w:val="46"/>
          <w:szCs w:val="46"/>
        </w:rPr>
        <w:t>Do This</w:t>
      </w:r>
    </w:p>
    <w:p w14:paraId="587F5096" w14:textId="77777777" w:rsidR="003166B8" w:rsidRPr="00323979" w:rsidRDefault="003166B8" w:rsidP="003166B8">
      <w:pPr>
        <w:rPr>
          <w:rFonts w:eastAsia="DFKai-SB"/>
        </w:rPr>
      </w:pPr>
      <w:r w:rsidRPr="00323979">
        <w:rPr>
          <w:rFonts w:eastAsia="DFKai-SB"/>
        </w:rPr>
        <w:t>動手做</w:t>
      </w:r>
    </w:p>
    <w:p w14:paraId="27436887" w14:textId="77777777" w:rsidR="003166B8" w:rsidRPr="00323979" w:rsidRDefault="003166B8" w:rsidP="003166B8">
      <w:pPr>
        <w:numPr>
          <w:ilvl w:val="0"/>
          <w:numId w:val="285"/>
        </w:numPr>
        <w:spacing w:before="240" w:after="240"/>
        <w:rPr>
          <w:rFonts w:eastAsia="DFKai-SB"/>
        </w:rPr>
      </w:pPr>
      <w:r w:rsidRPr="00323979">
        <w:rPr>
          <w:rFonts w:eastAsia="DFKai-SB"/>
        </w:rPr>
        <w:t>Create a checkStars() functions that uses a for loop to check every star in the star array.</w:t>
      </w:r>
    </w:p>
    <w:p w14:paraId="600DDB4F" w14:textId="77777777" w:rsidR="003166B8" w:rsidRPr="00323979" w:rsidRDefault="003166B8" w:rsidP="003166B8">
      <w:pPr>
        <w:spacing w:before="240" w:after="240"/>
        <w:ind w:left="720"/>
        <w:rPr>
          <w:rFonts w:eastAsia="DFKai-SB"/>
        </w:rPr>
      </w:pPr>
      <w:r w:rsidRPr="00323979">
        <w:rPr>
          <w:rFonts w:eastAsia="DFKai-SB"/>
        </w:rPr>
        <w:t>建立一個</w:t>
      </w:r>
      <w:r w:rsidRPr="00323979">
        <w:rPr>
          <w:rFonts w:eastAsia="DFKai-SB"/>
        </w:rPr>
        <w:t xml:space="preserve"> checkStars() </w:t>
      </w:r>
      <w:r w:rsidRPr="00323979">
        <w:rPr>
          <w:rFonts w:eastAsia="DFKai-SB"/>
        </w:rPr>
        <w:t>函式</w:t>
      </w:r>
      <w:r w:rsidRPr="00323979">
        <w:rPr>
          <w:rFonts w:eastAsia="DFKai-SB"/>
        </w:rPr>
        <w:t xml:space="preserve">, </w:t>
      </w:r>
      <w:r w:rsidRPr="00323979">
        <w:rPr>
          <w:rFonts w:eastAsia="DFKai-SB"/>
        </w:rPr>
        <w:t>讓它用</w:t>
      </w:r>
      <w:r w:rsidRPr="00323979">
        <w:rPr>
          <w:rFonts w:eastAsia="DFKai-SB"/>
        </w:rPr>
        <w:t xml:space="preserve"> for </w:t>
      </w:r>
      <w:r w:rsidRPr="00323979">
        <w:rPr>
          <w:rFonts w:eastAsia="DFKai-SB"/>
        </w:rPr>
        <w:t>迴圈來檢查</w:t>
      </w:r>
      <w:r w:rsidRPr="00323979">
        <w:rPr>
          <w:rFonts w:eastAsia="DFKai-SB"/>
        </w:rPr>
        <w:t xml:space="preserve"> star </w:t>
      </w:r>
      <w:r w:rsidRPr="00323979">
        <w:rPr>
          <w:rFonts w:eastAsia="DFKai-SB"/>
        </w:rPr>
        <w:t>陣列中的每顆星星</w:t>
      </w:r>
      <w:r w:rsidRPr="00323979">
        <w:rPr>
          <w:rFonts w:eastAsia="DFKai-SB"/>
        </w:rPr>
        <w:t>.</w:t>
      </w:r>
    </w:p>
    <w:p w14:paraId="0EA33E7E" w14:textId="77777777" w:rsidR="003166B8" w:rsidRPr="00323979" w:rsidRDefault="003166B8" w:rsidP="003166B8">
      <w:pPr>
        <w:numPr>
          <w:ilvl w:val="0"/>
          <w:numId w:val="285"/>
        </w:numPr>
        <w:spacing w:before="240" w:after="240"/>
        <w:rPr>
          <w:rFonts w:eastAsia="DFKai-SB"/>
        </w:rPr>
      </w:pPr>
      <w:r w:rsidRPr="00323979">
        <w:rPr>
          <w:rFonts w:eastAsia="DFKai-SB"/>
        </w:rPr>
        <w:t>Test your code by calling the checkStars() function inside the event block.</w:t>
      </w:r>
    </w:p>
    <w:p w14:paraId="27A1249E" w14:textId="77777777" w:rsidR="003166B8" w:rsidRPr="00323979" w:rsidRDefault="003166B8" w:rsidP="003166B8">
      <w:pPr>
        <w:spacing w:before="240" w:after="240"/>
        <w:ind w:left="720"/>
        <w:rPr>
          <w:rFonts w:eastAsia="DFKai-SB"/>
        </w:rPr>
      </w:pPr>
      <w:r w:rsidRPr="00323979">
        <w:rPr>
          <w:rFonts w:eastAsia="DFKai-SB"/>
        </w:rPr>
        <w:t>在事件區塊中呼叫</w:t>
      </w:r>
      <w:r w:rsidRPr="00323979">
        <w:rPr>
          <w:rFonts w:eastAsia="DFKai-SB"/>
        </w:rPr>
        <w:t xml:space="preserve"> checkStars(), </w:t>
      </w:r>
      <w:r w:rsidRPr="00323979">
        <w:rPr>
          <w:rFonts w:eastAsia="DFKai-SB"/>
        </w:rPr>
        <w:t>藉此測試你的程式碼</w:t>
      </w:r>
      <w:r w:rsidRPr="00323979">
        <w:rPr>
          <w:rFonts w:eastAsia="DFKai-SB"/>
        </w:rPr>
        <w:t>.</w:t>
      </w:r>
    </w:p>
    <w:p w14:paraId="6C0687C1"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"https://studio.code.org/s/csd6-2018/stage/14/puzzle/14" </w:instrText>
      </w:r>
      <w:r w:rsidRPr="00323979">
        <w:rPr>
          <w:rFonts w:eastAsia="DFKai-SB"/>
        </w:rPr>
        <w:fldChar w:fldCharType="separate"/>
      </w:r>
      <w:r w:rsidRPr="00323979">
        <w:rPr>
          <w:rFonts w:eastAsia="DFKai-SB"/>
          <w:u w:val="single"/>
        </w:rPr>
        <w:t>View on Code Studio</w:t>
      </w:r>
    </w:p>
    <w:bookmarkStart w:id="772" w:name="_ko72bbcd911u" w:colFirst="0" w:colLast="0"/>
    <w:bookmarkEnd w:id="772"/>
    <w:p w14:paraId="5192E675"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B9FED59" w14:textId="77777777" w:rsidR="003166B8" w:rsidRPr="00323979" w:rsidRDefault="003166B8" w:rsidP="003166B8">
      <w:pPr>
        <w:rPr>
          <w:rFonts w:eastAsia="DFKai-SB"/>
        </w:rPr>
      </w:pPr>
      <w:r w:rsidRPr="00323979">
        <w:rPr>
          <w:rFonts w:eastAsia="DFKai-SB"/>
        </w:rPr>
        <w:t>學生操作指示</w:t>
      </w:r>
    </w:p>
    <w:p w14:paraId="116136D1" w14:textId="77777777" w:rsidR="003166B8" w:rsidRPr="00323979" w:rsidRDefault="003166B8" w:rsidP="003166B8">
      <w:pPr>
        <w:pStyle w:val="Heading1"/>
        <w:keepNext w:val="0"/>
        <w:keepLines w:val="0"/>
        <w:spacing w:before="480"/>
        <w:rPr>
          <w:rFonts w:eastAsia="DFKai-SB"/>
          <w:b/>
          <w:sz w:val="46"/>
          <w:szCs w:val="46"/>
        </w:rPr>
      </w:pPr>
      <w:bookmarkStart w:id="773" w:name="_mdy4qdstzmhz" w:colFirst="0" w:colLast="0"/>
      <w:bookmarkEnd w:id="773"/>
      <w:r w:rsidRPr="00323979">
        <w:rPr>
          <w:rFonts w:eastAsia="DFKai-SB"/>
          <w:b/>
          <w:sz w:val="46"/>
          <w:szCs w:val="46"/>
        </w:rPr>
        <w:t>Star Chaser</w:t>
      </w:r>
    </w:p>
    <w:p w14:paraId="5980AE57" w14:textId="77777777" w:rsidR="003166B8" w:rsidRPr="00323979" w:rsidRDefault="003166B8" w:rsidP="003166B8">
      <w:pPr>
        <w:rPr>
          <w:rFonts w:eastAsia="DFKai-SB"/>
        </w:rPr>
      </w:pPr>
      <w:r w:rsidRPr="00323979">
        <w:rPr>
          <w:rFonts w:eastAsia="DFKai-SB"/>
        </w:rPr>
        <w:t>追星者</w:t>
      </w:r>
    </w:p>
    <w:p w14:paraId="38AD2536" w14:textId="77777777" w:rsidR="003166B8" w:rsidRPr="00323979" w:rsidRDefault="003166B8" w:rsidP="003166B8">
      <w:pPr>
        <w:rPr>
          <w:rFonts w:eastAsia="DFKai-SB"/>
        </w:rPr>
      </w:pPr>
    </w:p>
    <w:p w14:paraId="657947C8" w14:textId="77777777" w:rsidR="003166B8" w:rsidRPr="00323979" w:rsidRDefault="003166B8" w:rsidP="003166B8">
      <w:pPr>
        <w:rPr>
          <w:rFonts w:eastAsia="DFKai-SB"/>
        </w:rPr>
      </w:pPr>
      <w:r w:rsidRPr="00323979">
        <w:rPr>
          <w:rFonts w:eastAsia="DFKai-SB"/>
        </w:rPr>
        <w:t>Now you can add extra stars, and your functions will work with them, too.</w:t>
      </w:r>
    </w:p>
    <w:p w14:paraId="78C3A236" w14:textId="77777777" w:rsidR="003166B8" w:rsidRPr="00323979" w:rsidRDefault="003166B8" w:rsidP="003166B8">
      <w:pPr>
        <w:rPr>
          <w:rFonts w:eastAsia="DFKai-SB"/>
        </w:rPr>
      </w:pPr>
      <w:r w:rsidRPr="00323979">
        <w:rPr>
          <w:rFonts w:eastAsia="DFKai-SB"/>
        </w:rPr>
        <w:t>現在你可以加入額外的星星</w:t>
      </w:r>
      <w:r w:rsidRPr="00323979">
        <w:rPr>
          <w:rFonts w:eastAsia="DFKai-SB"/>
        </w:rPr>
        <w:t xml:space="preserve">, </w:t>
      </w:r>
      <w:r w:rsidRPr="00323979">
        <w:rPr>
          <w:rFonts w:eastAsia="DFKai-SB"/>
        </w:rPr>
        <w:t>而且你的函式也能處理它們</w:t>
      </w:r>
      <w:r w:rsidRPr="00323979">
        <w:rPr>
          <w:rFonts w:eastAsia="DFKai-SB"/>
        </w:rPr>
        <w:t>.</w:t>
      </w:r>
    </w:p>
    <w:p w14:paraId="0432FAAA" w14:textId="77777777" w:rsidR="003166B8" w:rsidRPr="00323979" w:rsidRDefault="003166B8" w:rsidP="003166B8">
      <w:pPr>
        <w:pStyle w:val="Heading1"/>
        <w:keepNext w:val="0"/>
        <w:keepLines w:val="0"/>
        <w:spacing w:before="480"/>
        <w:rPr>
          <w:rFonts w:eastAsia="DFKai-SB"/>
          <w:b/>
          <w:sz w:val="46"/>
          <w:szCs w:val="46"/>
        </w:rPr>
      </w:pPr>
      <w:bookmarkStart w:id="774" w:name="_df79ik2gblxz" w:colFirst="0" w:colLast="0"/>
      <w:bookmarkEnd w:id="774"/>
      <w:r w:rsidRPr="00323979">
        <w:rPr>
          <w:rFonts w:eastAsia="DFKai-SB"/>
          <w:b/>
          <w:sz w:val="46"/>
          <w:szCs w:val="46"/>
        </w:rPr>
        <w:t>Do This</w:t>
      </w:r>
    </w:p>
    <w:p w14:paraId="32C707C7" w14:textId="77777777" w:rsidR="003166B8" w:rsidRPr="00323979" w:rsidRDefault="003166B8" w:rsidP="003166B8">
      <w:pPr>
        <w:rPr>
          <w:rFonts w:eastAsia="DFKai-SB"/>
        </w:rPr>
      </w:pPr>
      <w:r w:rsidRPr="00323979">
        <w:rPr>
          <w:rFonts w:eastAsia="DFKai-SB"/>
        </w:rPr>
        <w:t>動手做</w:t>
      </w:r>
    </w:p>
    <w:p w14:paraId="188223BA" w14:textId="77777777" w:rsidR="003166B8" w:rsidRPr="00323979" w:rsidRDefault="003166B8" w:rsidP="003166B8">
      <w:pPr>
        <w:numPr>
          <w:ilvl w:val="0"/>
          <w:numId w:val="277"/>
        </w:numPr>
        <w:spacing w:before="240" w:after="240"/>
        <w:rPr>
          <w:rFonts w:eastAsia="DFKai-SB"/>
        </w:rPr>
      </w:pPr>
      <w:r w:rsidRPr="00323979">
        <w:rPr>
          <w:rFonts w:eastAsia="DFKai-SB"/>
        </w:rPr>
        <w:t>In design mode, copy one of the stars, and change its name and color to "yellow".</w:t>
      </w:r>
    </w:p>
    <w:p w14:paraId="53A16685" w14:textId="77777777" w:rsidR="003166B8" w:rsidRPr="00323979" w:rsidRDefault="003166B8" w:rsidP="003166B8">
      <w:pPr>
        <w:spacing w:before="240" w:after="240"/>
        <w:ind w:left="720"/>
        <w:rPr>
          <w:rFonts w:eastAsia="DFKai-SB"/>
        </w:rPr>
      </w:pPr>
      <w:r w:rsidRPr="00323979">
        <w:rPr>
          <w:rFonts w:eastAsia="DFKai-SB"/>
        </w:rPr>
        <w:t>在設計模式下複製其中一顆星星</w:t>
      </w:r>
      <w:r w:rsidRPr="00323979">
        <w:rPr>
          <w:rFonts w:eastAsia="DFKai-SB"/>
        </w:rPr>
        <w:t xml:space="preserve">, </w:t>
      </w:r>
      <w:r w:rsidRPr="00323979">
        <w:rPr>
          <w:rFonts w:eastAsia="DFKai-SB"/>
        </w:rPr>
        <w:t>重新命名並將它的顏色改成</w:t>
      </w:r>
      <w:r w:rsidRPr="00323979">
        <w:rPr>
          <w:rFonts w:eastAsia="DFKai-SB"/>
        </w:rPr>
        <w:t xml:space="preserve"> “yellow”. </w:t>
      </w:r>
    </w:p>
    <w:p w14:paraId="71E6CEE2" w14:textId="77777777" w:rsidR="003166B8" w:rsidRPr="00323979" w:rsidRDefault="003166B8" w:rsidP="003166B8">
      <w:pPr>
        <w:numPr>
          <w:ilvl w:val="0"/>
          <w:numId w:val="277"/>
        </w:numPr>
        <w:spacing w:before="240" w:after="240"/>
        <w:rPr>
          <w:rFonts w:eastAsia="DFKai-SB"/>
        </w:rPr>
      </w:pPr>
      <w:r w:rsidRPr="00323979">
        <w:rPr>
          <w:rFonts w:eastAsia="DFKai-SB"/>
        </w:rPr>
        <w:t>Add a new element, "yellow", to your star array.</w:t>
      </w:r>
    </w:p>
    <w:p w14:paraId="3E9BBAC0" w14:textId="77777777" w:rsidR="003166B8" w:rsidRPr="00323979" w:rsidRDefault="003166B8" w:rsidP="003166B8">
      <w:pPr>
        <w:spacing w:before="240" w:after="240"/>
        <w:ind w:left="720"/>
        <w:rPr>
          <w:rFonts w:eastAsia="DFKai-SB"/>
        </w:rPr>
      </w:pPr>
      <w:r w:rsidRPr="00323979">
        <w:rPr>
          <w:rFonts w:eastAsia="DFKai-SB"/>
        </w:rPr>
        <w:t>加入一個新的元件</w:t>
      </w:r>
      <w:r w:rsidRPr="00323979">
        <w:rPr>
          <w:rFonts w:eastAsia="DFKai-SB"/>
        </w:rPr>
        <w:t xml:space="preserve"> “yellow” </w:t>
      </w:r>
      <w:r w:rsidRPr="00323979">
        <w:rPr>
          <w:rFonts w:eastAsia="DFKai-SB"/>
        </w:rPr>
        <w:t>到你的</w:t>
      </w:r>
      <w:r w:rsidRPr="00323979">
        <w:rPr>
          <w:rFonts w:eastAsia="DFKai-SB"/>
        </w:rPr>
        <w:t xml:space="preserve"> star </w:t>
      </w:r>
      <w:r w:rsidRPr="00323979">
        <w:rPr>
          <w:rFonts w:eastAsia="DFKai-SB"/>
        </w:rPr>
        <w:t>陣列</w:t>
      </w:r>
      <w:r w:rsidRPr="00323979">
        <w:rPr>
          <w:rFonts w:eastAsia="DFKai-SB"/>
        </w:rPr>
        <w:t>.</w:t>
      </w:r>
    </w:p>
    <w:p w14:paraId="77581AF5" w14:textId="77777777" w:rsidR="003166B8" w:rsidRPr="00323979" w:rsidRDefault="003166B8" w:rsidP="003166B8">
      <w:pPr>
        <w:numPr>
          <w:ilvl w:val="0"/>
          <w:numId w:val="277"/>
        </w:numPr>
        <w:spacing w:before="240" w:after="240"/>
        <w:rPr>
          <w:rFonts w:eastAsia="DFKai-SB"/>
        </w:rPr>
      </w:pPr>
      <w:r w:rsidRPr="00323979">
        <w:rPr>
          <w:rFonts w:eastAsia="DFKai-SB"/>
        </w:rPr>
        <w:t>Test the game with your new star.</w:t>
      </w:r>
    </w:p>
    <w:p w14:paraId="0A0F2696" w14:textId="77777777" w:rsidR="003166B8" w:rsidRPr="00323979" w:rsidRDefault="003166B8" w:rsidP="003166B8">
      <w:pPr>
        <w:spacing w:before="240" w:after="240"/>
        <w:ind w:left="720"/>
        <w:rPr>
          <w:rFonts w:eastAsia="DFKai-SB"/>
        </w:rPr>
      </w:pPr>
      <w:r w:rsidRPr="00323979">
        <w:rPr>
          <w:rFonts w:eastAsia="DFKai-SB"/>
        </w:rPr>
        <w:t>用新加入的星星測試遊戲</w:t>
      </w:r>
      <w:r w:rsidRPr="00323979">
        <w:rPr>
          <w:rFonts w:eastAsia="DFKai-SB"/>
        </w:rPr>
        <w:t>.</w:t>
      </w:r>
    </w:p>
    <w:p w14:paraId="02480C75"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"https://studio.code.org/s/csd6-2018/stage/14/extras" </w:instrText>
      </w:r>
      <w:r w:rsidRPr="00323979">
        <w:rPr>
          <w:rFonts w:eastAsia="DFKai-SB"/>
        </w:rPr>
        <w:fldChar w:fldCharType="separate"/>
      </w:r>
      <w:r w:rsidRPr="00323979">
        <w:rPr>
          <w:rFonts w:eastAsia="DFKai-SB"/>
          <w:u w:val="single"/>
        </w:rPr>
        <w:t>View on Code Studio</w:t>
      </w:r>
    </w:p>
    <w:bookmarkStart w:id="775" w:name="_mz4eomzb5w0y" w:colFirst="0" w:colLast="0"/>
    <w:bookmarkEnd w:id="775"/>
    <w:p w14:paraId="21128E51"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5FEA7A8A" w14:textId="77777777" w:rsidR="003166B8" w:rsidRPr="00323979" w:rsidRDefault="003166B8" w:rsidP="003166B8">
      <w:pPr>
        <w:rPr>
          <w:rFonts w:eastAsia="DFKai-SB"/>
        </w:rPr>
      </w:pPr>
      <w:r w:rsidRPr="00323979">
        <w:rPr>
          <w:rFonts w:eastAsia="DFKai-SB"/>
        </w:rPr>
        <w:t>學生操作指示</w:t>
      </w:r>
    </w:p>
    <w:p w14:paraId="416BEB0E" w14:textId="77777777" w:rsidR="003166B8" w:rsidRPr="00323979" w:rsidRDefault="003166B8" w:rsidP="003166B8">
      <w:pPr>
        <w:pStyle w:val="Heading1"/>
        <w:keepNext w:val="0"/>
        <w:keepLines w:val="0"/>
        <w:spacing w:before="480"/>
        <w:rPr>
          <w:rFonts w:eastAsia="DFKai-SB"/>
          <w:b/>
          <w:sz w:val="46"/>
          <w:szCs w:val="46"/>
        </w:rPr>
      </w:pPr>
      <w:bookmarkStart w:id="776" w:name="_uis4dblh4own" w:colFirst="0" w:colLast="0"/>
      <w:bookmarkEnd w:id="776"/>
      <w:r w:rsidRPr="00323979">
        <w:rPr>
          <w:rFonts w:eastAsia="DFKai-SB"/>
          <w:b/>
          <w:sz w:val="46"/>
          <w:szCs w:val="46"/>
        </w:rPr>
        <w:t>Star Chaser</w:t>
      </w:r>
    </w:p>
    <w:p w14:paraId="642559A4" w14:textId="77777777" w:rsidR="003166B8" w:rsidRPr="00323979" w:rsidRDefault="003166B8" w:rsidP="003166B8">
      <w:pPr>
        <w:rPr>
          <w:rFonts w:eastAsia="DFKai-SB"/>
        </w:rPr>
      </w:pPr>
      <w:r w:rsidRPr="00323979">
        <w:rPr>
          <w:rFonts w:eastAsia="DFKai-SB"/>
        </w:rPr>
        <w:t>追星者</w:t>
      </w:r>
    </w:p>
    <w:p w14:paraId="07ECD574" w14:textId="77777777" w:rsidR="003166B8" w:rsidRPr="00323979" w:rsidRDefault="003166B8" w:rsidP="003166B8">
      <w:pPr>
        <w:rPr>
          <w:rFonts w:eastAsia="DFKai-SB"/>
        </w:rPr>
      </w:pPr>
    </w:p>
    <w:p w14:paraId="23C573B2" w14:textId="77777777" w:rsidR="003166B8" w:rsidRPr="00323979" w:rsidRDefault="003166B8" w:rsidP="003166B8">
      <w:pPr>
        <w:rPr>
          <w:rFonts w:eastAsia="DFKai-SB"/>
        </w:rPr>
      </w:pPr>
      <w:r w:rsidRPr="00323979">
        <w:rPr>
          <w:rFonts w:eastAsia="DFKai-SB"/>
        </w:rPr>
        <w:t>Now that you have a working game, you can challenge yourself with some different features.</w:t>
      </w:r>
    </w:p>
    <w:p w14:paraId="68F4421D" w14:textId="77777777" w:rsidR="003166B8" w:rsidRPr="00323979" w:rsidRDefault="003166B8" w:rsidP="003166B8">
      <w:pPr>
        <w:rPr>
          <w:rFonts w:eastAsia="DFKai-SB"/>
        </w:rPr>
      </w:pPr>
      <w:r w:rsidRPr="00323979">
        <w:rPr>
          <w:rFonts w:eastAsia="DFKai-SB"/>
        </w:rPr>
        <w:t>既然你已經有一個可以正常執行的遊戲</w:t>
      </w:r>
      <w:r w:rsidRPr="00323979">
        <w:rPr>
          <w:rFonts w:eastAsia="DFKai-SB"/>
        </w:rPr>
        <w:t xml:space="preserve">, </w:t>
      </w:r>
      <w:r w:rsidRPr="00323979">
        <w:rPr>
          <w:rFonts w:eastAsia="DFKai-SB"/>
        </w:rPr>
        <w:t>你可以試著挑戰自己</w:t>
      </w:r>
      <w:r w:rsidRPr="00323979">
        <w:rPr>
          <w:rFonts w:eastAsia="DFKai-SB"/>
        </w:rPr>
        <w:t>,</w:t>
      </w:r>
      <w:r w:rsidRPr="00323979">
        <w:rPr>
          <w:rFonts w:eastAsia="DFKai-SB"/>
        </w:rPr>
        <w:t>加入一些不同的功能</w:t>
      </w:r>
      <w:r w:rsidRPr="00323979">
        <w:rPr>
          <w:rFonts w:eastAsia="DFKai-SB"/>
        </w:rPr>
        <w:t>.</w:t>
      </w:r>
    </w:p>
    <w:p w14:paraId="7D993330" w14:textId="77777777" w:rsidR="003166B8" w:rsidRPr="00323979" w:rsidRDefault="003166B8" w:rsidP="003166B8">
      <w:pPr>
        <w:pStyle w:val="Heading1"/>
        <w:keepNext w:val="0"/>
        <w:keepLines w:val="0"/>
        <w:spacing w:before="480"/>
        <w:rPr>
          <w:rFonts w:eastAsia="DFKai-SB"/>
          <w:b/>
          <w:sz w:val="46"/>
          <w:szCs w:val="46"/>
        </w:rPr>
      </w:pPr>
      <w:bookmarkStart w:id="777" w:name="_qrjncwchqgxd" w:colFirst="0" w:colLast="0"/>
      <w:bookmarkEnd w:id="777"/>
      <w:r w:rsidRPr="00323979">
        <w:rPr>
          <w:rFonts w:eastAsia="DFKai-SB"/>
          <w:b/>
          <w:sz w:val="46"/>
          <w:szCs w:val="46"/>
        </w:rPr>
        <w:t>Do This</w:t>
      </w:r>
    </w:p>
    <w:p w14:paraId="794DC4C6" w14:textId="77777777" w:rsidR="003166B8" w:rsidRPr="00323979" w:rsidRDefault="003166B8" w:rsidP="003166B8">
      <w:pPr>
        <w:rPr>
          <w:rFonts w:eastAsia="DFKai-SB"/>
        </w:rPr>
      </w:pPr>
      <w:r w:rsidRPr="00323979">
        <w:rPr>
          <w:rFonts w:eastAsia="DFKai-SB"/>
        </w:rPr>
        <w:t>動手做</w:t>
      </w:r>
    </w:p>
    <w:p w14:paraId="3782E860" w14:textId="77777777" w:rsidR="003166B8" w:rsidRPr="00323979" w:rsidRDefault="003166B8" w:rsidP="003166B8">
      <w:pPr>
        <w:numPr>
          <w:ilvl w:val="0"/>
          <w:numId w:val="278"/>
        </w:numPr>
        <w:spacing w:before="240" w:after="240"/>
        <w:rPr>
          <w:rFonts w:eastAsia="DFKai-SB"/>
        </w:rPr>
      </w:pPr>
      <w:r w:rsidRPr="00323979">
        <w:rPr>
          <w:rFonts w:eastAsia="DFKai-SB"/>
        </w:rPr>
        <w:t xml:space="preserve">Start the user with 5 "lives", and take one away every time the user touches the </w:t>
      </w:r>
      <w:r w:rsidRPr="00323979">
        <w:rPr>
          <w:rFonts w:eastAsia="DFKai-SB"/>
          <w:b/>
        </w:rPr>
        <w:t>wrong</w:t>
      </w:r>
      <w:r w:rsidRPr="00323979">
        <w:rPr>
          <w:rFonts w:eastAsia="DFKai-SB"/>
        </w:rPr>
        <w:t xml:space="preserve"> star.</w:t>
      </w:r>
    </w:p>
    <w:p w14:paraId="34197BE0" w14:textId="77777777" w:rsidR="003166B8" w:rsidRPr="00323979" w:rsidRDefault="003166B8" w:rsidP="003166B8">
      <w:pPr>
        <w:spacing w:before="240" w:after="240"/>
        <w:ind w:left="720"/>
        <w:rPr>
          <w:rFonts w:eastAsia="DFKai-SB"/>
        </w:rPr>
      </w:pPr>
      <w:r w:rsidRPr="00323979">
        <w:rPr>
          <w:rFonts w:eastAsia="DFKai-SB"/>
        </w:rPr>
        <w:t>一開始給使用者五條命</w:t>
      </w:r>
      <w:r w:rsidRPr="00323979">
        <w:rPr>
          <w:rFonts w:eastAsia="DFKai-SB"/>
        </w:rPr>
        <w:t xml:space="preserve">, </w:t>
      </w:r>
      <w:r w:rsidRPr="00323979">
        <w:rPr>
          <w:rFonts w:eastAsia="DFKai-SB"/>
        </w:rPr>
        <w:t>每次當使用者觸碰到</w:t>
      </w:r>
      <w:r w:rsidRPr="00323979">
        <w:rPr>
          <w:rFonts w:eastAsia="DFKai-SB"/>
        </w:rPr>
        <w:t>”</w:t>
      </w:r>
      <w:r w:rsidRPr="00323979">
        <w:rPr>
          <w:rFonts w:eastAsia="DFKai-SB"/>
        </w:rPr>
        <w:t>錯誤</w:t>
      </w:r>
      <w:r w:rsidRPr="00323979">
        <w:rPr>
          <w:rFonts w:eastAsia="DFKai-SB"/>
        </w:rPr>
        <w:t>”</w:t>
      </w:r>
      <w:r w:rsidRPr="00323979">
        <w:rPr>
          <w:rFonts w:eastAsia="DFKai-SB"/>
        </w:rPr>
        <w:t>的星星時</w:t>
      </w:r>
      <w:r w:rsidRPr="00323979">
        <w:rPr>
          <w:rFonts w:eastAsia="DFKai-SB"/>
        </w:rPr>
        <w:t xml:space="preserve">, </w:t>
      </w:r>
      <w:r w:rsidRPr="00323979">
        <w:rPr>
          <w:rFonts w:eastAsia="DFKai-SB"/>
        </w:rPr>
        <w:t>就取走一條命</w:t>
      </w:r>
      <w:r w:rsidRPr="00323979">
        <w:rPr>
          <w:rFonts w:eastAsia="DFKai-SB"/>
        </w:rPr>
        <w:t>.</w:t>
      </w:r>
    </w:p>
    <w:p w14:paraId="50B20169" w14:textId="77777777" w:rsidR="003166B8" w:rsidRPr="00323979" w:rsidRDefault="003166B8" w:rsidP="003166B8">
      <w:pPr>
        <w:numPr>
          <w:ilvl w:val="0"/>
          <w:numId w:val="278"/>
        </w:numPr>
        <w:spacing w:before="240" w:after="240"/>
        <w:rPr>
          <w:rFonts w:eastAsia="DFKai-SB"/>
        </w:rPr>
      </w:pPr>
      <w:r w:rsidRPr="00323979">
        <w:rPr>
          <w:rFonts w:eastAsia="DFKai-SB"/>
        </w:rPr>
        <w:t>Make an end screen, and change to that screen when the user runs out of lives.</w:t>
      </w:r>
    </w:p>
    <w:p w14:paraId="57ED0C75" w14:textId="77777777" w:rsidR="003166B8" w:rsidRPr="00323979" w:rsidRDefault="003166B8" w:rsidP="003166B8">
      <w:pPr>
        <w:spacing w:before="240" w:after="240"/>
        <w:ind w:left="720"/>
        <w:rPr>
          <w:rFonts w:eastAsia="DFKai-SB"/>
        </w:rPr>
      </w:pPr>
      <w:r w:rsidRPr="00323979">
        <w:rPr>
          <w:rFonts w:eastAsia="DFKai-SB"/>
        </w:rPr>
        <w:t>製作一個結束畫面</w:t>
      </w:r>
      <w:r w:rsidRPr="00323979">
        <w:rPr>
          <w:rFonts w:eastAsia="DFKai-SB"/>
        </w:rPr>
        <w:t xml:space="preserve">, </w:t>
      </w:r>
      <w:r w:rsidRPr="00323979">
        <w:rPr>
          <w:rFonts w:eastAsia="DFKai-SB"/>
        </w:rPr>
        <w:t>當使用者用完生命時就切換到該畫面</w:t>
      </w:r>
      <w:r w:rsidRPr="00323979">
        <w:rPr>
          <w:rFonts w:eastAsia="DFKai-SB"/>
        </w:rPr>
        <w:t xml:space="preserve">.  </w:t>
      </w:r>
    </w:p>
    <w:p w14:paraId="3C03D340"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"https://studio.code.org/s/csd6-2018/stage/14/extras" </w:instrText>
      </w:r>
      <w:r w:rsidRPr="00323979">
        <w:rPr>
          <w:rFonts w:eastAsia="DFKai-SB"/>
        </w:rPr>
        <w:fldChar w:fldCharType="separate"/>
      </w:r>
      <w:r w:rsidRPr="00323979">
        <w:rPr>
          <w:rFonts w:eastAsia="DFKai-SB"/>
          <w:u w:val="single"/>
        </w:rPr>
        <w:t>View on Code Studio</w:t>
      </w:r>
    </w:p>
    <w:bookmarkStart w:id="778" w:name="_b5ymi5gkry1p" w:colFirst="0" w:colLast="0"/>
    <w:bookmarkEnd w:id="778"/>
    <w:p w14:paraId="79CC038E"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22B15F77" w14:textId="77777777" w:rsidR="003166B8" w:rsidRPr="00323979" w:rsidRDefault="003166B8" w:rsidP="003166B8">
      <w:pPr>
        <w:rPr>
          <w:rFonts w:eastAsia="DFKai-SB"/>
        </w:rPr>
      </w:pPr>
      <w:r w:rsidRPr="00323979">
        <w:rPr>
          <w:rFonts w:eastAsia="DFKai-SB"/>
        </w:rPr>
        <w:t>學生操作指示</w:t>
      </w:r>
    </w:p>
    <w:p w14:paraId="09A81BE5" w14:textId="77777777" w:rsidR="003166B8" w:rsidRPr="00323979" w:rsidRDefault="003166B8" w:rsidP="003166B8">
      <w:pPr>
        <w:pStyle w:val="Heading1"/>
        <w:keepNext w:val="0"/>
        <w:keepLines w:val="0"/>
        <w:spacing w:before="480"/>
        <w:rPr>
          <w:rFonts w:eastAsia="DFKai-SB"/>
          <w:b/>
          <w:sz w:val="46"/>
          <w:szCs w:val="46"/>
        </w:rPr>
      </w:pPr>
      <w:bookmarkStart w:id="779" w:name="_43m0fm9wzzej" w:colFirst="0" w:colLast="0"/>
      <w:bookmarkEnd w:id="779"/>
      <w:r w:rsidRPr="00323979">
        <w:rPr>
          <w:rFonts w:eastAsia="DFKai-SB"/>
          <w:b/>
          <w:sz w:val="46"/>
          <w:szCs w:val="46"/>
        </w:rPr>
        <w:t>Star Chaser</w:t>
      </w:r>
    </w:p>
    <w:p w14:paraId="1142D47F" w14:textId="77777777" w:rsidR="003166B8" w:rsidRPr="00323979" w:rsidRDefault="003166B8" w:rsidP="003166B8">
      <w:pPr>
        <w:rPr>
          <w:rFonts w:eastAsia="DFKai-SB"/>
        </w:rPr>
      </w:pPr>
      <w:r w:rsidRPr="00323979">
        <w:rPr>
          <w:rFonts w:eastAsia="DFKai-SB"/>
        </w:rPr>
        <w:t>追星者</w:t>
      </w:r>
    </w:p>
    <w:p w14:paraId="4BDEB75F" w14:textId="77777777" w:rsidR="003166B8" w:rsidRPr="00323979" w:rsidRDefault="003166B8" w:rsidP="003166B8">
      <w:pPr>
        <w:rPr>
          <w:rFonts w:eastAsia="DFKai-SB"/>
        </w:rPr>
      </w:pPr>
    </w:p>
    <w:p w14:paraId="3A2D89EF" w14:textId="77777777" w:rsidR="003166B8" w:rsidRPr="00323979" w:rsidRDefault="003166B8" w:rsidP="003166B8">
      <w:pPr>
        <w:rPr>
          <w:rFonts w:eastAsia="DFKai-SB"/>
        </w:rPr>
      </w:pPr>
      <w:r w:rsidRPr="00323979">
        <w:rPr>
          <w:rFonts w:eastAsia="DFKai-SB"/>
        </w:rPr>
        <w:t>Now that you have a working game, you can challenge yourself with some different features.</w:t>
      </w:r>
    </w:p>
    <w:p w14:paraId="0011682D" w14:textId="77777777" w:rsidR="003166B8" w:rsidRPr="00323979" w:rsidRDefault="003166B8" w:rsidP="003166B8">
      <w:pPr>
        <w:rPr>
          <w:rFonts w:eastAsia="DFKai-SB"/>
        </w:rPr>
      </w:pPr>
      <w:r w:rsidRPr="00323979">
        <w:rPr>
          <w:rFonts w:eastAsia="DFKai-SB"/>
        </w:rPr>
        <w:t>既然你已經有一個可以正常執行的遊戲</w:t>
      </w:r>
      <w:r w:rsidRPr="00323979">
        <w:rPr>
          <w:rFonts w:eastAsia="DFKai-SB"/>
        </w:rPr>
        <w:t xml:space="preserve">, </w:t>
      </w:r>
      <w:r w:rsidRPr="00323979">
        <w:rPr>
          <w:rFonts w:eastAsia="DFKai-SB"/>
        </w:rPr>
        <w:t>你可以試著挑戰自己</w:t>
      </w:r>
      <w:r w:rsidRPr="00323979">
        <w:rPr>
          <w:rFonts w:eastAsia="DFKai-SB"/>
        </w:rPr>
        <w:t>,</w:t>
      </w:r>
      <w:r w:rsidRPr="00323979">
        <w:rPr>
          <w:rFonts w:eastAsia="DFKai-SB"/>
        </w:rPr>
        <w:t>加入一些不同的功能</w:t>
      </w:r>
      <w:r w:rsidRPr="00323979">
        <w:rPr>
          <w:rFonts w:eastAsia="DFKai-SB"/>
        </w:rPr>
        <w:t>.</w:t>
      </w:r>
    </w:p>
    <w:p w14:paraId="36D62B5D" w14:textId="77777777" w:rsidR="003166B8" w:rsidRPr="00323979" w:rsidRDefault="003166B8" w:rsidP="003166B8">
      <w:pPr>
        <w:pStyle w:val="Heading1"/>
        <w:keepNext w:val="0"/>
        <w:keepLines w:val="0"/>
        <w:spacing w:before="480"/>
        <w:rPr>
          <w:rFonts w:eastAsia="DFKai-SB"/>
          <w:b/>
          <w:sz w:val="46"/>
          <w:szCs w:val="46"/>
        </w:rPr>
      </w:pPr>
      <w:bookmarkStart w:id="780" w:name="_sxv6mflid6b5" w:colFirst="0" w:colLast="0"/>
      <w:bookmarkEnd w:id="780"/>
      <w:r w:rsidRPr="00323979">
        <w:rPr>
          <w:rFonts w:eastAsia="DFKai-SB"/>
          <w:b/>
          <w:sz w:val="46"/>
          <w:szCs w:val="46"/>
        </w:rPr>
        <w:t>Do This</w:t>
      </w:r>
    </w:p>
    <w:p w14:paraId="514A5E49" w14:textId="77777777" w:rsidR="003166B8" w:rsidRPr="00323979" w:rsidRDefault="003166B8" w:rsidP="003166B8">
      <w:pPr>
        <w:rPr>
          <w:rFonts w:eastAsia="DFKai-SB"/>
        </w:rPr>
      </w:pPr>
      <w:r w:rsidRPr="00323979">
        <w:rPr>
          <w:rFonts w:eastAsia="DFKai-SB"/>
        </w:rPr>
        <w:t>動手做</w:t>
      </w:r>
    </w:p>
    <w:p w14:paraId="2D0FF348" w14:textId="77777777" w:rsidR="003166B8" w:rsidRPr="00323979" w:rsidRDefault="003166B8" w:rsidP="003166B8">
      <w:pPr>
        <w:numPr>
          <w:ilvl w:val="0"/>
          <w:numId w:val="283"/>
        </w:numPr>
        <w:spacing w:before="240" w:after="240"/>
        <w:rPr>
          <w:rFonts w:eastAsia="DFKai-SB"/>
        </w:rPr>
      </w:pPr>
      <w:r w:rsidRPr="00323979">
        <w:rPr>
          <w:rFonts w:eastAsia="DFKai-SB"/>
        </w:rPr>
        <w:t>Make the player go back to the middle of the screen when the left button is pressed.</w:t>
      </w:r>
    </w:p>
    <w:p w14:paraId="57F4E60D" w14:textId="77777777" w:rsidR="003166B8" w:rsidRPr="00323979" w:rsidRDefault="003166B8" w:rsidP="003166B8">
      <w:pPr>
        <w:spacing w:before="240" w:after="240"/>
        <w:ind w:left="720"/>
        <w:rPr>
          <w:rFonts w:eastAsia="DFKai-SB"/>
        </w:rPr>
      </w:pPr>
      <w:r w:rsidRPr="00323979">
        <w:rPr>
          <w:rFonts w:eastAsia="DFKai-SB"/>
        </w:rPr>
        <w:t>當左按鈕被按下時</w:t>
      </w:r>
      <w:r w:rsidRPr="00323979">
        <w:rPr>
          <w:rFonts w:eastAsia="DFKai-SB"/>
        </w:rPr>
        <w:t xml:space="preserve">, </w:t>
      </w:r>
      <w:r w:rsidRPr="00323979">
        <w:rPr>
          <w:rFonts w:eastAsia="DFKai-SB"/>
        </w:rPr>
        <w:t>讓玩家回到螢幕中央</w:t>
      </w:r>
      <w:r w:rsidRPr="00323979">
        <w:rPr>
          <w:rFonts w:eastAsia="DFKai-SB"/>
        </w:rPr>
        <w:t>.</w:t>
      </w:r>
    </w:p>
    <w:p w14:paraId="692A52D8" w14:textId="77777777" w:rsidR="003166B8" w:rsidRPr="00323979" w:rsidRDefault="003166B8" w:rsidP="003166B8">
      <w:pPr>
        <w:pStyle w:val="Heading2"/>
        <w:keepNext w:val="0"/>
        <w:keepLines w:val="0"/>
        <w:spacing w:after="80"/>
        <w:rPr>
          <w:rFonts w:eastAsia="DFKai-SB"/>
          <w:b/>
          <w:sz w:val="34"/>
          <w:szCs w:val="34"/>
        </w:rPr>
      </w:pPr>
      <w:bookmarkStart w:id="781" w:name="_k50mbn3k5mq3" w:colFirst="0" w:colLast="0"/>
      <w:bookmarkEnd w:id="781"/>
      <w:r w:rsidRPr="00323979">
        <w:rPr>
          <w:rFonts w:eastAsia="DFKai-SB"/>
          <w:b/>
          <w:sz w:val="34"/>
          <w:szCs w:val="34"/>
        </w:rPr>
        <w:t>Wrap Up</w:t>
      </w:r>
    </w:p>
    <w:p w14:paraId="17B9054F" w14:textId="77777777" w:rsidR="003166B8" w:rsidRPr="00323979" w:rsidRDefault="003166B8" w:rsidP="003166B8">
      <w:pPr>
        <w:rPr>
          <w:rFonts w:eastAsia="DFKai-SB"/>
        </w:rPr>
      </w:pPr>
      <w:r w:rsidRPr="00323979">
        <w:rPr>
          <w:rFonts w:eastAsia="DFKai-SB"/>
        </w:rPr>
        <w:t>暖身活動</w:t>
      </w:r>
    </w:p>
    <w:p w14:paraId="300D5D33" w14:textId="77777777" w:rsidR="003166B8" w:rsidRPr="00323979" w:rsidRDefault="003166B8" w:rsidP="003166B8">
      <w:pPr>
        <w:rPr>
          <w:rFonts w:eastAsia="DFKai-SB"/>
        </w:rPr>
      </w:pPr>
    </w:p>
    <w:p w14:paraId="0BBD3B88"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Think back to some of the programs that you have made before. What are two times that you could have used functions with parameters? What would the parameter be? How should the function's behavior change when the parameter changes?</w:t>
      </w:r>
    </w:p>
    <w:p w14:paraId="75A18740" w14:textId="77777777" w:rsidR="003166B8" w:rsidRPr="00323979" w:rsidRDefault="003166B8" w:rsidP="003166B8">
      <w:pPr>
        <w:rPr>
          <w:rFonts w:eastAsia="DFKai-SB"/>
        </w:rPr>
      </w:pPr>
    </w:p>
    <w:p w14:paraId="50CEA0F4" w14:textId="77777777" w:rsidR="003166B8" w:rsidRPr="00323979" w:rsidRDefault="003166B8" w:rsidP="003166B8">
      <w:pPr>
        <w:rPr>
          <w:rFonts w:eastAsia="DFKai-SB"/>
        </w:rPr>
      </w:pPr>
      <w:r w:rsidRPr="00323979">
        <w:rPr>
          <w:rFonts w:eastAsia="DFKai-SB"/>
        </w:rPr>
        <w:t>提問</w:t>
      </w:r>
      <w:r w:rsidRPr="00323979">
        <w:rPr>
          <w:rFonts w:eastAsia="DFKai-SB"/>
        </w:rPr>
        <w:t xml:space="preserve">: </w:t>
      </w:r>
      <w:r w:rsidRPr="00323979">
        <w:rPr>
          <w:rFonts w:eastAsia="DFKai-SB"/>
        </w:rPr>
        <w:t>回想你從前寫過的一些程式</w:t>
      </w:r>
      <w:r w:rsidRPr="00323979">
        <w:rPr>
          <w:rFonts w:eastAsia="DFKai-SB"/>
        </w:rPr>
        <w:t xml:space="preserve">, </w:t>
      </w:r>
      <w:r w:rsidRPr="00323979">
        <w:rPr>
          <w:rFonts w:eastAsia="DFKai-SB"/>
        </w:rPr>
        <w:t>有哪兩次你原本能將參數用在函式卻沒那麼做</w:t>
      </w:r>
      <w:r w:rsidRPr="00323979">
        <w:rPr>
          <w:rFonts w:eastAsia="DFKai-SB"/>
        </w:rPr>
        <w:t xml:space="preserve">? </w:t>
      </w:r>
      <w:r w:rsidRPr="00323979">
        <w:rPr>
          <w:rFonts w:eastAsia="DFKai-SB"/>
        </w:rPr>
        <w:t>那會是什麼參數</w:t>
      </w:r>
      <w:r w:rsidRPr="00323979">
        <w:rPr>
          <w:rFonts w:eastAsia="DFKai-SB"/>
        </w:rPr>
        <w:t xml:space="preserve">? </w:t>
      </w:r>
      <w:r w:rsidRPr="00323979">
        <w:rPr>
          <w:rFonts w:eastAsia="DFKai-SB"/>
        </w:rPr>
        <w:t>當參數改變時</w:t>
      </w:r>
      <w:r w:rsidRPr="00323979">
        <w:rPr>
          <w:rFonts w:eastAsia="DFKai-SB"/>
        </w:rPr>
        <w:t xml:space="preserve">, </w:t>
      </w:r>
      <w:r w:rsidRPr="00323979">
        <w:rPr>
          <w:rFonts w:eastAsia="DFKai-SB"/>
        </w:rPr>
        <w:t>函式的行為應當如何改變</w:t>
      </w:r>
      <w:r w:rsidRPr="00323979">
        <w:rPr>
          <w:rFonts w:eastAsia="DFKai-SB"/>
        </w:rPr>
        <w:t xml:space="preserve">?  </w:t>
      </w:r>
    </w:p>
    <w:p w14:paraId="2201907A" w14:textId="77777777" w:rsidR="003166B8" w:rsidRPr="00323979" w:rsidRDefault="003166B8" w:rsidP="003166B8">
      <w:pPr>
        <w:rPr>
          <w:rFonts w:eastAsia="DFKai-SB"/>
        </w:rPr>
      </w:pPr>
      <w:r w:rsidRPr="00323979">
        <w:rPr>
          <w:rFonts w:eastAsia="DFKai-SB"/>
        </w:rPr>
        <w:br w:type="page"/>
      </w:r>
    </w:p>
    <w:p w14:paraId="31105803" w14:textId="77777777" w:rsidR="003166B8" w:rsidRPr="00323979" w:rsidRDefault="003166B8" w:rsidP="003166B8">
      <w:pPr>
        <w:pStyle w:val="Heading1"/>
        <w:keepNext w:val="0"/>
        <w:keepLines w:val="0"/>
        <w:spacing w:before="480"/>
        <w:rPr>
          <w:rFonts w:eastAsia="DFKai-SB"/>
          <w:b/>
          <w:color w:val="FFC000"/>
          <w:sz w:val="46"/>
          <w:szCs w:val="46"/>
        </w:rPr>
      </w:pPr>
      <w:r w:rsidRPr="00323979">
        <w:rPr>
          <w:rFonts w:eastAsia="DFKai-SB"/>
          <w:b/>
          <w:color w:val="FFC000"/>
          <w:sz w:val="46"/>
          <w:szCs w:val="46"/>
        </w:rPr>
        <w:t>Lesson 15: Circuits and Physical Prototypes</w:t>
      </w:r>
    </w:p>
    <w:p w14:paraId="5B0D2DB3" w14:textId="77777777" w:rsidR="003166B8" w:rsidRPr="00323979" w:rsidRDefault="003166B8" w:rsidP="003166B8">
      <w:pPr>
        <w:pStyle w:val="Heading4"/>
        <w:keepNext w:val="0"/>
        <w:keepLines w:val="0"/>
        <w:spacing w:before="240" w:after="40"/>
        <w:rPr>
          <w:rFonts w:eastAsia="DFKai-SB"/>
          <w:b/>
          <w:color w:val="auto"/>
          <w:sz w:val="22"/>
          <w:szCs w:val="22"/>
        </w:rPr>
      </w:pPr>
      <w:bookmarkStart w:id="782" w:name="_7qb7yxtnaemy" w:colFirst="0" w:colLast="0"/>
      <w:bookmarkEnd w:id="782"/>
      <w:r w:rsidRPr="00323979">
        <w:rPr>
          <w:rFonts w:eastAsia="DFKai-SB"/>
          <w:b/>
          <w:color w:val="auto"/>
          <w:sz w:val="22"/>
          <w:szCs w:val="22"/>
        </w:rPr>
        <w:t>App Lab | Maker Toolkit</w:t>
      </w:r>
    </w:p>
    <w:p w14:paraId="239F183A" w14:textId="77777777" w:rsidR="003166B8" w:rsidRPr="00323979" w:rsidRDefault="003166B8" w:rsidP="003166B8">
      <w:pPr>
        <w:pStyle w:val="Heading1"/>
        <w:keepNext w:val="0"/>
        <w:keepLines w:val="0"/>
        <w:shd w:val="clear" w:color="auto" w:fill="FFFFFF"/>
        <w:spacing w:before="240" w:after="240" w:line="240" w:lineRule="auto"/>
        <w:rPr>
          <w:rFonts w:eastAsia="DFKai-SB"/>
          <w:b/>
          <w:sz w:val="46"/>
          <w:szCs w:val="46"/>
        </w:rPr>
      </w:pPr>
      <w:bookmarkStart w:id="783" w:name="_s14feayd1ze" w:colFirst="0" w:colLast="0"/>
      <w:bookmarkEnd w:id="783"/>
      <w:r w:rsidRPr="00323979">
        <w:rPr>
          <w:rFonts w:eastAsia="DFKai-SB"/>
          <w:b/>
          <w:sz w:val="46"/>
          <w:szCs w:val="46"/>
        </w:rPr>
        <w:t>第</w:t>
      </w:r>
      <w:r w:rsidRPr="00323979">
        <w:rPr>
          <w:rFonts w:eastAsia="DFKai-SB"/>
          <w:b/>
          <w:sz w:val="46"/>
          <w:szCs w:val="46"/>
        </w:rPr>
        <w:t>15</w:t>
      </w:r>
      <w:r w:rsidRPr="00323979">
        <w:rPr>
          <w:rFonts w:eastAsia="DFKai-SB"/>
          <w:b/>
          <w:sz w:val="46"/>
          <w:szCs w:val="46"/>
        </w:rPr>
        <w:t>課：電路和實體原型</w:t>
      </w:r>
    </w:p>
    <w:p w14:paraId="297127A3" w14:textId="77777777" w:rsidR="003166B8" w:rsidRPr="00323979" w:rsidRDefault="003166B8" w:rsidP="003166B8">
      <w:pPr>
        <w:pStyle w:val="Heading4"/>
        <w:keepNext w:val="0"/>
        <w:keepLines w:val="0"/>
        <w:spacing w:before="240" w:after="40"/>
        <w:rPr>
          <w:rFonts w:eastAsia="DFKai-SB"/>
          <w:b/>
          <w:color w:val="auto"/>
          <w:sz w:val="22"/>
          <w:szCs w:val="22"/>
        </w:rPr>
      </w:pPr>
      <w:bookmarkStart w:id="784" w:name="_7b30d1d9a0d" w:colFirst="0" w:colLast="0"/>
      <w:bookmarkEnd w:id="784"/>
      <w:r w:rsidRPr="00323979">
        <w:rPr>
          <w:rFonts w:eastAsia="DFKai-SB"/>
          <w:b/>
          <w:color w:val="auto"/>
          <w:sz w:val="22"/>
          <w:szCs w:val="22"/>
        </w:rPr>
        <w:t>App Lab | Maker Toolkit</w:t>
      </w:r>
    </w:p>
    <w:p w14:paraId="750A6563" w14:textId="77777777" w:rsidR="003166B8" w:rsidRPr="00323979" w:rsidRDefault="003166B8" w:rsidP="003166B8">
      <w:pPr>
        <w:pStyle w:val="Heading2"/>
        <w:keepNext w:val="0"/>
        <w:keepLines w:val="0"/>
        <w:spacing w:after="80"/>
        <w:rPr>
          <w:rFonts w:eastAsia="DFKai-SB"/>
          <w:b/>
          <w:sz w:val="34"/>
          <w:szCs w:val="34"/>
        </w:rPr>
      </w:pPr>
      <w:bookmarkStart w:id="785" w:name="_qhuse2gvc74r" w:colFirst="0" w:colLast="0"/>
      <w:bookmarkEnd w:id="785"/>
      <w:r w:rsidRPr="00323979">
        <w:rPr>
          <w:rFonts w:eastAsia="DFKai-SB"/>
          <w:b/>
          <w:sz w:val="34"/>
          <w:szCs w:val="34"/>
        </w:rPr>
        <w:t>Overview</w:t>
      </w:r>
    </w:p>
    <w:p w14:paraId="2AE08A9E" w14:textId="77777777" w:rsidR="003166B8" w:rsidRPr="00323979" w:rsidRDefault="003166B8" w:rsidP="003166B8">
      <w:pPr>
        <w:rPr>
          <w:rFonts w:eastAsia="DFKai-SB"/>
        </w:rPr>
      </w:pPr>
      <w:r w:rsidRPr="00323979">
        <w:rPr>
          <w:rFonts w:eastAsia="DFKai-SB"/>
        </w:rPr>
        <w:t>In preparation for this chapter's final project, students will learn how to develop a prototype of a physical object that includes a Circuit Playground. Using a modelled project planning guide, students will learn how to wire a couple of simple circuits and to build prototypes that can communicate the intended design of a product, using cheap and easily found materials such as cardboard and duct tape.</w:t>
      </w:r>
    </w:p>
    <w:p w14:paraId="0332886C"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786" w:name="_qb19rt2skokk" w:colFirst="0" w:colLast="0"/>
      <w:bookmarkEnd w:id="786"/>
      <w:r w:rsidRPr="00323979">
        <w:rPr>
          <w:rFonts w:eastAsia="DFKai-SB"/>
          <w:b/>
          <w:sz w:val="34"/>
          <w:szCs w:val="34"/>
        </w:rPr>
        <w:t>概觀</w:t>
      </w:r>
    </w:p>
    <w:p w14:paraId="44A8537A" w14:textId="77777777" w:rsidR="003166B8" w:rsidRPr="00323979" w:rsidRDefault="003166B8" w:rsidP="003166B8">
      <w:pPr>
        <w:pStyle w:val="Heading2"/>
        <w:keepNext w:val="0"/>
        <w:keepLines w:val="0"/>
        <w:spacing w:after="80"/>
        <w:rPr>
          <w:rFonts w:eastAsia="DFKai-SB"/>
          <w:sz w:val="22"/>
          <w:szCs w:val="22"/>
        </w:rPr>
      </w:pPr>
      <w:bookmarkStart w:id="787" w:name="_s0o2jz70w0ox" w:colFirst="0" w:colLast="0"/>
      <w:bookmarkEnd w:id="787"/>
      <w:r w:rsidRPr="00323979">
        <w:rPr>
          <w:rFonts w:eastAsia="DFKai-SB"/>
          <w:sz w:val="22"/>
          <w:szCs w:val="22"/>
        </w:rPr>
        <w:t>在準備本章的最後一個專案，學生將學習如何利用</w:t>
      </w:r>
      <w:r w:rsidRPr="00323979">
        <w:rPr>
          <w:rFonts w:eastAsia="DFKai-SB"/>
          <w:sz w:val="22"/>
          <w:szCs w:val="22"/>
        </w:rPr>
        <w:t xml:space="preserve"> Circuit Playground </w:t>
      </w:r>
      <w:r w:rsidRPr="00323979">
        <w:rPr>
          <w:rFonts w:eastAsia="DFKai-SB"/>
          <w:sz w:val="22"/>
          <w:szCs w:val="22"/>
        </w:rPr>
        <w:t>的元件來開發一個實體原型。使用建模的項目規劃指南，學生將學習如何連接幾個簡單的電路，並使用便宜且易於找到的材料（如紙板和膠帶）構建可以傳達產品預期設計的原型。</w:t>
      </w:r>
    </w:p>
    <w:p w14:paraId="08974AAA" w14:textId="77777777" w:rsidR="003166B8" w:rsidRPr="00323979" w:rsidRDefault="003166B8" w:rsidP="003166B8">
      <w:pPr>
        <w:pStyle w:val="Heading2"/>
        <w:keepNext w:val="0"/>
        <w:keepLines w:val="0"/>
        <w:spacing w:after="80"/>
        <w:rPr>
          <w:rFonts w:eastAsia="DFKai-SB"/>
          <w:b/>
          <w:sz w:val="34"/>
          <w:szCs w:val="34"/>
        </w:rPr>
      </w:pPr>
      <w:bookmarkStart w:id="788" w:name="_sy22fx871tfv" w:colFirst="0" w:colLast="0"/>
      <w:bookmarkEnd w:id="788"/>
      <w:r w:rsidRPr="00323979">
        <w:rPr>
          <w:rFonts w:eastAsia="DFKai-SB"/>
          <w:b/>
          <w:sz w:val="34"/>
          <w:szCs w:val="34"/>
        </w:rPr>
        <w:t>Purpose</w:t>
      </w:r>
    </w:p>
    <w:p w14:paraId="2F180FFC" w14:textId="77777777" w:rsidR="003166B8" w:rsidRPr="00323979" w:rsidRDefault="003166B8" w:rsidP="003166B8">
      <w:pPr>
        <w:rPr>
          <w:rFonts w:eastAsia="DFKai-SB"/>
        </w:rPr>
      </w:pPr>
      <w:r w:rsidRPr="00323979">
        <w:rPr>
          <w:rFonts w:eastAsia="DFKai-SB"/>
        </w:rPr>
        <w:t>The goal of this lesson is both to model for students how thinking about the physical design of a product impacts the prototyping process, and to introduce a handful of practical skills that will make creating their final projects easier.</w:t>
      </w:r>
    </w:p>
    <w:p w14:paraId="492A012D" w14:textId="77777777" w:rsidR="003166B8" w:rsidRPr="00323979" w:rsidRDefault="003166B8" w:rsidP="003166B8">
      <w:pPr>
        <w:rPr>
          <w:rFonts w:eastAsia="DFKai-SB"/>
          <w:sz w:val="19"/>
          <w:szCs w:val="19"/>
        </w:rPr>
      </w:pPr>
    </w:p>
    <w:p w14:paraId="6B7BF1E3" w14:textId="77777777" w:rsidR="003166B8" w:rsidRPr="00323979" w:rsidRDefault="003166B8" w:rsidP="003166B8">
      <w:pPr>
        <w:rPr>
          <w:rFonts w:eastAsia="DFKai-SB"/>
          <w:sz w:val="19"/>
          <w:szCs w:val="19"/>
        </w:rPr>
      </w:pPr>
    </w:p>
    <w:p w14:paraId="0CFB89CE"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789" w:name="_7kfsa8bvawey" w:colFirst="0" w:colLast="0"/>
      <w:bookmarkEnd w:id="789"/>
      <w:r w:rsidRPr="00323979">
        <w:rPr>
          <w:rFonts w:eastAsia="DFKai-SB"/>
          <w:b/>
          <w:sz w:val="34"/>
          <w:szCs w:val="34"/>
        </w:rPr>
        <w:t>目的</w:t>
      </w:r>
    </w:p>
    <w:p w14:paraId="28E24C86" w14:textId="77777777" w:rsidR="003166B8" w:rsidRPr="00323979" w:rsidRDefault="003166B8" w:rsidP="003166B8">
      <w:pPr>
        <w:rPr>
          <w:rFonts w:eastAsia="DFKai-SB"/>
        </w:rPr>
      </w:pPr>
      <w:r w:rsidRPr="00323979">
        <w:rPr>
          <w:rFonts w:eastAsia="DFKai-SB"/>
        </w:rPr>
        <w:t>本課程的目標是為學生建模如何思考產品的實體設計如何影響原型製作過程，並介紹一些實用技能，以便更輕鬆地創建最終產品。</w:t>
      </w:r>
    </w:p>
    <w:p w14:paraId="0C9E7C5C" w14:textId="77777777" w:rsidR="003166B8" w:rsidRPr="00323979" w:rsidRDefault="003166B8" w:rsidP="003166B8">
      <w:pPr>
        <w:pStyle w:val="Heading2"/>
        <w:keepNext w:val="0"/>
        <w:keepLines w:val="0"/>
        <w:spacing w:after="80"/>
        <w:rPr>
          <w:rFonts w:eastAsia="DFKai-SB"/>
          <w:b/>
          <w:sz w:val="34"/>
          <w:szCs w:val="34"/>
        </w:rPr>
      </w:pPr>
      <w:bookmarkStart w:id="790" w:name="_e3xgamqap2xv" w:colFirst="0" w:colLast="0"/>
      <w:bookmarkEnd w:id="790"/>
      <w:r w:rsidRPr="00323979">
        <w:rPr>
          <w:rFonts w:eastAsia="DFKai-SB"/>
          <w:b/>
          <w:sz w:val="34"/>
          <w:szCs w:val="34"/>
        </w:rPr>
        <w:t>Agenda</w:t>
      </w:r>
    </w:p>
    <w:p w14:paraId="37159A6F" w14:textId="77777777" w:rsidR="003166B8" w:rsidRPr="00323979" w:rsidRDefault="003166B8" w:rsidP="003166B8">
      <w:pPr>
        <w:numPr>
          <w:ilvl w:val="0"/>
          <w:numId w:val="299"/>
        </w:numPr>
        <w:rPr>
          <w:rFonts w:eastAsia="DFKai-SB"/>
        </w:rPr>
      </w:pPr>
      <w:r w:rsidRPr="00323979">
        <w:rPr>
          <w:rFonts w:eastAsia="DFKai-SB"/>
        </w:rPr>
        <w:fldChar w:fldCharType="begin"/>
      </w:r>
      <w:r w:rsidRPr="00323979">
        <w:rPr>
          <w:rFonts w:eastAsia="DFKai-SB"/>
        </w:rPr>
        <w:instrText xml:space="preserve"> HYPERLINK "https://curriculum.code.org/csd-18/unit6/15/#circuits-and-physical-prototypes0" </w:instrText>
      </w:r>
      <w:r w:rsidRPr="00323979">
        <w:rPr>
          <w:rFonts w:eastAsia="DFKai-SB"/>
        </w:rPr>
        <w:fldChar w:fldCharType="separate"/>
      </w:r>
      <w:r w:rsidRPr="00323979">
        <w:rPr>
          <w:rFonts w:eastAsia="DFKai-SB"/>
          <w:u w:val="single"/>
        </w:rPr>
        <w:t>Warm Up (5 min)</w:t>
      </w:r>
    </w:p>
    <w:p w14:paraId="52D252F7"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"https://curriculum.code.org/csd-18/unit6/15/#circuits-and-physical-prototypes1" </w:instrText>
      </w:r>
      <w:r w:rsidRPr="00323979">
        <w:rPr>
          <w:rFonts w:eastAsia="DFKai-SB"/>
        </w:rPr>
        <w:fldChar w:fldCharType="separate"/>
      </w:r>
      <w:r w:rsidRPr="00323979">
        <w:rPr>
          <w:rFonts w:eastAsia="DFKai-SB"/>
          <w:u w:val="single"/>
        </w:rPr>
        <w:t>Designing a Physical Device</w:t>
      </w:r>
    </w:p>
    <w:p w14:paraId="69C5A1DF"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"https://curriculum.code.org/csd-18/unit6/15/#circuits-and-physical-prototypes2" </w:instrText>
      </w:r>
      <w:r w:rsidRPr="00323979">
        <w:rPr>
          <w:rFonts w:eastAsia="DFKai-SB"/>
        </w:rPr>
        <w:fldChar w:fldCharType="separate"/>
      </w:r>
      <w:r w:rsidRPr="00323979">
        <w:rPr>
          <w:rFonts w:eastAsia="DFKai-SB"/>
          <w:u w:val="single"/>
        </w:rPr>
        <w:t>Activity 1 (30 min)</w:t>
      </w:r>
    </w:p>
    <w:p w14:paraId="5DDFE78A"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"https://curriculum.code.org/csd-18/unit6/15/#circuits-and-physical-prototypes3" </w:instrText>
      </w:r>
      <w:r w:rsidRPr="00323979">
        <w:rPr>
          <w:rFonts w:eastAsia="DFKai-SB"/>
        </w:rPr>
        <w:fldChar w:fldCharType="separate"/>
      </w:r>
      <w:r w:rsidRPr="00323979">
        <w:rPr>
          <w:rFonts w:eastAsia="DFKai-SB"/>
          <w:u w:val="single"/>
        </w:rPr>
        <w:t>Introducing the Smart Bike</w:t>
      </w:r>
    </w:p>
    <w:p w14:paraId="71C278D0"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"https://curriculum.code.org/csd-18/unit6/15/#circuits-and-physical-prototypes4" </w:instrText>
      </w:r>
      <w:r w:rsidRPr="00323979">
        <w:rPr>
          <w:rFonts w:eastAsia="DFKai-SB"/>
        </w:rPr>
        <w:fldChar w:fldCharType="separate"/>
      </w:r>
      <w:r w:rsidRPr="00323979">
        <w:rPr>
          <w:rFonts w:eastAsia="DFKai-SB"/>
          <w:u w:val="single"/>
        </w:rPr>
        <w:t>Activity 2 (30-45 min)</w:t>
      </w:r>
    </w:p>
    <w:p w14:paraId="4CA1C20A"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"https://curriculum.code.org/csd-18/unit6/15/#circuits-and-physical-prototypes5" </w:instrText>
      </w:r>
      <w:r w:rsidRPr="00323979">
        <w:rPr>
          <w:rFonts w:eastAsia="DFKai-SB"/>
        </w:rPr>
        <w:fldChar w:fldCharType="separate"/>
      </w:r>
      <w:r w:rsidRPr="00323979">
        <w:rPr>
          <w:rFonts w:eastAsia="DFKai-SB"/>
          <w:u w:val="single"/>
        </w:rPr>
        <w:t>Building the Prototype</w:t>
      </w:r>
    </w:p>
    <w:p w14:paraId="749DEAD9"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"https://curriculum.code.org/csd-18/unit6/15/#circuits-and-physical-prototypes6" </w:instrText>
      </w:r>
      <w:r w:rsidRPr="00323979">
        <w:rPr>
          <w:rFonts w:eastAsia="DFKai-SB"/>
        </w:rPr>
        <w:fldChar w:fldCharType="separate"/>
      </w:r>
      <w:r w:rsidRPr="00323979">
        <w:rPr>
          <w:rFonts w:eastAsia="DFKai-SB"/>
          <w:u w:val="single"/>
        </w:rPr>
        <w:t>Activity 3 (30-45 min)</w:t>
      </w:r>
    </w:p>
    <w:p w14:paraId="69477247"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"https://curriculum.code.org/csd-18/unit6/15/#circuits-and-physical-prototypes7" </w:instrText>
      </w:r>
      <w:r w:rsidRPr="00323979">
        <w:rPr>
          <w:rFonts w:eastAsia="DFKai-SB"/>
        </w:rPr>
        <w:fldChar w:fldCharType="separate"/>
      </w:r>
      <w:r w:rsidRPr="00323979">
        <w:rPr>
          <w:rFonts w:eastAsia="DFKai-SB"/>
          <w:u w:val="single"/>
        </w:rPr>
        <w:t>Adding Inputs</w:t>
      </w:r>
    </w:p>
    <w:p w14:paraId="74F7F9E9"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"https://curriculum.code.org/csd-18/unit6/15/#circuits-and-physical-prototypes8" </w:instrText>
      </w:r>
      <w:r w:rsidRPr="00323979">
        <w:rPr>
          <w:rFonts w:eastAsia="DFKai-SB"/>
        </w:rPr>
        <w:fldChar w:fldCharType="separate"/>
      </w:r>
      <w:r w:rsidRPr="00323979">
        <w:rPr>
          <w:rFonts w:eastAsia="DFKai-SB"/>
          <w:u w:val="single"/>
        </w:rPr>
        <w:t>Wrap Up (15 min)</w:t>
      </w:r>
    </w:p>
    <w:p w14:paraId="683B63F7" w14:textId="77777777" w:rsidR="003166B8" w:rsidRPr="00323979" w:rsidRDefault="003166B8" w:rsidP="003166B8">
      <w:pPr>
        <w:numPr>
          <w:ilvl w:val="0"/>
          <w:numId w:val="29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"https://curriculum.code.org/csd-18/unit6/15/#circuits-and-physical-prototypes9" </w:instrText>
      </w:r>
      <w:r w:rsidRPr="00323979">
        <w:rPr>
          <w:rFonts w:eastAsia="DFKai-SB"/>
        </w:rPr>
        <w:fldChar w:fldCharType="separate"/>
      </w:r>
      <w:r w:rsidRPr="00323979">
        <w:rPr>
          <w:rFonts w:eastAsia="DFKai-SB"/>
          <w:u w:val="single"/>
        </w:rPr>
        <w:t>Sharing Designs</w:t>
      </w:r>
    </w:p>
    <w:bookmarkStart w:id="791" w:name="_ajpddtweg6ud" w:colFirst="0" w:colLast="0"/>
    <w:bookmarkEnd w:id="791"/>
    <w:p w14:paraId="4976F28A" w14:textId="77777777" w:rsidR="003166B8" w:rsidRPr="00323979" w:rsidRDefault="003166B8" w:rsidP="003166B8">
      <w:pPr>
        <w:pStyle w:val="Heading3"/>
        <w:keepNext w:val="0"/>
        <w:keepLines w:val="0"/>
        <w:spacing w:before="280"/>
        <w:rPr>
          <w:rFonts w:eastAsia="DFKai-SB"/>
          <w:color w:val="auto"/>
        </w:rPr>
      </w:pPr>
      <w:r w:rsidRPr="00323979">
        <w:rPr>
          <w:rFonts w:eastAsia="DFKai-SB"/>
          <w:color w:val="auto"/>
        </w:rPr>
        <w:fldChar w:fldCharType="end"/>
      </w:r>
      <w:hyperlink r:id="rId424">
        <w:r w:rsidRPr="00323979">
          <w:rPr>
            <w:rFonts w:eastAsia="DFKai-SB"/>
            <w:b/>
            <w:color w:val="auto"/>
            <w:sz w:val="26"/>
            <w:szCs w:val="26"/>
            <w:u w:val="single"/>
          </w:rPr>
          <w:t>View on Code Studio</w:t>
        </w:r>
      </w:hyperlink>
    </w:p>
    <w:p w14:paraId="734382FA"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792" w:name="_zhyqtowq26l0" w:colFirst="0" w:colLast="0"/>
      <w:bookmarkEnd w:id="792"/>
      <w:r w:rsidRPr="00323979">
        <w:rPr>
          <w:rFonts w:eastAsia="DFKai-SB"/>
          <w:b/>
          <w:sz w:val="34"/>
          <w:szCs w:val="34"/>
        </w:rPr>
        <w:t>議程</w:t>
      </w:r>
    </w:p>
    <w:p w14:paraId="0004B1C7" w14:textId="77777777" w:rsidR="003166B8" w:rsidRPr="00323979" w:rsidRDefault="003166B8" w:rsidP="003166B8">
      <w:pPr>
        <w:numPr>
          <w:ilvl w:val="0"/>
          <w:numId w:val="295"/>
        </w:numPr>
        <w:spacing w:before="120" w:line="240" w:lineRule="auto"/>
        <w:rPr>
          <w:rFonts w:eastAsia="DFKai-SB"/>
          <w:b/>
        </w:rPr>
      </w:pPr>
      <w:r w:rsidRPr="00323979">
        <w:rPr>
          <w:rFonts w:eastAsia="DFKai-SB"/>
        </w:rPr>
        <w:fldChar w:fldCharType="begin"/>
      </w:r>
      <w:r w:rsidRPr="00323979">
        <w:rPr>
          <w:rFonts w:eastAsia="DFKai-SB"/>
        </w:rPr>
        <w:instrText xml:space="preserve"> HYPERLINK "https://curriculum.code.org/csd-18/unit6/15/#circuits-and-physical-prototypes0" </w:instrText>
      </w:r>
      <w:r w:rsidRPr="00323979">
        <w:rPr>
          <w:rFonts w:eastAsia="DFKai-SB"/>
        </w:rPr>
        <w:fldChar w:fldCharType="separate"/>
      </w:r>
      <w:r w:rsidRPr="00323979">
        <w:rPr>
          <w:rFonts w:eastAsia="DFKai-SB"/>
          <w:b/>
          <w:u w:val="single"/>
        </w:rPr>
        <w:t>熱身（</w:t>
      </w:r>
      <w:r w:rsidRPr="00323979">
        <w:rPr>
          <w:rFonts w:eastAsia="DFKai-SB"/>
          <w:b/>
          <w:u w:val="single"/>
        </w:rPr>
        <w:t>5</w:t>
      </w:r>
      <w:r w:rsidRPr="00323979">
        <w:rPr>
          <w:rFonts w:eastAsia="DFKai-SB"/>
          <w:b/>
          <w:u w:val="single"/>
        </w:rPr>
        <w:t>分鐘）</w:t>
      </w:r>
    </w:p>
    <w:p w14:paraId="4F24C3A2" w14:textId="77777777" w:rsidR="003166B8" w:rsidRPr="00323979" w:rsidRDefault="003166B8" w:rsidP="003166B8">
      <w:pPr>
        <w:numPr>
          <w:ilvl w:val="0"/>
          <w:numId w:val="295"/>
        </w:numPr>
        <w:spacing w:line="300" w:lineRule="auto"/>
        <w:ind w:left="1180"/>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"https://curriculum.code.org/csd-18/unit6/15/#circuits-and-physical-prototypes1" </w:instrText>
      </w:r>
      <w:r w:rsidRPr="00323979">
        <w:rPr>
          <w:rFonts w:eastAsia="DFKai-SB"/>
        </w:rPr>
        <w:fldChar w:fldCharType="separate"/>
      </w:r>
      <w:r w:rsidRPr="00323979">
        <w:rPr>
          <w:rFonts w:eastAsia="DFKai-SB"/>
          <w:u w:val="single"/>
        </w:rPr>
        <w:t>設計物理設備</w:t>
      </w:r>
    </w:p>
    <w:p w14:paraId="5071FB5D" w14:textId="77777777" w:rsidR="003166B8" w:rsidRPr="00323979" w:rsidRDefault="003166B8" w:rsidP="003166B8">
      <w:pPr>
        <w:numPr>
          <w:ilvl w:val="0"/>
          <w:numId w:val="295"/>
        </w:numPr>
        <w:spacing w:line="240" w:lineRule="auto"/>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"https://curriculum.code.org/csd-18/unit6/15/#circuits-and-physical-prototypes2" </w:instrText>
      </w:r>
      <w:r w:rsidRPr="00323979">
        <w:rPr>
          <w:rFonts w:eastAsia="DFKai-SB"/>
        </w:rPr>
        <w:fldChar w:fldCharType="separate"/>
      </w:r>
      <w:r w:rsidRPr="00323979">
        <w:rPr>
          <w:rFonts w:eastAsia="DFKai-SB"/>
          <w:b/>
          <w:u w:val="single"/>
        </w:rPr>
        <w:t>活動</w:t>
      </w:r>
      <w:r w:rsidRPr="00323979">
        <w:rPr>
          <w:rFonts w:eastAsia="DFKai-SB"/>
          <w:b/>
          <w:u w:val="single"/>
        </w:rPr>
        <w:t>1</w:t>
      </w:r>
      <w:r w:rsidRPr="00323979">
        <w:rPr>
          <w:rFonts w:eastAsia="DFKai-SB"/>
          <w:b/>
          <w:u w:val="single"/>
        </w:rPr>
        <w:t>（</w:t>
      </w:r>
      <w:r w:rsidRPr="00323979">
        <w:rPr>
          <w:rFonts w:eastAsia="DFKai-SB"/>
          <w:b/>
          <w:u w:val="single"/>
        </w:rPr>
        <w:t>30</w:t>
      </w:r>
      <w:r w:rsidRPr="00323979">
        <w:rPr>
          <w:rFonts w:eastAsia="DFKai-SB"/>
          <w:b/>
          <w:u w:val="single"/>
        </w:rPr>
        <w:t>分鐘）</w:t>
      </w:r>
    </w:p>
    <w:p w14:paraId="3FC4FA7F" w14:textId="77777777" w:rsidR="003166B8" w:rsidRPr="00323979" w:rsidRDefault="003166B8" w:rsidP="003166B8">
      <w:pPr>
        <w:numPr>
          <w:ilvl w:val="0"/>
          <w:numId w:val="295"/>
        </w:numPr>
        <w:spacing w:line="300" w:lineRule="auto"/>
        <w:ind w:left="1180"/>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"https://curriculum.code.org/csd-18/unit6/15/#circuits-and-physical-prototypes3" </w:instrText>
      </w:r>
      <w:r w:rsidRPr="00323979">
        <w:rPr>
          <w:rFonts w:eastAsia="DFKai-SB"/>
        </w:rPr>
        <w:fldChar w:fldCharType="separate"/>
      </w:r>
      <w:r w:rsidRPr="00323979">
        <w:rPr>
          <w:rFonts w:eastAsia="DFKai-SB"/>
          <w:u w:val="single"/>
        </w:rPr>
        <w:t>介紹智能自行車</w:t>
      </w:r>
    </w:p>
    <w:p w14:paraId="02CAC091" w14:textId="77777777" w:rsidR="003166B8" w:rsidRPr="00323979" w:rsidRDefault="003166B8" w:rsidP="003166B8">
      <w:pPr>
        <w:numPr>
          <w:ilvl w:val="0"/>
          <w:numId w:val="295"/>
        </w:numPr>
        <w:spacing w:line="240" w:lineRule="auto"/>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"https://curriculum.code.org/csd-18/unit6/15/#circuits-and-physical-prototypes4" </w:instrText>
      </w:r>
      <w:r w:rsidRPr="00323979">
        <w:rPr>
          <w:rFonts w:eastAsia="DFKai-SB"/>
        </w:rPr>
        <w:fldChar w:fldCharType="separate"/>
      </w:r>
      <w:r w:rsidRPr="00323979">
        <w:rPr>
          <w:rFonts w:eastAsia="DFKai-SB"/>
          <w:b/>
          <w:u w:val="single"/>
        </w:rPr>
        <w:t>活動</w:t>
      </w:r>
      <w:r w:rsidRPr="00323979">
        <w:rPr>
          <w:rFonts w:eastAsia="DFKai-SB"/>
          <w:b/>
          <w:u w:val="single"/>
        </w:rPr>
        <w:t>2</w:t>
      </w:r>
      <w:r w:rsidRPr="00323979">
        <w:rPr>
          <w:rFonts w:eastAsia="DFKai-SB"/>
          <w:b/>
          <w:u w:val="single"/>
        </w:rPr>
        <w:t>（</w:t>
      </w:r>
      <w:r w:rsidRPr="00323979">
        <w:rPr>
          <w:rFonts w:eastAsia="DFKai-SB"/>
          <w:b/>
          <w:u w:val="single"/>
        </w:rPr>
        <w:t>30-45</w:t>
      </w:r>
      <w:r w:rsidRPr="00323979">
        <w:rPr>
          <w:rFonts w:eastAsia="DFKai-SB"/>
          <w:b/>
          <w:u w:val="single"/>
        </w:rPr>
        <w:t>分鐘）</w:t>
      </w:r>
    </w:p>
    <w:p w14:paraId="374A39C4" w14:textId="77777777" w:rsidR="003166B8" w:rsidRPr="00323979" w:rsidRDefault="003166B8" w:rsidP="003166B8">
      <w:pPr>
        <w:numPr>
          <w:ilvl w:val="0"/>
          <w:numId w:val="295"/>
        </w:numPr>
        <w:spacing w:line="300" w:lineRule="auto"/>
        <w:ind w:left="1180"/>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"https://curriculum.code.org/csd-18/unit6/15/#circuits-and-physical-prototypes5" </w:instrText>
      </w:r>
      <w:r w:rsidRPr="00323979">
        <w:rPr>
          <w:rFonts w:eastAsia="DFKai-SB"/>
        </w:rPr>
        <w:fldChar w:fldCharType="separate"/>
      </w:r>
      <w:r w:rsidRPr="00323979">
        <w:rPr>
          <w:rFonts w:eastAsia="DFKai-SB"/>
          <w:u w:val="single"/>
        </w:rPr>
        <w:t>構建原型</w:t>
      </w:r>
    </w:p>
    <w:p w14:paraId="3596EBCC" w14:textId="77777777" w:rsidR="003166B8" w:rsidRPr="00323979" w:rsidRDefault="003166B8" w:rsidP="003166B8">
      <w:pPr>
        <w:numPr>
          <w:ilvl w:val="0"/>
          <w:numId w:val="295"/>
        </w:numPr>
        <w:spacing w:line="240" w:lineRule="auto"/>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"https://curriculum.code.org/csd-18/unit6/15/#circuits-and-physical-prototypes6" </w:instrText>
      </w:r>
      <w:r w:rsidRPr="00323979">
        <w:rPr>
          <w:rFonts w:eastAsia="DFKai-SB"/>
        </w:rPr>
        <w:fldChar w:fldCharType="separate"/>
      </w:r>
      <w:r w:rsidRPr="00323979">
        <w:rPr>
          <w:rFonts w:eastAsia="DFKai-SB"/>
          <w:b/>
          <w:u w:val="single"/>
        </w:rPr>
        <w:t>活動</w:t>
      </w:r>
      <w:r w:rsidRPr="00323979">
        <w:rPr>
          <w:rFonts w:eastAsia="DFKai-SB"/>
          <w:b/>
          <w:u w:val="single"/>
        </w:rPr>
        <w:t>3</w:t>
      </w:r>
      <w:r w:rsidRPr="00323979">
        <w:rPr>
          <w:rFonts w:eastAsia="DFKai-SB"/>
          <w:b/>
          <w:u w:val="single"/>
        </w:rPr>
        <w:t>（</w:t>
      </w:r>
      <w:r w:rsidRPr="00323979">
        <w:rPr>
          <w:rFonts w:eastAsia="DFKai-SB"/>
          <w:b/>
          <w:u w:val="single"/>
        </w:rPr>
        <w:t>30-45</w:t>
      </w:r>
      <w:r w:rsidRPr="00323979">
        <w:rPr>
          <w:rFonts w:eastAsia="DFKai-SB"/>
          <w:b/>
          <w:u w:val="single"/>
        </w:rPr>
        <w:t>分鐘）</w:t>
      </w:r>
    </w:p>
    <w:p w14:paraId="79E0C88C" w14:textId="77777777" w:rsidR="003166B8" w:rsidRPr="00323979" w:rsidRDefault="003166B8" w:rsidP="003166B8">
      <w:pPr>
        <w:numPr>
          <w:ilvl w:val="0"/>
          <w:numId w:val="295"/>
        </w:numPr>
        <w:spacing w:line="300" w:lineRule="auto"/>
        <w:ind w:left="1180"/>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"https://curriculum.code.org/csd-18/unit6/15/#circuits-and-physical-prototypes7" </w:instrText>
      </w:r>
      <w:r w:rsidRPr="00323979">
        <w:rPr>
          <w:rFonts w:eastAsia="DFKai-SB"/>
        </w:rPr>
        <w:fldChar w:fldCharType="separate"/>
      </w:r>
      <w:r w:rsidRPr="00323979">
        <w:rPr>
          <w:rFonts w:eastAsia="DFKai-SB"/>
          <w:u w:val="single"/>
        </w:rPr>
        <w:t>添加輸入</w:t>
      </w:r>
    </w:p>
    <w:p w14:paraId="3F7AA217" w14:textId="77777777" w:rsidR="003166B8" w:rsidRPr="00323979" w:rsidRDefault="003166B8" w:rsidP="003166B8">
      <w:pPr>
        <w:numPr>
          <w:ilvl w:val="0"/>
          <w:numId w:val="295"/>
        </w:numPr>
        <w:spacing w:line="240" w:lineRule="auto"/>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"https://curriculum.code.org/csd-18/unit6/15/#circuits-and-physical-prototypes8" </w:instrText>
      </w:r>
      <w:r w:rsidRPr="00323979">
        <w:rPr>
          <w:rFonts w:eastAsia="DFKai-SB"/>
        </w:rPr>
        <w:fldChar w:fldCharType="separate"/>
      </w:r>
      <w:r w:rsidRPr="00323979">
        <w:rPr>
          <w:rFonts w:eastAsia="DFKai-SB"/>
          <w:b/>
          <w:u w:val="single"/>
        </w:rPr>
        <w:t>總結（</w:t>
      </w:r>
      <w:r w:rsidRPr="00323979">
        <w:rPr>
          <w:rFonts w:eastAsia="DFKai-SB"/>
          <w:b/>
          <w:u w:val="single"/>
        </w:rPr>
        <w:t>15</w:t>
      </w:r>
      <w:r w:rsidRPr="00323979">
        <w:rPr>
          <w:rFonts w:eastAsia="DFKai-SB"/>
          <w:b/>
          <w:u w:val="single"/>
        </w:rPr>
        <w:t>分鐘）</w:t>
      </w:r>
    </w:p>
    <w:p w14:paraId="5EA91050" w14:textId="77777777" w:rsidR="003166B8" w:rsidRPr="00323979" w:rsidRDefault="003166B8" w:rsidP="003166B8">
      <w:pPr>
        <w:numPr>
          <w:ilvl w:val="0"/>
          <w:numId w:val="295"/>
        </w:numPr>
        <w:spacing w:after="160" w:line="300" w:lineRule="auto"/>
        <w:ind w:left="1180"/>
        <w:rPr>
          <w:rFonts w:eastAsia="DFKai-SB"/>
          <w: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"https://curriculum.code.org/csd-18/unit6/15/#circuits-and-physical-prototypes9" </w:instrText>
      </w:r>
      <w:r w:rsidRPr="00323979">
        <w:rPr>
          <w:rFonts w:eastAsia="DFKai-SB"/>
        </w:rPr>
        <w:fldChar w:fldCharType="separate"/>
      </w:r>
      <w:r w:rsidRPr="00323979">
        <w:rPr>
          <w:rFonts w:eastAsia="DFKai-SB"/>
          <w:u w:val="single"/>
        </w:rPr>
        <w:t>分享設計</w:t>
      </w:r>
    </w:p>
    <w:bookmarkStart w:id="793" w:name="_q0nodmo0wq6t" w:colFirst="0" w:colLast="0"/>
    <w:bookmarkEnd w:id="793"/>
    <w:p w14:paraId="16E3C39A" w14:textId="77777777" w:rsidR="003166B8" w:rsidRPr="00323979" w:rsidRDefault="003166B8" w:rsidP="003166B8">
      <w:pPr>
        <w:pStyle w:val="Heading3"/>
        <w:keepNext w:val="0"/>
        <w:keepLines w:val="0"/>
        <w:spacing w:before="280"/>
        <w:rPr>
          <w:rFonts w:eastAsia="DFKai-SB"/>
          <w:color w:val="auto"/>
        </w:rPr>
      </w:pPr>
      <w:r w:rsidRPr="00323979">
        <w:rPr>
          <w:rFonts w:eastAsia="DFKai-SB"/>
          <w:color w:val="auto"/>
        </w:rPr>
        <w:fldChar w:fldCharType="end"/>
      </w:r>
      <w:hyperlink r:id="rId425">
        <w:r w:rsidRPr="00323979">
          <w:rPr>
            <w:rFonts w:eastAsia="DFKai-SB"/>
            <w:b/>
            <w:color w:val="auto"/>
            <w:sz w:val="26"/>
            <w:szCs w:val="26"/>
            <w:u w:val="single"/>
          </w:rPr>
          <w:t>View on Code Studio</w:t>
        </w:r>
      </w:hyperlink>
    </w:p>
    <w:p w14:paraId="3AD3AC0F" w14:textId="77777777" w:rsidR="003166B8" w:rsidRPr="00323979" w:rsidRDefault="003166B8" w:rsidP="003166B8">
      <w:pPr>
        <w:pStyle w:val="Heading2"/>
        <w:keepNext w:val="0"/>
        <w:keepLines w:val="0"/>
        <w:spacing w:after="80"/>
        <w:rPr>
          <w:rFonts w:eastAsia="DFKai-SB"/>
          <w:b/>
          <w:sz w:val="34"/>
          <w:szCs w:val="34"/>
        </w:rPr>
      </w:pPr>
      <w:bookmarkStart w:id="794" w:name="_1ey28mdze8ch" w:colFirst="0" w:colLast="0"/>
      <w:bookmarkEnd w:id="794"/>
      <w:r w:rsidRPr="00323979">
        <w:rPr>
          <w:rFonts w:eastAsia="DFKai-SB"/>
          <w:b/>
          <w:sz w:val="34"/>
          <w:szCs w:val="34"/>
        </w:rPr>
        <w:t>Objectives</w:t>
      </w:r>
    </w:p>
    <w:p w14:paraId="657C8F5E" w14:textId="77777777" w:rsidR="003166B8" w:rsidRPr="00323979" w:rsidRDefault="003166B8" w:rsidP="003166B8">
      <w:pPr>
        <w:pStyle w:val="Heading3"/>
        <w:keepNext w:val="0"/>
        <w:keepLines w:val="0"/>
        <w:spacing w:before="280"/>
        <w:rPr>
          <w:rFonts w:eastAsia="DFKai-SB"/>
          <w:b/>
          <w:color w:val="auto"/>
          <w:sz w:val="26"/>
          <w:szCs w:val="26"/>
        </w:rPr>
      </w:pPr>
      <w:bookmarkStart w:id="795" w:name="_1s9it02xw98q" w:colFirst="0" w:colLast="0"/>
      <w:bookmarkEnd w:id="795"/>
      <w:r w:rsidRPr="00323979">
        <w:rPr>
          <w:rFonts w:eastAsia="DFKai-SB"/>
          <w:b/>
          <w:color w:val="auto"/>
          <w:sz w:val="26"/>
          <w:szCs w:val="26"/>
        </w:rPr>
        <w:t>Students will be able to:</w:t>
      </w:r>
    </w:p>
    <w:p w14:paraId="7694F3C5" w14:textId="77777777" w:rsidR="003166B8" w:rsidRPr="00323979" w:rsidRDefault="003166B8" w:rsidP="005E331B">
      <w:pPr>
        <w:numPr>
          <w:ilvl w:val="0"/>
          <w:numId w:val="309"/>
        </w:numPr>
        <w:rPr>
          <w:rFonts w:eastAsia="DFKai-SB"/>
        </w:rPr>
      </w:pPr>
      <w:r w:rsidRPr="00323979">
        <w:rPr>
          <w:rFonts w:eastAsia="DFKai-SB"/>
        </w:rPr>
        <w:t>Create and debug simple circuits</w:t>
      </w:r>
    </w:p>
    <w:p w14:paraId="4B58B89D" w14:textId="77777777" w:rsidR="003166B8" w:rsidRPr="00323979" w:rsidRDefault="003166B8" w:rsidP="005E331B">
      <w:pPr>
        <w:numPr>
          <w:ilvl w:val="0"/>
          <w:numId w:val="309"/>
        </w:numPr>
        <w:rPr>
          <w:rFonts w:eastAsia="DFKai-SB"/>
        </w:rPr>
      </w:pPr>
      <w:r w:rsidRPr="00323979">
        <w:rPr>
          <w:rFonts w:eastAsia="DFKai-SB"/>
        </w:rPr>
        <w:t>Develop an interactive physical protype that combines software and hardware</w:t>
      </w:r>
    </w:p>
    <w:p w14:paraId="25AF362E" w14:textId="77777777" w:rsidR="003166B8" w:rsidRPr="00323979" w:rsidRDefault="003166B8" w:rsidP="005E331B">
      <w:pPr>
        <w:numPr>
          <w:ilvl w:val="0"/>
          <w:numId w:val="309"/>
        </w:numPr>
        <w:rPr>
          <w:rFonts w:eastAsia="DFKai-SB"/>
        </w:rPr>
      </w:pPr>
      <w:r w:rsidRPr="00323979">
        <w:rPr>
          <w:rFonts w:eastAsia="DFKai-SB"/>
        </w:rPr>
        <w:t>Consider the needs of diverse users when designing a product</w:t>
      </w:r>
    </w:p>
    <w:p w14:paraId="4DBE3FB4" w14:textId="77777777" w:rsidR="003166B8" w:rsidRPr="00323979" w:rsidRDefault="003166B8" w:rsidP="003166B8">
      <w:pPr>
        <w:ind w:left="720"/>
        <w:rPr>
          <w:rFonts w:eastAsia="DFKai-SB"/>
        </w:rPr>
      </w:pPr>
    </w:p>
    <w:p w14:paraId="169EB0B0"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796" w:name="_ir0sgfe1mgl6" w:colFirst="0" w:colLast="0"/>
      <w:bookmarkEnd w:id="796"/>
      <w:r w:rsidRPr="00323979">
        <w:rPr>
          <w:rFonts w:eastAsia="DFKai-SB"/>
          <w:b/>
          <w:sz w:val="34"/>
          <w:szCs w:val="34"/>
        </w:rPr>
        <w:t>目標</w:t>
      </w:r>
    </w:p>
    <w:p w14:paraId="60ED10AD" w14:textId="77777777" w:rsidR="003166B8" w:rsidRPr="00323979" w:rsidRDefault="003166B8" w:rsidP="003166B8">
      <w:pPr>
        <w:pStyle w:val="Heading3"/>
        <w:keepNext w:val="0"/>
        <w:keepLines w:val="0"/>
        <w:shd w:val="clear" w:color="auto" w:fill="FFFFFF"/>
        <w:spacing w:before="260" w:after="140" w:line="240" w:lineRule="auto"/>
        <w:rPr>
          <w:rFonts w:eastAsia="DFKai-SB"/>
          <w:b/>
          <w:color w:val="auto"/>
          <w:sz w:val="22"/>
          <w:szCs w:val="22"/>
        </w:rPr>
      </w:pPr>
      <w:bookmarkStart w:id="797" w:name="_z16py9qhs15k" w:colFirst="0" w:colLast="0"/>
      <w:bookmarkEnd w:id="797"/>
      <w:r w:rsidRPr="00323979">
        <w:rPr>
          <w:rFonts w:eastAsia="DFKai-SB"/>
          <w:b/>
          <w:color w:val="auto"/>
          <w:sz w:val="22"/>
          <w:szCs w:val="22"/>
        </w:rPr>
        <w:t>學生將能夠：</w:t>
      </w:r>
    </w:p>
    <w:p w14:paraId="01A5944B" w14:textId="77777777" w:rsidR="003166B8" w:rsidRPr="00323979" w:rsidRDefault="003166B8" w:rsidP="005E331B">
      <w:pPr>
        <w:pStyle w:val="Heading2"/>
        <w:keepNext w:val="0"/>
        <w:keepLines w:val="0"/>
        <w:numPr>
          <w:ilvl w:val="0"/>
          <w:numId w:val="302"/>
        </w:numPr>
        <w:spacing w:before="0" w:after="0"/>
        <w:rPr>
          <w:rFonts w:eastAsia="DFKai-SB"/>
          <w:sz w:val="22"/>
          <w:szCs w:val="22"/>
        </w:rPr>
      </w:pPr>
      <w:r w:rsidRPr="00323979">
        <w:rPr>
          <w:rFonts w:eastAsia="DFKai-SB"/>
          <w:sz w:val="22"/>
          <w:szCs w:val="22"/>
        </w:rPr>
        <w:t>創造和偵錯簡單電路</w:t>
      </w:r>
    </w:p>
    <w:p w14:paraId="4836B3BF" w14:textId="77777777" w:rsidR="003166B8" w:rsidRPr="00323979" w:rsidRDefault="003166B8" w:rsidP="005E331B">
      <w:pPr>
        <w:pStyle w:val="Heading2"/>
        <w:keepNext w:val="0"/>
        <w:keepLines w:val="0"/>
        <w:numPr>
          <w:ilvl w:val="0"/>
          <w:numId w:val="302"/>
        </w:numPr>
        <w:spacing w:before="0" w:after="0"/>
        <w:rPr>
          <w:rFonts w:eastAsia="DFKai-SB"/>
          <w:sz w:val="22"/>
          <w:szCs w:val="22"/>
        </w:rPr>
      </w:pPr>
      <w:bookmarkStart w:id="798" w:name="_1avy3ij7c6i" w:colFirst="0" w:colLast="0"/>
      <w:bookmarkEnd w:id="798"/>
      <w:r w:rsidRPr="00323979">
        <w:rPr>
          <w:rFonts w:eastAsia="DFKai-SB"/>
          <w:sz w:val="22"/>
          <w:szCs w:val="22"/>
        </w:rPr>
        <w:t>開發一種結合了能互相溝通的軟件和硬件的實體原型</w:t>
      </w:r>
    </w:p>
    <w:p w14:paraId="759A908F" w14:textId="77777777" w:rsidR="003166B8" w:rsidRPr="00323979" w:rsidRDefault="003166B8" w:rsidP="005E331B">
      <w:pPr>
        <w:pStyle w:val="Heading2"/>
        <w:keepNext w:val="0"/>
        <w:keepLines w:val="0"/>
        <w:numPr>
          <w:ilvl w:val="0"/>
          <w:numId w:val="302"/>
        </w:numPr>
        <w:spacing w:before="0" w:after="160"/>
        <w:rPr>
          <w:rFonts w:eastAsia="DFKai-SB"/>
          <w:sz w:val="22"/>
          <w:szCs w:val="22"/>
        </w:rPr>
      </w:pPr>
      <w:bookmarkStart w:id="799" w:name="_r5z3zbz4tu7" w:colFirst="0" w:colLast="0"/>
      <w:bookmarkEnd w:id="799"/>
      <w:r w:rsidRPr="00323979">
        <w:rPr>
          <w:rFonts w:eastAsia="DFKai-SB"/>
          <w:sz w:val="22"/>
          <w:szCs w:val="22"/>
        </w:rPr>
        <w:t>在設計產品時考慮不同用戶的需求</w:t>
      </w:r>
    </w:p>
    <w:p w14:paraId="45A8B203" w14:textId="77777777" w:rsidR="003166B8" w:rsidRPr="00323979" w:rsidRDefault="003166B8" w:rsidP="003166B8">
      <w:pPr>
        <w:pStyle w:val="Heading2"/>
        <w:keepNext w:val="0"/>
        <w:keepLines w:val="0"/>
        <w:spacing w:after="80"/>
        <w:rPr>
          <w:rFonts w:eastAsia="DFKai-SB"/>
          <w:b/>
          <w:sz w:val="34"/>
          <w:szCs w:val="34"/>
        </w:rPr>
      </w:pPr>
      <w:bookmarkStart w:id="800" w:name="_2cr0zbeeuust" w:colFirst="0" w:colLast="0"/>
      <w:bookmarkEnd w:id="800"/>
      <w:r w:rsidRPr="00323979">
        <w:rPr>
          <w:rFonts w:eastAsia="DFKai-SB"/>
          <w:b/>
          <w:sz w:val="34"/>
          <w:szCs w:val="34"/>
        </w:rPr>
        <w:t>Preparation</w:t>
      </w:r>
    </w:p>
    <w:p w14:paraId="73C204DD" w14:textId="77777777" w:rsidR="003166B8" w:rsidRPr="00323979" w:rsidRDefault="003166B8" w:rsidP="005E331B">
      <w:pPr>
        <w:numPr>
          <w:ilvl w:val="0"/>
          <w:numId w:val="315"/>
        </w:numPr>
        <w:rPr>
          <w:rFonts w:eastAsia="DFKai-SB"/>
        </w:rPr>
      </w:pPr>
      <w:r w:rsidRPr="00323979">
        <w:rPr>
          <w:rFonts w:eastAsia="DFKai-SB"/>
        </w:rPr>
        <w:t>Gather prototyping materials, such as:</w:t>
      </w:r>
    </w:p>
    <w:p w14:paraId="75418213" w14:textId="77777777" w:rsidR="003166B8" w:rsidRPr="00323979" w:rsidRDefault="003166B8" w:rsidP="005E331B">
      <w:pPr>
        <w:numPr>
          <w:ilvl w:val="1"/>
          <w:numId w:val="315"/>
        </w:numPr>
        <w:rPr>
          <w:rFonts w:eastAsia="DFKai-SB"/>
        </w:rPr>
      </w:pPr>
      <w:r w:rsidRPr="00323979">
        <w:rPr>
          <w:rFonts w:eastAsia="DFKai-SB"/>
        </w:rPr>
        <w:t>Structural material (cardboard, construction paper, etc)</w:t>
      </w:r>
    </w:p>
    <w:p w14:paraId="6D281367" w14:textId="77777777" w:rsidR="003166B8" w:rsidRPr="00323979" w:rsidRDefault="003166B8" w:rsidP="005E331B">
      <w:pPr>
        <w:numPr>
          <w:ilvl w:val="1"/>
          <w:numId w:val="315"/>
        </w:numPr>
        <w:rPr>
          <w:rFonts w:eastAsia="DFKai-SB"/>
        </w:rPr>
      </w:pPr>
      <w:r w:rsidRPr="00323979">
        <w:rPr>
          <w:rFonts w:eastAsia="DFKai-SB"/>
        </w:rPr>
        <w:t>Connective material (tape, glue, hot glue, etc)</w:t>
      </w:r>
    </w:p>
    <w:p w14:paraId="357D440A" w14:textId="77777777" w:rsidR="003166B8" w:rsidRPr="00323979" w:rsidRDefault="003166B8" w:rsidP="005E331B">
      <w:pPr>
        <w:numPr>
          <w:ilvl w:val="1"/>
          <w:numId w:val="315"/>
        </w:numPr>
        <w:rPr>
          <w:rFonts w:eastAsia="DFKai-SB"/>
        </w:rPr>
      </w:pPr>
      <w:r w:rsidRPr="00323979">
        <w:rPr>
          <w:rFonts w:eastAsia="DFKai-SB"/>
        </w:rPr>
        <w:t>Construction tools (scissors, staplers, etc)</w:t>
      </w:r>
    </w:p>
    <w:p w14:paraId="21A80395" w14:textId="77777777" w:rsidR="003166B8" w:rsidRPr="00323979" w:rsidRDefault="003166B8" w:rsidP="005E331B">
      <w:pPr>
        <w:numPr>
          <w:ilvl w:val="1"/>
          <w:numId w:val="315"/>
        </w:numPr>
        <w:rPr>
          <w:rFonts w:eastAsia="DFKai-SB"/>
        </w:rPr>
      </w:pPr>
      <w:r w:rsidRPr="00323979">
        <w:rPr>
          <w:rFonts w:eastAsia="DFKai-SB"/>
        </w:rPr>
        <w:t>Other materials (cups, binder clips, paper plates, etc)</w:t>
      </w:r>
    </w:p>
    <w:p w14:paraId="459E3DB3" w14:textId="77777777" w:rsidR="003166B8" w:rsidRPr="00323979" w:rsidRDefault="003166B8" w:rsidP="005E331B">
      <w:pPr>
        <w:numPr>
          <w:ilvl w:val="0"/>
          <w:numId w:val="315"/>
        </w:numPr>
        <w:rPr>
          <w:rFonts w:eastAsia="DFKai-SB"/>
        </w:rPr>
      </w:pPr>
      <w:r w:rsidRPr="00323979">
        <w:rPr>
          <w:rFonts w:eastAsia="DFKai-SB"/>
        </w:rPr>
        <w:t>Prepare circuit wiring materials, such as:</w:t>
      </w:r>
    </w:p>
    <w:p w14:paraId="62B1DC4F" w14:textId="77777777" w:rsidR="003166B8" w:rsidRPr="00323979" w:rsidRDefault="003166B8" w:rsidP="005E331B">
      <w:pPr>
        <w:numPr>
          <w:ilvl w:val="1"/>
          <w:numId w:val="315"/>
        </w:numPr>
        <w:rPr>
          <w:rFonts w:eastAsia="DFKai-SB"/>
        </w:rPr>
      </w:pPr>
      <w:r w:rsidRPr="00323979">
        <w:rPr>
          <w:rFonts w:eastAsia="DFKai-SB"/>
        </w:rPr>
        <w:t>Alligator clip wires (included in Circuit Playground classroom kit)</w:t>
      </w:r>
    </w:p>
    <w:p w14:paraId="5C5DAC32" w14:textId="77777777" w:rsidR="003166B8" w:rsidRPr="00323979" w:rsidRDefault="003166B8" w:rsidP="005E331B">
      <w:pPr>
        <w:numPr>
          <w:ilvl w:val="1"/>
          <w:numId w:val="315"/>
        </w:numPr>
        <w:rPr>
          <w:rFonts w:eastAsia="DFKai-SB"/>
        </w:rPr>
      </w:pPr>
      <w:r w:rsidRPr="00323979">
        <w:rPr>
          <w:rFonts w:eastAsia="DFKai-SB"/>
        </w:rPr>
        <w:t>LEDs (included in Circuit Playground classroom kit)</w:t>
      </w:r>
    </w:p>
    <w:p w14:paraId="10A3F0C7" w14:textId="77777777" w:rsidR="003166B8" w:rsidRPr="00323979" w:rsidRDefault="003166B8" w:rsidP="005E331B">
      <w:pPr>
        <w:numPr>
          <w:ilvl w:val="1"/>
          <w:numId w:val="315"/>
        </w:numPr>
        <w:rPr>
          <w:rFonts w:eastAsia="DFKai-SB"/>
        </w:rPr>
      </w:pPr>
      <w:r w:rsidRPr="00323979">
        <w:rPr>
          <w:rFonts w:eastAsia="DFKai-SB"/>
        </w:rPr>
        <w:t>Other conductive material (wire, paper clips, foil, etc)</w:t>
      </w:r>
    </w:p>
    <w:p w14:paraId="7C58CA5F" w14:textId="77777777" w:rsidR="003166B8" w:rsidRPr="00323979" w:rsidRDefault="003166B8" w:rsidP="005E331B">
      <w:pPr>
        <w:numPr>
          <w:ilvl w:val="1"/>
          <w:numId w:val="315"/>
        </w:numPr>
        <w:rPr>
          <w:rFonts w:eastAsia="DFKai-SB"/>
        </w:rPr>
      </w:pPr>
      <w:r w:rsidRPr="00323979">
        <w:rPr>
          <w:rFonts w:eastAsia="DFKai-SB"/>
        </w:rPr>
        <w:t>(optional) Buttons or switches</w:t>
      </w:r>
    </w:p>
    <w:p w14:paraId="755894AC" w14:textId="77777777" w:rsidR="003166B8" w:rsidRPr="00323979" w:rsidRDefault="003166B8" w:rsidP="005E331B">
      <w:pPr>
        <w:numPr>
          <w:ilvl w:val="0"/>
          <w:numId w:val="315"/>
        </w:numPr>
        <w:rPr>
          <w:rFonts w:eastAsia="DFKai-SB"/>
        </w:rPr>
      </w:pPr>
      <w:r w:rsidRPr="00323979">
        <w:rPr>
          <w:rFonts w:eastAsia="DFKai-SB"/>
        </w:rPr>
        <w:t>Print a copy of</w:t>
      </w:r>
      <w:hyperlink r:id="rId426">
        <w:r w:rsidRPr="00323979">
          <w:rPr>
            <w:rFonts w:eastAsia="DFKai-SB"/>
          </w:rPr>
          <w:t xml:space="preserve"> </w:t>
        </w:r>
      </w:hyperlink>
      <w:hyperlink r:id="rId427">
        <w:r w:rsidRPr="00323979">
          <w:rPr>
            <w:rFonts w:eastAsia="DFKai-SB"/>
            <w:u w:val="single"/>
          </w:rPr>
          <w:t>Physical Prototyping - Project Guide</w:t>
        </w:r>
      </w:hyperlink>
      <w:r w:rsidRPr="00323979">
        <w:rPr>
          <w:rFonts w:eastAsia="DFKai-SB"/>
        </w:rPr>
        <w:t xml:space="preserve"> for each group of 2-3 students</w:t>
      </w:r>
    </w:p>
    <w:p w14:paraId="624C758E" w14:textId="77777777" w:rsidR="003166B8" w:rsidRPr="00323979" w:rsidRDefault="003166B8" w:rsidP="005E331B">
      <w:pPr>
        <w:numPr>
          <w:ilvl w:val="0"/>
          <w:numId w:val="315"/>
        </w:numPr>
        <w:rPr>
          <w:rFonts w:eastAsia="DFKai-SB"/>
        </w:rPr>
      </w:pPr>
      <w:r w:rsidRPr="00323979">
        <w:rPr>
          <w:rFonts w:eastAsia="DFKai-SB"/>
        </w:rPr>
        <w:t>Prepare a model button to show the class</w:t>
      </w:r>
    </w:p>
    <w:p w14:paraId="2A46B828" w14:textId="77777777" w:rsidR="003166B8" w:rsidRPr="00323979" w:rsidRDefault="003166B8" w:rsidP="003166B8">
      <w:pPr>
        <w:pStyle w:val="Heading2"/>
        <w:keepNext w:val="0"/>
        <w:keepLines w:val="0"/>
        <w:shd w:val="clear" w:color="auto" w:fill="FFFFFF"/>
        <w:spacing w:before="0" w:after="180" w:line="288" w:lineRule="auto"/>
        <w:ind w:left="720"/>
        <w:rPr>
          <w:rFonts w:eastAsia="DFKai-SB"/>
          <w:b/>
          <w:sz w:val="34"/>
          <w:szCs w:val="34"/>
        </w:rPr>
      </w:pPr>
      <w:bookmarkStart w:id="801" w:name="_4e1cr2hv54pf" w:colFirst="0" w:colLast="0"/>
      <w:bookmarkEnd w:id="801"/>
      <w:r w:rsidRPr="00323979">
        <w:rPr>
          <w:rFonts w:eastAsia="DFKai-SB"/>
          <w:b/>
          <w:sz w:val="34"/>
          <w:szCs w:val="34"/>
        </w:rPr>
        <w:t>準備</w:t>
      </w:r>
    </w:p>
    <w:p w14:paraId="76139BC3" w14:textId="77777777" w:rsidR="003166B8" w:rsidRPr="00323979" w:rsidRDefault="003166B8" w:rsidP="005E331B">
      <w:pPr>
        <w:numPr>
          <w:ilvl w:val="0"/>
          <w:numId w:val="313"/>
        </w:numPr>
        <w:ind w:left="1100"/>
        <w:rPr>
          <w:rFonts w:eastAsia="DFKai-SB"/>
        </w:rPr>
      </w:pPr>
      <w:r w:rsidRPr="00323979">
        <w:rPr>
          <w:rFonts w:eastAsia="DFKai-SB"/>
        </w:rPr>
        <w:t>收集原型所需材料，例如：</w:t>
      </w:r>
    </w:p>
    <w:p w14:paraId="694B81BF" w14:textId="77777777" w:rsidR="003166B8" w:rsidRPr="00323979" w:rsidRDefault="003166B8" w:rsidP="005E331B">
      <w:pPr>
        <w:numPr>
          <w:ilvl w:val="1"/>
          <w:numId w:val="313"/>
        </w:numPr>
        <w:ind w:left="2200"/>
        <w:rPr>
          <w:rFonts w:eastAsia="DFKai-SB"/>
        </w:rPr>
      </w:pPr>
      <w:r w:rsidRPr="00323979">
        <w:rPr>
          <w:rFonts w:eastAsia="DFKai-SB"/>
        </w:rPr>
        <w:t>結構材料（紙板，建築紙等）</w:t>
      </w:r>
    </w:p>
    <w:p w14:paraId="10BD6A9C" w14:textId="77777777" w:rsidR="003166B8" w:rsidRPr="00323979" w:rsidRDefault="003166B8" w:rsidP="005E331B">
      <w:pPr>
        <w:numPr>
          <w:ilvl w:val="1"/>
          <w:numId w:val="313"/>
        </w:numPr>
        <w:ind w:left="2200"/>
        <w:rPr>
          <w:rFonts w:eastAsia="DFKai-SB"/>
        </w:rPr>
      </w:pPr>
      <w:r w:rsidRPr="00323979">
        <w:rPr>
          <w:rFonts w:eastAsia="DFKai-SB"/>
        </w:rPr>
        <w:t>連接材料（膠帶，膠水，熱膠等）</w:t>
      </w:r>
    </w:p>
    <w:p w14:paraId="4DAF9D91" w14:textId="77777777" w:rsidR="003166B8" w:rsidRPr="00323979" w:rsidRDefault="003166B8" w:rsidP="005E331B">
      <w:pPr>
        <w:numPr>
          <w:ilvl w:val="1"/>
          <w:numId w:val="313"/>
        </w:numPr>
        <w:ind w:left="2200"/>
        <w:rPr>
          <w:rFonts w:eastAsia="DFKai-SB"/>
        </w:rPr>
      </w:pPr>
      <w:r w:rsidRPr="00323979">
        <w:rPr>
          <w:rFonts w:eastAsia="DFKai-SB"/>
        </w:rPr>
        <w:t>施工工具（剪刀，訂書機等）</w:t>
      </w:r>
    </w:p>
    <w:p w14:paraId="653C94AC" w14:textId="77777777" w:rsidR="003166B8" w:rsidRPr="00323979" w:rsidRDefault="003166B8" w:rsidP="005E331B">
      <w:pPr>
        <w:numPr>
          <w:ilvl w:val="1"/>
          <w:numId w:val="313"/>
        </w:numPr>
        <w:ind w:left="2200"/>
        <w:rPr>
          <w:rFonts w:eastAsia="DFKai-SB"/>
        </w:rPr>
      </w:pPr>
      <w:r w:rsidRPr="00323979">
        <w:rPr>
          <w:rFonts w:eastAsia="DFKai-SB"/>
        </w:rPr>
        <w:t>其他材料（杯子，活頁夾，紙盤等）</w:t>
      </w:r>
    </w:p>
    <w:p w14:paraId="602071E2" w14:textId="77777777" w:rsidR="003166B8" w:rsidRPr="00323979" w:rsidRDefault="003166B8" w:rsidP="005E331B">
      <w:pPr>
        <w:numPr>
          <w:ilvl w:val="0"/>
          <w:numId w:val="313"/>
        </w:numPr>
        <w:ind w:left="1100"/>
        <w:rPr>
          <w:rFonts w:eastAsia="DFKai-SB"/>
        </w:rPr>
      </w:pPr>
      <w:r w:rsidRPr="00323979">
        <w:rPr>
          <w:rFonts w:eastAsia="DFKai-SB"/>
        </w:rPr>
        <w:t>準備電路佈線材料，例如：</w:t>
      </w:r>
    </w:p>
    <w:p w14:paraId="57BDDE6A" w14:textId="77777777" w:rsidR="003166B8" w:rsidRPr="00323979" w:rsidRDefault="003166B8" w:rsidP="005E331B">
      <w:pPr>
        <w:numPr>
          <w:ilvl w:val="1"/>
          <w:numId w:val="313"/>
        </w:numPr>
        <w:ind w:left="2200"/>
        <w:rPr>
          <w:rFonts w:eastAsia="DFKai-SB"/>
        </w:rPr>
      </w:pPr>
      <w:r w:rsidRPr="00323979">
        <w:rPr>
          <w:rFonts w:eastAsia="DFKai-SB"/>
        </w:rPr>
        <w:t>鱷魚夾線（包含在</w:t>
      </w:r>
      <w:r w:rsidRPr="00323979">
        <w:rPr>
          <w:rFonts w:eastAsia="DFKai-SB"/>
        </w:rPr>
        <w:t>Circuit Playground</w:t>
      </w:r>
      <w:r w:rsidRPr="00323979">
        <w:rPr>
          <w:rFonts w:eastAsia="DFKai-SB"/>
        </w:rPr>
        <w:t>教室套件中）</w:t>
      </w:r>
    </w:p>
    <w:p w14:paraId="2A0A7741" w14:textId="77777777" w:rsidR="003166B8" w:rsidRPr="00323979" w:rsidRDefault="003166B8" w:rsidP="005E331B">
      <w:pPr>
        <w:numPr>
          <w:ilvl w:val="1"/>
          <w:numId w:val="313"/>
        </w:numPr>
        <w:ind w:left="2200"/>
        <w:rPr>
          <w:rFonts w:eastAsia="DFKai-SB"/>
        </w:rPr>
      </w:pPr>
      <w:r w:rsidRPr="00323979">
        <w:rPr>
          <w:rFonts w:eastAsia="DFKai-SB"/>
        </w:rPr>
        <w:t>LED</w:t>
      </w:r>
      <w:r w:rsidRPr="00323979">
        <w:rPr>
          <w:rFonts w:eastAsia="DFKai-SB"/>
        </w:rPr>
        <w:t>（包含在</w:t>
      </w:r>
      <w:r w:rsidRPr="00323979">
        <w:rPr>
          <w:rFonts w:eastAsia="DFKai-SB"/>
        </w:rPr>
        <w:t>Circuit Playground</w:t>
      </w:r>
      <w:r w:rsidRPr="00323979">
        <w:rPr>
          <w:rFonts w:eastAsia="DFKai-SB"/>
        </w:rPr>
        <w:t>教室套件中）</w:t>
      </w:r>
    </w:p>
    <w:p w14:paraId="6E8DBDEB" w14:textId="77777777" w:rsidR="003166B8" w:rsidRPr="00323979" w:rsidRDefault="003166B8" w:rsidP="005E331B">
      <w:pPr>
        <w:numPr>
          <w:ilvl w:val="1"/>
          <w:numId w:val="313"/>
        </w:numPr>
        <w:ind w:left="2200"/>
        <w:rPr>
          <w:rFonts w:eastAsia="DFKai-SB"/>
        </w:rPr>
      </w:pPr>
      <w:r w:rsidRPr="00323979">
        <w:rPr>
          <w:rFonts w:eastAsia="DFKai-SB"/>
        </w:rPr>
        <w:t>其他導電材料（電線，紙夾，鋁箔等）</w:t>
      </w:r>
    </w:p>
    <w:p w14:paraId="4EBBE13F" w14:textId="77777777" w:rsidR="003166B8" w:rsidRPr="00323979" w:rsidRDefault="003166B8" w:rsidP="005E331B">
      <w:pPr>
        <w:numPr>
          <w:ilvl w:val="1"/>
          <w:numId w:val="313"/>
        </w:numPr>
        <w:ind w:left="2200"/>
        <w:rPr>
          <w:rFonts w:eastAsia="DFKai-SB"/>
        </w:rPr>
      </w:pPr>
      <w:r w:rsidRPr="00323979">
        <w:rPr>
          <w:rFonts w:eastAsia="DFKai-SB"/>
        </w:rPr>
        <w:t>（其它）按鈕或開關</w:t>
      </w:r>
    </w:p>
    <w:p w14:paraId="18BD17EA" w14:textId="77777777" w:rsidR="003166B8" w:rsidRPr="00323979" w:rsidRDefault="003166B8" w:rsidP="005E331B">
      <w:pPr>
        <w:numPr>
          <w:ilvl w:val="0"/>
          <w:numId w:val="313"/>
        </w:numPr>
        <w:ind w:left="1100"/>
        <w:rPr>
          <w:rFonts w:eastAsia="DFKai-SB"/>
        </w:rPr>
      </w:pPr>
      <w:r w:rsidRPr="00323979">
        <w:rPr>
          <w:rFonts w:eastAsia="DFKai-SB"/>
        </w:rPr>
        <w:t>為每組</w:t>
      </w:r>
      <w:r w:rsidRPr="00323979">
        <w:rPr>
          <w:rFonts w:eastAsia="DFKai-SB"/>
        </w:rPr>
        <w:t>2-3</w:t>
      </w:r>
      <w:r w:rsidRPr="00323979">
        <w:rPr>
          <w:rFonts w:eastAsia="DFKai-SB"/>
        </w:rPr>
        <w:t>名學生列印一份</w:t>
      </w:r>
      <w:r w:rsidRPr="00323979">
        <w:rPr>
          <w:rFonts w:eastAsia="DFKai-SB"/>
        </w:rPr>
        <w:fldChar w:fldCharType="begin"/>
      </w:r>
      <w:r w:rsidRPr="00323979">
        <w:rPr>
          <w:rFonts w:eastAsia="DFKai-SB"/>
        </w:rPr>
        <w:instrText xml:space="preserve"> HYPERLINK "https://docs.google.com/document/d/1MYLYmwNW4DH7n_oCTZFGnYz52e99htwzKTqOcmL5txQ/edit" </w:instrText>
      </w:r>
      <w:r w:rsidRPr="00323979">
        <w:rPr>
          <w:rFonts w:eastAsia="DFKai-SB"/>
        </w:rPr>
        <w:fldChar w:fldCharType="separate"/>
      </w:r>
      <w:r w:rsidRPr="00323979">
        <w:rPr>
          <w:rFonts w:eastAsia="DFKai-SB"/>
          <w:u w:val="single"/>
        </w:rPr>
        <w:t>物理原型</w:t>
      </w:r>
      <w:r w:rsidRPr="00323979">
        <w:rPr>
          <w:rFonts w:eastAsia="DFKai-SB"/>
          <w:u w:val="single"/>
        </w:rPr>
        <w:t xml:space="preserve"> - </w:t>
      </w:r>
      <w:r w:rsidRPr="00323979">
        <w:rPr>
          <w:rFonts w:eastAsia="DFKai-SB"/>
          <w:u w:val="single"/>
        </w:rPr>
        <w:t>項目指南</w:t>
      </w:r>
    </w:p>
    <w:p w14:paraId="294B204F" w14:textId="77777777" w:rsidR="003166B8" w:rsidRPr="00323979" w:rsidRDefault="003166B8" w:rsidP="005E331B">
      <w:pPr>
        <w:numPr>
          <w:ilvl w:val="0"/>
          <w:numId w:val="313"/>
        </w:numPr>
        <w:spacing w:after="160"/>
        <w:ind w:left="1100"/>
        <w:rPr>
          <w:rFonts w:eastAsia="DFKai-SB"/>
        </w:rPr>
      </w:pPr>
      <w:r w:rsidRPr="00323979">
        <w:rPr>
          <w:rFonts w:eastAsia="DFKai-SB"/>
        </w:rPr>
        <w:fldChar w:fldCharType="end"/>
      </w:r>
      <w:r w:rsidRPr="00323979">
        <w:rPr>
          <w:rFonts w:eastAsia="DFKai-SB"/>
        </w:rPr>
        <w:t>準備一個模型按鈕來顯示課程</w:t>
      </w:r>
    </w:p>
    <w:p w14:paraId="4223484C" w14:textId="77777777" w:rsidR="003166B8" w:rsidRPr="00323979" w:rsidRDefault="003166B8" w:rsidP="003166B8">
      <w:pPr>
        <w:ind w:left="720"/>
        <w:rPr>
          <w:rFonts w:eastAsia="DFKai-SB"/>
        </w:rPr>
      </w:pPr>
    </w:p>
    <w:p w14:paraId="5E995E07" w14:textId="77777777" w:rsidR="003166B8" w:rsidRPr="00323979" w:rsidRDefault="003166B8" w:rsidP="003166B8">
      <w:pPr>
        <w:pStyle w:val="Heading2"/>
        <w:keepNext w:val="0"/>
        <w:keepLines w:val="0"/>
        <w:spacing w:after="80"/>
        <w:rPr>
          <w:rFonts w:eastAsia="DFKai-SB"/>
          <w:b/>
          <w:sz w:val="34"/>
          <w:szCs w:val="34"/>
        </w:rPr>
      </w:pPr>
      <w:bookmarkStart w:id="802" w:name="_cugacdcftf3l" w:colFirst="0" w:colLast="0"/>
      <w:bookmarkEnd w:id="802"/>
      <w:r w:rsidRPr="00323979">
        <w:rPr>
          <w:rFonts w:eastAsia="DFKai-SB"/>
          <w:b/>
          <w:sz w:val="34"/>
          <w:szCs w:val="34"/>
        </w:rPr>
        <w:t>Links</w:t>
      </w:r>
    </w:p>
    <w:p w14:paraId="3CB92B41" w14:textId="77777777" w:rsidR="003166B8" w:rsidRPr="00323979" w:rsidRDefault="003166B8" w:rsidP="003166B8">
      <w:pPr>
        <w:rPr>
          <w:rFonts w:eastAsia="DFKai-SB"/>
        </w:rPr>
      </w:pPr>
      <w:r w:rsidRPr="00323979">
        <w:rPr>
          <w:rFonts w:eastAsia="DFKai-SB"/>
          <w:b/>
        </w:rPr>
        <w:t>Heads Up!</w:t>
      </w:r>
      <w:r w:rsidRPr="00323979">
        <w:rPr>
          <w:rFonts w:eastAsia="DFKai-SB"/>
        </w:rPr>
        <w:t xml:space="preserve"> Please make a copy of any documents you plan to share with students.</w:t>
      </w:r>
    </w:p>
    <w:p w14:paraId="26BD27FE"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803" w:name="_8fb9xynpltvi" w:colFirst="0" w:colLast="0"/>
      <w:bookmarkEnd w:id="803"/>
      <w:r w:rsidRPr="00323979">
        <w:rPr>
          <w:rFonts w:eastAsia="DFKai-SB"/>
          <w:b/>
          <w:sz w:val="34"/>
          <w:szCs w:val="34"/>
        </w:rPr>
        <w:t>鏈接</w:t>
      </w:r>
    </w:p>
    <w:p w14:paraId="41B40AC6" w14:textId="77777777" w:rsidR="003166B8" w:rsidRPr="00323979" w:rsidRDefault="003166B8" w:rsidP="003166B8">
      <w:pPr>
        <w:rPr>
          <w:rFonts w:eastAsia="DFKai-SB"/>
        </w:rPr>
      </w:pPr>
      <w:r w:rsidRPr="00323979">
        <w:rPr>
          <w:rFonts w:eastAsia="DFKai-SB"/>
          <w:b/>
        </w:rPr>
        <w:t>提醒！</w:t>
      </w:r>
      <w:r w:rsidRPr="00323979">
        <w:rPr>
          <w:rFonts w:eastAsia="DFKai-SB"/>
        </w:rPr>
        <w:t>請複製您計劃與學生分享的任何文件。</w:t>
      </w:r>
    </w:p>
    <w:p w14:paraId="330E1D0E" w14:textId="77777777" w:rsidR="003166B8" w:rsidRPr="00323979" w:rsidRDefault="003166B8" w:rsidP="003166B8">
      <w:pPr>
        <w:pStyle w:val="Heading3"/>
        <w:keepNext w:val="0"/>
        <w:keepLines w:val="0"/>
        <w:spacing w:before="280"/>
        <w:rPr>
          <w:rFonts w:eastAsia="DFKai-SB"/>
          <w:b/>
          <w:color w:val="auto"/>
          <w:sz w:val="26"/>
          <w:szCs w:val="26"/>
        </w:rPr>
      </w:pPr>
      <w:bookmarkStart w:id="804" w:name="_m8wp204572jn" w:colFirst="0" w:colLast="0"/>
      <w:bookmarkEnd w:id="804"/>
      <w:r w:rsidRPr="00323979">
        <w:rPr>
          <w:rFonts w:eastAsia="DFKai-SB"/>
          <w:b/>
          <w:color w:val="auto"/>
          <w:sz w:val="26"/>
          <w:szCs w:val="26"/>
        </w:rPr>
        <w:t>For the Students</w:t>
      </w:r>
    </w:p>
    <w:p w14:paraId="3F7D74BB" w14:textId="77777777" w:rsidR="003166B8" w:rsidRPr="00323979" w:rsidRDefault="00AB68F6" w:rsidP="003166B8">
      <w:pPr>
        <w:numPr>
          <w:ilvl w:val="0"/>
          <w:numId w:val="297"/>
        </w:numPr>
        <w:rPr>
          <w:rFonts w:eastAsia="DFKai-SB"/>
        </w:rPr>
      </w:pPr>
      <w:hyperlink r:id="rId428">
        <w:r w:rsidR="003166B8" w:rsidRPr="00323979">
          <w:rPr>
            <w:rFonts w:eastAsia="DFKai-SB"/>
            <w:u w:val="single"/>
          </w:rPr>
          <w:t>How Computers Work: Circuits &amp; Logic</w:t>
        </w:r>
      </w:hyperlink>
      <w:r w:rsidR="003166B8" w:rsidRPr="00323979">
        <w:rPr>
          <w:rFonts w:eastAsia="DFKai-SB"/>
        </w:rPr>
        <w:t xml:space="preserve"> - Video (</w:t>
      </w:r>
      <w:hyperlink r:id="rId429">
        <w:r w:rsidR="003166B8" w:rsidRPr="00323979">
          <w:rPr>
            <w:rFonts w:eastAsia="DFKai-SB"/>
            <w:u w:val="single"/>
          </w:rPr>
          <w:t>download</w:t>
        </w:r>
      </w:hyperlink>
      <w:r w:rsidR="003166B8" w:rsidRPr="00323979">
        <w:rPr>
          <w:rFonts w:eastAsia="DFKai-SB"/>
        </w:rPr>
        <w:t>)</w:t>
      </w:r>
    </w:p>
    <w:p w14:paraId="4AF4112F" w14:textId="77777777" w:rsidR="003166B8" w:rsidRPr="00323979" w:rsidRDefault="00AB68F6" w:rsidP="003166B8">
      <w:pPr>
        <w:numPr>
          <w:ilvl w:val="0"/>
          <w:numId w:val="297"/>
        </w:numPr>
        <w:rPr>
          <w:rFonts w:eastAsia="DFKai-SB"/>
        </w:rPr>
      </w:pPr>
      <w:hyperlink r:id="rId430">
        <w:r w:rsidR="003166B8" w:rsidRPr="00323979">
          <w:rPr>
            <w:rFonts w:eastAsia="DFKai-SB"/>
            <w:u w:val="single"/>
          </w:rPr>
          <w:t>Physical Prototyping</w:t>
        </w:r>
      </w:hyperlink>
      <w:r w:rsidR="003166B8" w:rsidRPr="00323979">
        <w:rPr>
          <w:rFonts w:eastAsia="DFKai-SB"/>
        </w:rPr>
        <w:t xml:space="preserve"> - Project Guide Make a Copy</w:t>
      </w:r>
    </w:p>
    <w:p w14:paraId="10441D75" w14:textId="77777777" w:rsidR="003166B8" w:rsidRPr="00323979" w:rsidRDefault="003166B8" w:rsidP="003166B8">
      <w:pPr>
        <w:numPr>
          <w:ilvl w:val="1"/>
          <w:numId w:val="297"/>
        </w:numPr>
        <w:rPr>
          <w:rFonts w:eastAsia="DFKai-SB"/>
        </w:rPr>
      </w:pPr>
      <w:r w:rsidRPr="00323979">
        <w:rPr>
          <w:rFonts w:eastAsia="DFKai-SB"/>
        </w:rPr>
        <w:fldChar w:fldCharType="begin"/>
      </w:r>
      <w:r w:rsidRPr="00323979">
        <w:rPr>
          <w:rFonts w:eastAsia="DFKai-SB"/>
        </w:rPr>
        <w:instrText xml:space="preserve"> HYPERLINK "https://docs.google.com/document/d/1MYLYmwNW4DH7n_oCTZFGnYz52e99htwzKTqOcmL5txQ/export?format=pdf" </w:instrText>
      </w:r>
      <w:r w:rsidRPr="00323979">
        <w:rPr>
          <w:rFonts w:eastAsia="DFKai-SB"/>
        </w:rPr>
        <w:fldChar w:fldCharType="separate"/>
      </w:r>
      <w:r w:rsidRPr="00323979">
        <w:rPr>
          <w:rFonts w:eastAsia="DFKai-SB"/>
          <w:u w:val="single"/>
        </w:rPr>
        <w:t>PDF</w:t>
      </w:r>
    </w:p>
    <w:p w14:paraId="202ABBC4" w14:textId="77777777" w:rsidR="003166B8" w:rsidRPr="00323979" w:rsidRDefault="003166B8" w:rsidP="003166B8">
      <w:pPr>
        <w:numPr>
          <w:ilvl w:val="1"/>
          <w:numId w:val="29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"https://docs.google.com/document/d/1MYLYmwNW4DH7n_oCTZFGnYz52e99htwzKTqOcmL5txQ/export?format=doc" </w:instrText>
      </w:r>
      <w:r w:rsidRPr="00323979">
        <w:rPr>
          <w:rFonts w:eastAsia="DFKai-SB"/>
        </w:rPr>
        <w:fldChar w:fldCharType="separate"/>
      </w:r>
      <w:r w:rsidRPr="00323979">
        <w:rPr>
          <w:rFonts w:eastAsia="DFKai-SB"/>
          <w:u w:val="single"/>
        </w:rPr>
        <w:t>Microsoft Word</w:t>
      </w:r>
    </w:p>
    <w:p w14:paraId="227212C4" w14:textId="77777777" w:rsidR="003166B8" w:rsidRPr="00323979" w:rsidRDefault="003166B8" w:rsidP="003166B8">
      <w:pPr>
        <w:numPr>
          <w:ilvl w:val="1"/>
          <w:numId w:val="29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"https://docs.google.com/document/d/1MYLYmwNW4DH7n_oCTZFGnYz52e99htwzKTqOcmL5txQ/copy" </w:instrText>
      </w:r>
      <w:r w:rsidRPr="00323979">
        <w:rPr>
          <w:rFonts w:eastAsia="DFKai-SB"/>
        </w:rPr>
        <w:fldChar w:fldCharType="separate"/>
      </w:r>
      <w:r w:rsidRPr="00323979">
        <w:rPr>
          <w:rFonts w:eastAsia="DFKai-SB"/>
          <w:u w:val="single"/>
        </w:rPr>
        <w:t>Google Docs</w:t>
      </w:r>
    </w:p>
    <w:p w14:paraId="0D46A466" w14:textId="77777777" w:rsidR="003166B8" w:rsidRPr="00323979" w:rsidRDefault="003166B8" w:rsidP="003166B8">
      <w:pPr>
        <w:rPr>
          <w:rFonts w:eastAsia="DFKai-SB"/>
        </w:rPr>
      </w:pPr>
      <w:r w:rsidRPr="00323979">
        <w:rPr>
          <w:rFonts w:eastAsia="DFKai-SB"/>
        </w:rPr>
        <w:fldChar w:fldCharType="end"/>
      </w:r>
      <w:r w:rsidRPr="00323979">
        <w:rPr>
          <w:rFonts w:eastAsia="DFKai-SB"/>
          <w:b/>
        </w:rPr>
        <w:t>給學生</w:t>
      </w:r>
      <w:r w:rsidRPr="00323979">
        <w:rPr>
          <w:rFonts w:eastAsia="DFKai-SB"/>
        </w:rPr>
        <w:t xml:space="preserve"> </w:t>
      </w:r>
    </w:p>
    <w:p w14:paraId="6A1DA38F" w14:textId="77777777" w:rsidR="003166B8" w:rsidRPr="00323979" w:rsidRDefault="00AB68F6" w:rsidP="003166B8">
      <w:pPr>
        <w:numPr>
          <w:ilvl w:val="0"/>
          <w:numId w:val="297"/>
        </w:numPr>
        <w:shd w:val="clear" w:color="auto" w:fill="FFFFFF"/>
        <w:rPr>
          <w:rFonts w:eastAsia="DFKai-SB"/>
        </w:rPr>
      </w:pPr>
      <w:hyperlink r:id="rId431">
        <w:r w:rsidR="003166B8" w:rsidRPr="00323979">
          <w:rPr>
            <w:rFonts w:eastAsia="DFKai-SB"/>
            <w:u w:val="single"/>
          </w:rPr>
          <w:t>計算機如何工作：電路與邏輯</w:t>
        </w:r>
      </w:hyperlink>
      <w:hyperlink r:id="rId432">
        <w:r w:rsidR="003166B8" w:rsidRPr="00323979">
          <w:rPr>
            <w:rFonts w:eastAsia="DFKai-SB"/>
            <w:u w:val="single"/>
          </w:rPr>
          <w:t xml:space="preserve"> - </w:t>
        </w:r>
        <w:r w:rsidR="003166B8" w:rsidRPr="00323979">
          <w:rPr>
            <w:rFonts w:eastAsia="DFKai-SB"/>
            <w:u w:val="single"/>
          </w:rPr>
          <w:t>視頻（</w:t>
        </w:r>
      </w:hyperlink>
      <w:hyperlink r:id="rId433">
        <w:r w:rsidR="003166B8" w:rsidRPr="00323979">
          <w:rPr>
            <w:rFonts w:eastAsia="DFKai-SB"/>
            <w:u w:val="single"/>
          </w:rPr>
          <w:t>下載</w:t>
        </w:r>
      </w:hyperlink>
      <w:r w:rsidR="003166B8" w:rsidRPr="00323979">
        <w:rPr>
          <w:rFonts w:eastAsia="DFKai-SB"/>
        </w:rPr>
        <w:fldChar w:fldCharType="begin"/>
      </w:r>
      <w:r w:rsidR="003166B8" w:rsidRPr="00323979">
        <w:rPr>
          <w:rFonts w:eastAsia="DFKai-SB"/>
        </w:rPr>
        <w:instrText xml:space="preserve"> HYPERLINK "https://docs.google.com/document/d/1MYLYmwNW4DH7n_oCTZFGnYz52e99htwzKTqOcmL5txQ/copy" </w:instrText>
      </w:r>
      <w:r w:rsidR="003166B8" w:rsidRPr="00323979">
        <w:rPr>
          <w:rFonts w:eastAsia="DFKai-SB"/>
        </w:rPr>
        <w:fldChar w:fldCharType="separate"/>
      </w:r>
      <w:r w:rsidR="003166B8" w:rsidRPr="00323979">
        <w:rPr>
          <w:rFonts w:eastAsia="DFKai-SB"/>
          <w:u w:val="single"/>
        </w:rPr>
        <w:t>）</w:t>
      </w:r>
    </w:p>
    <w:p w14:paraId="0E18A23C" w14:textId="77777777" w:rsidR="003166B8" w:rsidRPr="00323979" w:rsidRDefault="003166B8" w:rsidP="003166B8">
      <w:pPr>
        <w:numPr>
          <w:ilvl w:val="0"/>
          <w:numId w:val="297"/>
        </w:numPr>
        <w:shd w:val="clear" w:color="auto" w:fill="FFFFFF"/>
        <w:rPr>
          <w:rFonts w:eastAsia="DFKai-SB"/>
        </w:rPr>
      </w:pPr>
      <w:r w:rsidRPr="00323979">
        <w:rPr>
          <w:rFonts w:eastAsia="DFKai-SB"/>
        </w:rPr>
        <w:fldChar w:fldCharType="end"/>
      </w:r>
      <w:hyperlink r:id="rId434">
        <w:r w:rsidRPr="00323979">
          <w:rPr>
            <w:rFonts w:eastAsia="DFKai-SB"/>
            <w:u w:val="single"/>
          </w:rPr>
          <w:t>實體原型</w:t>
        </w:r>
      </w:hyperlink>
      <w:r w:rsidRPr="00323979">
        <w:rPr>
          <w:rFonts w:eastAsia="DFKai-SB"/>
        </w:rPr>
        <w:fldChar w:fldCharType="begin"/>
      </w:r>
      <w:r w:rsidRPr="00323979">
        <w:rPr>
          <w:rFonts w:eastAsia="DFKai-SB"/>
        </w:rPr>
        <w:instrText xml:space="preserve"> HYPERLINK "https://docs.google.com/document/d/1MYLYmwNW4DH7n_oCTZFGnYz52e99htwzKTqOcmL5txQ/copy" </w:instrText>
      </w:r>
      <w:r w:rsidRPr="00323979">
        <w:rPr>
          <w:rFonts w:eastAsia="DFKai-SB"/>
        </w:rPr>
        <w:fldChar w:fldCharType="separate"/>
      </w:r>
      <w:r w:rsidRPr="00323979">
        <w:rPr>
          <w:rFonts w:eastAsia="DFKai-SB"/>
          <w:u w:val="single"/>
        </w:rPr>
        <w:t xml:space="preserve"> - </w:t>
      </w:r>
      <w:r w:rsidRPr="00323979">
        <w:rPr>
          <w:rFonts w:eastAsia="DFKai-SB"/>
          <w:u w:val="single"/>
        </w:rPr>
        <w:t>項目指南</w:t>
      </w:r>
      <w:r w:rsidRPr="00323979">
        <w:rPr>
          <w:rFonts w:eastAsia="DFKai-SB"/>
          <w:u w:val="single"/>
        </w:rPr>
        <w:t xml:space="preserve"> </w:t>
      </w:r>
    </w:p>
    <w:p w14:paraId="62147FE2" w14:textId="77777777" w:rsidR="003166B8" w:rsidRPr="00323979" w:rsidRDefault="003166B8" w:rsidP="003166B8">
      <w:pPr>
        <w:numPr>
          <w:ilvl w:val="1"/>
          <w:numId w:val="29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"https://docs.google.com/document/d/1MYLYmwNW4DH7n_oCTZFGnYz52e99htwzKTqOcmL5txQ/export?format=pdf" </w:instrText>
      </w:r>
      <w:r w:rsidRPr="00323979">
        <w:rPr>
          <w:rFonts w:eastAsia="DFKai-SB"/>
        </w:rPr>
        <w:fldChar w:fldCharType="separate"/>
      </w:r>
      <w:r w:rsidRPr="00323979">
        <w:rPr>
          <w:rFonts w:eastAsia="DFKai-SB"/>
          <w:u w:val="single"/>
        </w:rPr>
        <w:t>PDF</w:t>
      </w:r>
    </w:p>
    <w:p w14:paraId="477AE1C2" w14:textId="77777777" w:rsidR="003166B8" w:rsidRPr="00323979" w:rsidRDefault="003166B8" w:rsidP="003166B8">
      <w:pPr>
        <w:numPr>
          <w:ilvl w:val="1"/>
          <w:numId w:val="29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"https://docs.google.com/document/d/1MYLYmwNW4DH7n_oCTZFGnYz52e99htwzKTqOcmL5txQ/export?format=doc" </w:instrText>
      </w:r>
      <w:r w:rsidRPr="00323979">
        <w:rPr>
          <w:rFonts w:eastAsia="DFKai-SB"/>
        </w:rPr>
        <w:fldChar w:fldCharType="separate"/>
      </w:r>
      <w:r w:rsidRPr="00323979">
        <w:rPr>
          <w:rFonts w:eastAsia="DFKai-SB"/>
          <w:u w:val="single"/>
        </w:rPr>
        <w:t>Microsoft Word</w:t>
      </w:r>
    </w:p>
    <w:p w14:paraId="5033B574" w14:textId="77777777" w:rsidR="003166B8" w:rsidRPr="00323979" w:rsidRDefault="003166B8" w:rsidP="003166B8">
      <w:pPr>
        <w:numPr>
          <w:ilvl w:val="1"/>
          <w:numId w:val="29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"https://docs.google.com/document/d/1MYLYmwNW4DH7n_oCTZFGnYz52e99htwzKTqOcmL5txQ/copy" </w:instrText>
      </w:r>
      <w:r w:rsidRPr="00323979">
        <w:rPr>
          <w:rFonts w:eastAsia="DFKai-SB"/>
        </w:rPr>
        <w:fldChar w:fldCharType="separate"/>
      </w:r>
      <w:r w:rsidRPr="00323979">
        <w:rPr>
          <w:rFonts w:eastAsia="DFKai-SB"/>
          <w:u w:val="single"/>
        </w:rPr>
        <w:t>Google Docs</w:t>
      </w:r>
    </w:p>
    <w:p w14:paraId="6AC50525" w14:textId="77777777" w:rsidR="003166B8" w:rsidRPr="00323979" w:rsidRDefault="003166B8" w:rsidP="003166B8">
      <w:pPr>
        <w:ind w:left="720"/>
        <w:rPr>
          <w:rFonts w:eastAsia="DFKai-SB"/>
          <w:sz w:val="18"/>
          <w:szCs w:val="18"/>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"https://docs.google.com/document/d/1MYLYmwNW4DH7n_oCTZFGnYz52e99htwzKTqOcmL5txQ/copy" </w:instrText>
      </w:r>
      <w:r w:rsidRPr="00323979">
        <w:rPr>
          <w:rFonts w:eastAsia="DFKai-SB"/>
        </w:rPr>
        <w:fldChar w:fldCharType="separate"/>
      </w:r>
    </w:p>
    <w:bookmarkStart w:id="805" w:name="_updbsb8z8lmw" w:colFirst="0" w:colLast="0"/>
    <w:bookmarkEnd w:id="805"/>
    <w:p w14:paraId="23634CC3"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Vocabulary</w:t>
      </w:r>
    </w:p>
    <w:p w14:paraId="3384931B" w14:textId="77777777" w:rsidR="003166B8" w:rsidRPr="00323979" w:rsidRDefault="003166B8" w:rsidP="005E331B">
      <w:pPr>
        <w:numPr>
          <w:ilvl w:val="0"/>
          <w:numId w:val="303"/>
        </w:numPr>
        <w:rPr>
          <w:rFonts w:eastAsia="DFKai-SB"/>
        </w:rPr>
      </w:pPr>
      <w:r w:rsidRPr="00323979">
        <w:rPr>
          <w:rFonts w:eastAsia="DFKai-SB"/>
          <w:b/>
        </w:rPr>
        <w:t>Circuit</w:t>
      </w:r>
      <w:r w:rsidRPr="00323979">
        <w:rPr>
          <w:rFonts w:eastAsia="DFKai-SB"/>
        </w:rPr>
        <w:t xml:space="preserve"> - A device that provides a path for an electric current to flow, often modifying that current. In computers, circuits allow for simple logical and mathematical operations using electricity.</w:t>
      </w:r>
    </w:p>
    <w:p w14:paraId="000C4A7B" w14:textId="77777777" w:rsidR="003166B8" w:rsidRPr="00323979" w:rsidRDefault="003166B8" w:rsidP="005E331B">
      <w:pPr>
        <w:numPr>
          <w:ilvl w:val="0"/>
          <w:numId w:val="303"/>
        </w:numPr>
        <w:rPr>
          <w:rFonts w:eastAsia="DFKai-SB"/>
        </w:rPr>
      </w:pPr>
      <w:r w:rsidRPr="00323979">
        <w:rPr>
          <w:rFonts w:eastAsia="DFKai-SB"/>
          <w:b/>
        </w:rPr>
        <w:t>Prototype</w:t>
      </w:r>
      <w:r w:rsidRPr="00323979">
        <w:rPr>
          <w:rFonts w:eastAsia="DFKai-SB"/>
        </w:rPr>
        <w:t xml:space="preserve"> - A first or early model of a product that allows you to test assumptions before developing a final version.</w:t>
      </w:r>
    </w:p>
    <w:p w14:paraId="7291F1B9"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806" w:name="_qs35x0qmornn" w:colFirst="0" w:colLast="0"/>
      <w:bookmarkEnd w:id="806"/>
      <w:r w:rsidRPr="00323979">
        <w:rPr>
          <w:rFonts w:eastAsia="DFKai-SB"/>
          <w:b/>
          <w:sz w:val="34"/>
          <w:szCs w:val="34"/>
        </w:rPr>
        <w:t>詞彙</w:t>
      </w:r>
    </w:p>
    <w:p w14:paraId="63F34A61" w14:textId="77777777" w:rsidR="003166B8" w:rsidRPr="00323979" w:rsidRDefault="003166B8" w:rsidP="003166B8">
      <w:pPr>
        <w:numPr>
          <w:ilvl w:val="0"/>
          <w:numId w:val="294"/>
        </w:numPr>
        <w:rPr>
          <w:rFonts w:eastAsia="DFKai-SB"/>
        </w:rPr>
      </w:pPr>
      <w:r w:rsidRPr="00323979">
        <w:rPr>
          <w:rFonts w:eastAsia="DFKai-SB"/>
          <w:b/>
        </w:rPr>
        <w:t>電路</w:t>
      </w:r>
      <w:r w:rsidRPr="00323979">
        <w:rPr>
          <w:rFonts w:eastAsia="DFKai-SB"/>
          <w:b/>
        </w:rPr>
        <w:t xml:space="preserve"> -</w:t>
      </w:r>
      <w:r w:rsidRPr="00323979">
        <w:rPr>
          <w:rFonts w:eastAsia="DFKai-SB"/>
        </w:rPr>
        <w:t xml:space="preserve"> </w:t>
      </w:r>
      <w:r w:rsidRPr="00323979">
        <w:rPr>
          <w:rFonts w:eastAsia="DFKai-SB"/>
        </w:rPr>
        <w:t>提供電流流動路徑的設備，通常會修改電流。在計算機中，電路允許使用電進行簡單的邏輯和數學運算。</w:t>
      </w:r>
    </w:p>
    <w:p w14:paraId="077962C1" w14:textId="77777777" w:rsidR="003166B8" w:rsidRPr="00323979" w:rsidRDefault="003166B8" w:rsidP="003166B8">
      <w:pPr>
        <w:numPr>
          <w:ilvl w:val="0"/>
          <w:numId w:val="294"/>
        </w:numPr>
        <w:spacing w:after="160"/>
        <w:rPr>
          <w:rFonts w:eastAsia="DFKai-SB"/>
        </w:rPr>
      </w:pPr>
      <w:r w:rsidRPr="00323979">
        <w:rPr>
          <w:rFonts w:eastAsia="DFKai-SB"/>
          <w:b/>
        </w:rPr>
        <w:t>原型</w:t>
      </w:r>
      <w:r w:rsidRPr="00323979">
        <w:rPr>
          <w:rFonts w:eastAsia="DFKai-SB"/>
          <w:b/>
        </w:rPr>
        <w:t xml:space="preserve"> -</w:t>
      </w:r>
      <w:r w:rsidRPr="00323979">
        <w:rPr>
          <w:rFonts w:eastAsia="DFKai-SB"/>
        </w:rPr>
        <w:t xml:space="preserve"> </w:t>
      </w:r>
      <w:r w:rsidRPr="00323979">
        <w:rPr>
          <w:rFonts w:eastAsia="DFKai-SB"/>
        </w:rPr>
        <w:t>產品的第一個或早期模型，允許您在開發最終版本之前測試假設。</w:t>
      </w:r>
    </w:p>
    <w:p w14:paraId="56CE2EB9" w14:textId="77777777" w:rsidR="003166B8" w:rsidRPr="00323979" w:rsidRDefault="003166B8" w:rsidP="003166B8">
      <w:pPr>
        <w:rPr>
          <w:rFonts w:eastAsia="DFKai-SB"/>
        </w:rPr>
      </w:pPr>
    </w:p>
    <w:p w14:paraId="3EE35A48" w14:textId="77777777" w:rsidR="003166B8" w:rsidRPr="00323979" w:rsidRDefault="003166B8" w:rsidP="003166B8">
      <w:pPr>
        <w:pStyle w:val="Heading2"/>
        <w:keepNext w:val="0"/>
        <w:keepLines w:val="0"/>
        <w:spacing w:after="80"/>
        <w:rPr>
          <w:rFonts w:eastAsia="DFKai-SB"/>
          <w:b/>
          <w:sz w:val="34"/>
          <w:szCs w:val="34"/>
        </w:rPr>
      </w:pPr>
      <w:bookmarkStart w:id="807" w:name="_oewhylfjodpk" w:colFirst="0" w:colLast="0"/>
      <w:bookmarkEnd w:id="807"/>
      <w:r w:rsidRPr="00323979">
        <w:rPr>
          <w:rFonts w:eastAsia="DFKai-SB"/>
          <w:b/>
          <w:sz w:val="34"/>
          <w:szCs w:val="34"/>
        </w:rPr>
        <w:t>Introduced Code</w:t>
      </w:r>
    </w:p>
    <w:p w14:paraId="330B454A" w14:textId="77777777" w:rsidR="003166B8" w:rsidRPr="00323979" w:rsidRDefault="003166B8" w:rsidP="003166B8">
      <w:pPr>
        <w:pStyle w:val="Heading2"/>
        <w:keepNext w:val="0"/>
        <w:keepLines w:val="0"/>
        <w:shd w:val="clear" w:color="auto" w:fill="FFFFFF"/>
        <w:spacing w:before="0" w:after="180" w:line="288" w:lineRule="auto"/>
        <w:rPr>
          <w:rFonts w:eastAsia="DFKai-SB"/>
          <w:b/>
          <w:sz w:val="34"/>
          <w:szCs w:val="34"/>
        </w:rPr>
      </w:pPr>
      <w:bookmarkStart w:id="808" w:name="_866gfed1zhv2" w:colFirst="0" w:colLast="0"/>
      <w:bookmarkEnd w:id="808"/>
      <w:r w:rsidRPr="00323979">
        <w:rPr>
          <w:rFonts w:eastAsia="DFKai-SB"/>
          <w:b/>
          <w:sz w:val="34"/>
          <w:szCs w:val="34"/>
        </w:rPr>
        <w:t>介紹程式代碼</w:t>
      </w:r>
    </w:p>
    <w:p w14:paraId="526DE626" w14:textId="77777777" w:rsidR="003166B8" w:rsidRPr="00323979" w:rsidRDefault="003166B8" w:rsidP="003166B8">
      <w:pPr>
        <w:rPr>
          <w:rFonts w:eastAsia="DFKai-SB"/>
        </w:rPr>
      </w:pPr>
    </w:p>
    <w:p w14:paraId="5D231778" w14:textId="77777777" w:rsidR="003166B8" w:rsidRPr="00323979" w:rsidRDefault="003166B8" w:rsidP="005E331B">
      <w:pPr>
        <w:numPr>
          <w:ilvl w:val="0"/>
          <w:numId w:val="311"/>
        </w:numPr>
        <w:rPr>
          <w:rFonts w:eastAsia="DFKai-SB"/>
        </w:rPr>
      </w:pPr>
      <w:r w:rsidRPr="00323979">
        <w:rPr>
          <w:rFonts w:eastAsia="DFKai-SB"/>
        </w:rPr>
        <w:fldChar w:fldCharType="begin"/>
      </w:r>
      <w:r w:rsidRPr="00323979">
        <w:rPr>
          <w:rFonts w:eastAsia="DFKai-SB"/>
        </w:rPr>
        <w:instrText xml:space="preserve"> HYPERLINK "https://docs.code.org/applab/pinMode/" </w:instrText>
      </w:r>
      <w:r w:rsidRPr="00323979">
        <w:rPr>
          <w:rFonts w:eastAsia="DFKai-SB"/>
        </w:rPr>
        <w:fldChar w:fldCharType="separate"/>
      </w:r>
      <w:r w:rsidRPr="00323979">
        <w:rPr>
          <w:rFonts w:eastAsia="DFKai-SB"/>
          <w:u w:val="single"/>
          <w:shd w:val="clear" w:color="auto" w:fill="4DD0E1"/>
        </w:rPr>
        <w:t>pinMode(pin, mode);</w:t>
      </w:r>
    </w:p>
    <w:p w14:paraId="2648445E" w14:textId="77777777" w:rsidR="003166B8" w:rsidRPr="00323979" w:rsidRDefault="003166B8" w:rsidP="005E331B">
      <w:pPr>
        <w:numPr>
          <w:ilvl w:val="0"/>
          <w:numId w:val="31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"https://docs.code.org/applab/digitalWrite/" </w:instrText>
      </w:r>
      <w:r w:rsidRPr="00323979">
        <w:rPr>
          <w:rFonts w:eastAsia="DFKai-SB"/>
        </w:rPr>
        <w:fldChar w:fldCharType="separate"/>
      </w:r>
      <w:r w:rsidRPr="00323979">
        <w:rPr>
          <w:rFonts w:eastAsia="DFKai-SB"/>
          <w:u w:val="single"/>
          <w:shd w:val="clear" w:color="auto" w:fill="4DD0E1"/>
        </w:rPr>
        <w:t>digitalWrite()</w:t>
      </w:r>
    </w:p>
    <w:p w14:paraId="3D738199" w14:textId="77777777" w:rsidR="003166B8" w:rsidRPr="00323979" w:rsidRDefault="003166B8" w:rsidP="005E331B">
      <w:pPr>
        <w:numPr>
          <w:ilvl w:val="0"/>
          <w:numId w:val="31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"https://docs.code.org/applab/createled/" </w:instrText>
      </w:r>
      <w:r w:rsidRPr="00323979">
        <w:rPr>
          <w:rFonts w:eastAsia="DFKai-SB"/>
        </w:rPr>
        <w:fldChar w:fldCharType="separate"/>
      </w:r>
      <w:r w:rsidRPr="00323979">
        <w:rPr>
          <w:rFonts w:eastAsia="DFKai-SB"/>
          <w:u w:val="single"/>
          <w:shd w:val="clear" w:color="auto" w:fill="4DD0E1"/>
        </w:rPr>
        <w:t>var myLed = createLed(pin);</w:t>
      </w:r>
    </w:p>
    <w:p w14:paraId="133F8DF2" w14:textId="77777777" w:rsidR="003166B8" w:rsidRPr="00323979" w:rsidRDefault="003166B8" w:rsidP="005E331B">
      <w:pPr>
        <w:numPr>
          <w:ilvl w:val="0"/>
          <w:numId w:val="31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"https://docs.code.org/applab/createbutton/" </w:instrText>
      </w:r>
      <w:r w:rsidRPr="00323979">
        <w:rPr>
          <w:rFonts w:eastAsia="DFKai-SB"/>
        </w:rPr>
        <w:fldChar w:fldCharType="separate"/>
      </w:r>
      <w:r w:rsidRPr="00323979">
        <w:rPr>
          <w:rFonts w:eastAsia="DFKai-SB"/>
          <w:u w:val="single"/>
          <w:shd w:val="clear" w:color="auto" w:fill="4DD0E1"/>
        </w:rPr>
        <w:t>var myButton = createButton(pin);</w:t>
      </w:r>
    </w:p>
    <w:bookmarkStart w:id="809" w:name="_9o7j7i5kj3z5" w:colFirst="0" w:colLast="0"/>
    <w:bookmarkEnd w:id="809"/>
    <w:p w14:paraId="08353BB5"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Support</w:t>
      </w:r>
    </w:p>
    <w:bookmarkStart w:id="810" w:name="_wlo4m0z70v7w" w:colFirst="0" w:colLast="0"/>
    <w:bookmarkEnd w:id="810"/>
    <w:p w14:paraId="7D404A78"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begin"/>
      </w:r>
      <w:r w:rsidRPr="00323979">
        <w:rPr>
          <w:rFonts w:eastAsia="DFKai-SB"/>
          <w:color w:val="auto"/>
        </w:rPr>
        <w:instrText xml:space="preserve"> HYPERLINK "https://forum.code.org/c/csd6/" </w:instrText>
      </w:r>
      <w:r w:rsidRPr="00323979">
        <w:rPr>
          <w:rFonts w:eastAsia="DFKai-SB"/>
          <w:color w:val="auto"/>
        </w:rPr>
        <w:fldChar w:fldCharType="separate"/>
      </w:r>
      <w:r w:rsidRPr="00323979">
        <w:rPr>
          <w:rFonts w:eastAsia="DFKai-SB"/>
          <w:b/>
          <w:color w:val="auto"/>
          <w:sz w:val="26"/>
          <w:szCs w:val="26"/>
          <w:u w:val="single"/>
        </w:rPr>
        <w:t>Lesson Forum</w:t>
      </w:r>
    </w:p>
    <w:bookmarkStart w:id="811" w:name="_n84mzzib4h0o" w:colFirst="0" w:colLast="0"/>
    <w:bookmarkEnd w:id="811"/>
    <w:p w14:paraId="2675D4E2" w14:textId="77777777" w:rsidR="003166B8" w:rsidRPr="00323979" w:rsidRDefault="003166B8" w:rsidP="003166B8">
      <w:pPr>
        <w:pStyle w:val="Heading3"/>
        <w:keepNext w:val="0"/>
        <w:keepLines w:val="0"/>
        <w:spacing w:before="280"/>
        <w:rPr>
          <w:rFonts w:eastAsia="DFKai-SB"/>
          <w:color w:val="auto"/>
        </w:rPr>
      </w:pPr>
      <w:r w:rsidRPr="00323979">
        <w:rPr>
          <w:rFonts w:eastAsia="DFKai-SB"/>
          <w:color w:val="auto"/>
        </w:rPr>
        <w:fldChar w:fldCharType="end"/>
      </w:r>
      <w:hyperlink r:id="rId435">
        <w:r w:rsidRPr="00323979">
          <w:rPr>
            <w:rFonts w:eastAsia="DFKai-SB"/>
            <w:b/>
            <w:color w:val="auto"/>
            <w:sz w:val="26"/>
            <w:szCs w:val="26"/>
            <w:u w:val="single"/>
          </w:rPr>
          <w:t>Report a Bug</w:t>
        </w:r>
      </w:hyperlink>
    </w:p>
    <w:p w14:paraId="11749C2D" w14:textId="77777777" w:rsidR="003166B8" w:rsidRPr="00323979" w:rsidRDefault="003166B8" w:rsidP="003166B8">
      <w:pPr>
        <w:pStyle w:val="Heading2"/>
        <w:keepNext w:val="0"/>
        <w:keepLines w:val="0"/>
        <w:spacing w:before="0" w:after="180" w:line="288" w:lineRule="auto"/>
        <w:rPr>
          <w:rFonts w:eastAsia="DFKai-SB"/>
          <w:b/>
          <w:sz w:val="34"/>
          <w:szCs w:val="34"/>
        </w:rPr>
      </w:pPr>
      <w:bookmarkStart w:id="812" w:name="_aox8jqzu0p3" w:colFirst="0" w:colLast="0"/>
      <w:bookmarkEnd w:id="812"/>
      <w:r w:rsidRPr="00323979">
        <w:rPr>
          <w:rFonts w:eastAsia="DFKai-SB"/>
          <w:b/>
          <w:sz w:val="34"/>
          <w:szCs w:val="34"/>
        </w:rPr>
        <w:t>支持</w:t>
      </w:r>
    </w:p>
    <w:bookmarkStart w:id="813" w:name="_hqhx6o9yt2px" w:colFirst="0" w:colLast="0"/>
    <w:bookmarkEnd w:id="813"/>
    <w:p w14:paraId="4198150F" w14:textId="77777777" w:rsidR="003166B8" w:rsidRPr="00323979" w:rsidRDefault="003166B8" w:rsidP="003166B8">
      <w:pPr>
        <w:pStyle w:val="Heading3"/>
        <w:keepNext w:val="0"/>
        <w:keepLines w:val="0"/>
        <w:spacing w:before="260" w:after="140" w:line="240" w:lineRule="auto"/>
        <w:rPr>
          <w:rFonts w:eastAsia="DFKai-SB"/>
          <w:b/>
          <w:color w:val="auto"/>
          <w:sz w:val="22"/>
          <w:szCs w:val="22"/>
          <w:u w:val="single"/>
        </w:rPr>
      </w:pPr>
      <w:r w:rsidRPr="00323979">
        <w:rPr>
          <w:rFonts w:eastAsia="DFKai-SB"/>
          <w:color w:val="auto"/>
        </w:rPr>
        <w:fldChar w:fldCharType="begin"/>
      </w:r>
      <w:r w:rsidRPr="00323979">
        <w:rPr>
          <w:rFonts w:eastAsia="DFKai-SB"/>
          <w:color w:val="auto"/>
        </w:rPr>
        <w:instrText xml:space="preserve"> HYPERLINK "https://forum.code.org/c/csd6/" </w:instrText>
      </w:r>
      <w:r w:rsidRPr="00323979">
        <w:rPr>
          <w:rFonts w:eastAsia="DFKai-SB"/>
          <w:color w:val="auto"/>
        </w:rPr>
        <w:fldChar w:fldCharType="separate"/>
      </w:r>
      <w:r w:rsidRPr="00323979">
        <w:rPr>
          <w:rFonts w:eastAsia="DFKai-SB"/>
          <w:b/>
          <w:color w:val="auto"/>
          <w:sz w:val="22"/>
          <w:szCs w:val="22"/>
          <w:u w:val="single"/>
        </w:rPr>
        <w:t>課程論壇</w:t>
      </w:r>
    </w:p>
    <w:bookmarkStart w:id="814" w:name="_rmeolcazcn5c" w:colFirst="0" w:colLast="0"/>
    <w:bookmarkEnd w:id="814"/>
    <w:p w14:paraId="026CA876" w14:textId="77777777" w:rsidR="003166B8" w:rsidRPr="00323979" w:rsidRDefault="003166B8" w:rsidP="003166B8">
      <w:pPr>
        <w:pStyle w:val="Heading3"/>
        <w:keepNext w:val="0"/>
        <w:keepLines w:val="0"/>
        <w:spacing w:before="260" w:after="140" w:line="240" w:lineRule="auto"/>
        <w:rPr>
          <w:rFonts w:eastAsia="DFKai-SB"/>
          <w:b/>
          <w:color w:val="auto"/>
          <w:sz w:val="22"/>
          <w:szCs w:val="22"/>
          <w:u w:val="single"/>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"https://support.code.org/hc/en-us/requests/new?description=Bug%20in%20CS%20Discoveries%202018%20unit%206%20lesson%2015%20curriculum.code.org/csd-18/unit6/15/" </w:instrText>
      </w:r>
      <w:r w:rsidRPr="00323979">
        <w:rPr>
          <w:rFonts w:eastAsia="DFKai-SB"/>
          <w:color w:val="auto"/>
        </w:rPr>
        <w:fldChar w:fldCharType="separate"/>
      </w:r>
      <w:r w:rsidRPr="00323979">
        <w:rPr>
          <w:rFonts w:eastAsia="DFKai-SB"/>
          <w:b/>
          <w:color w:val="auto"/>
          <w:sz w:val="22"/>
          <w:szCs w:val="22"/>
          <w:u w:val="single"/>
        </w:rPr>
        <w:t>報告錯誤</w:t>
      </w:r>
    </w:p>
    <w:p w14:paraId="1D875956" w14:textId="77777777" w:rsidR="003166B8" w:rsidRPr="00323979" w:rsidRDefault="003166B8" w:rsidP="003166B8">
      <w:pPr>
        <w:rPr>
          <w:rFonts w:eastAsia="DFKai-SB"/>
          <w:sz w:val="28"/>
          <w:szCs w:val="28"/>
        </w:rPr>
      </w:pPr>
      <w:r w:rsidRPr="00323979">
        <w:rPr>
          <w:rFonts w:eastAsia="DFKai-SB"/>
        </w:rPr>
        <w:fldChar w:fldCharType="end"/>
      </w:r>
      <w:r w:rsidRPr="00323979">
        <w:rPr>
          <w:rFonts w:eastAsia="DFKai-SB"/>
        </w:rPr>
        <w:fldChar w:fldCharType="begin"/>
      </w:r>
      <w:r w:rsidRPr="00323979">
        <w:rPr>
          <w:rFonts w:eastAsia="DFKai-SB"/>
        </w:rPr>
        <w:instrText xml:space="preserve"> HYPERLINK "https://support.code.org/hc/en-us/requests/new?description=Bug%20in%20CS%20Discoveries%202018%20unit%206%20lesson%2015%20curriculum.code.org/csd-18/unit6/15/" </w:instrText>
      </w:r>
      <w:r w:rsidRPr="00323979">
        <w:rPr>
          <w:rFonts w:eastAsia="DFKai-SB"/>
        </w:rPr>
        <w:fldChar w:fldCharType="separate"/>
      </w:r>
    </w:p>
    <w:bookmarkStart w:id="815" w:name="_fcu99o2ni09" w:colFirst="0" w:colLast="0"/>
    <w:bookmarkEnd w:id="815"/>
    <w:p w14:paraId="6C7B00FF"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r w:rsidRPr="00323979">
        <w:rPr>
          <w:rFonts w:eastAsia="DFKai-SB"/>
          <w:b/>
          <w:sz w:val="46"/>
          <w:szCs w:val="46"/>
        </w:rPr>
        <w:t>Teaching Guide</w:t>
      </w:r>
    </w:p>
    <w:p w14:paraId="45E235CA" w14:textId="77777777" w:rsidR="003166B8" w:rsidRPr="00323979" w:rsidRDefault="003166B8" w:rsidP="003166B8">
      <w:pPr>
        <w:pStyle w:val="Heading2"/>
        <w:keepNext w:val="0"/>
        <w:keepLines w:val="0"/>
        <w:spacing w:after="80"/>
        <w:rPr>
          <w:rFonts w:eastAsia="DFKai-SB"/>
          <w:b/>
          <w:sz w:val="34"/>
          <w:szCs w:val="34"/>
        </w:rPr>
      </w:pPr>
      <w:bookmarkStart w:id="816" w:name="_ft8f1f5ntijq" w:colFirst="0" w:colLast="0"/>
      <w:bookmarkEnd w:id="816"/>
      <w:r w:rsidRPr="00323979">
        <w:rPr>
          <w:rFonts w:eastAsia="DFKai-SB"/>
          <w:b/>
          <w:sz w:val="34"/>
          <w:szCs w:val="34"/>
        </w:rPr>
        <w:t>Warm Up (5 min)</w:t>
      </w:r>
    </w:p>
    <w:p w14:paraId="123669AA" w14:textId="77777777" w:rsidR="003166B8" w:rsidRPr="00323979" w:rsidRDefault="003166B8" w:rsidP="003166B8">
      <w:pPr>
        <w:pStyle w:val="Heading3"/>
        <w:keepNext w:val="0"/>
        <w:keepLines w:val="0"/>
        <w:spacing w:before="280"/>
        <w:rPr>
          <w:rFonts w:eastAsia="DFKai-SB"/>
          <w:b/>
          <w:color w:val="auto"/>
          <w:sz w:val="26"/>
          <w:szCs w:val="26"/>
        </w:rPr>
      </w:pPr>
      <w:bookmarkStart w:id="817" w:name="_sr8o8aoxosdm" w:colFirst="0" w:colLast="0"/>
      <w:bookmarkEnd w:id="817"/>
      <w:r w:rsidRPr="00323979">
        <w:rPr>
          <w:rFonts w:eastAsia="DFKai-SB"/>
          <w:b/>
          <w:color w:val="auto"/>
          <w:sz w:val="26"/>
          <w:szCs w:val="26"/>
        </w:rPr>
        <w:t>Designing a Physical Device</w:t>
      </w:r>
    </w:p>
    <w:p w14:paraId="4C806C15" w14:textId="77777777" w:rsidR="003166B8" w:rsidRPr="00323979" w:rsidRDefault="003166B8" w:rsidP="003166B8">
      <w:pPr>
        <w:rPr>
          <w:rFonts w:eastAsia="DFKai-SB"/>
        </w:rPr>
      </w:pPr>
      <w:r w:rsidRPr="00323979">
        <w:rPr>
          <w:rFonts w:eastAsia="DFKai-SB"/>
        </w:rPr>
        <w:t>Discussion Goal</w:t>
      </w:r>
    </w:p>
    <w:p w14:paraId="75BF4CD9" w14:textId="77777777" w:rsidR="003166B8" w:rsidRPr="00323979" w:rsidRDefault="003166B8" w:rsidP="003166B8">
      <w:pPr>
        <w:rPr>
          <w:rFonts w:eastAsia="DFKai-SB"/>
        </w:rPr>
      </w:pPr>
      <w:r w:rsidRPr="00323979">
        <w:rPr>
          <w:rFonts w:eastAsia="DFKai-SB"/>
        </w:rPr>
        <w:t>The point of this short discussion is to get students thinking about how we might use a board like the Circuit Playground as part of a larger computing device. It's not important that we're able to completely replicate student's ideas with the board, but that we can start thinking about where the board could be used and where we might need to add additional functionality.</w:t>
      </w:r>
    </w:p>
    <w:p w14:paraId="46F41E43" w14:textId="77777777" w:rsidR="003166B8" w:rsidRPr="00323979" w:rsidRDefault="003166B8" w:rsidP="003166B8">
      <w:pPr>
        <w:rPr>
          <w:rFonts w:eastAsia="DFKai-SB"/>
        </w:rPr>
      </w:pPr>
      <w:r w:rsidRPr="00323979">
        <w:rPr>
          <w:rFonts w:eastAsia="DFKai-SB"/>
          <w:b/>
        </w:rPr>
        <w:t>Prompt:</w:t>
      </w:r>
      <w:r w:rsidRPr="00323979">
        <w:rPr>
          <w:rFonts w:eastAsia="DFKai-SB"/>
        </w:rPr>
        <w:t xml:space="preserve"> If you could create any kind of computational device, what would it be? What would it do? How would people interact with it?</w:t>
      </w:r>
    </w:p>
    <w:p w14:paraId="1E39CCE1" w14:textId="77777777" w:rsidR="003166B8" w:rsidRPr="00323979" w:rsidRDefault="003166B8" w:rsidP="003166B8">
      <w:pPr>
        <w:rPr>
          <w:rFonts w:eastAsia="DFKai-SB"/>
        </w:rPr>
      </w:pPr>
      <w:r w:rsidRPr="00323979">
        <w:rPr>
          <w:rFonts w:eastAsia="DFKai-SB"/>
          <w:b/>
        </w:rPr>
        <w:t>Share:</w:t>
      </w:r>
      <w:r w:rsidRPr="00323979">
        <w:rPr>
          <w:rFonts w:eastAsia="DFKai-SB"/>
        </w:rPr>
        <w:t xml:space="preserve"> After a few minutes of thinking time, have students share their ideas.</w:t>
      </w:r>
    </w:p>
    <w:p w14:paraId="2A7593BB" w14:textId="77777777" w:rsidR="003166B8" w:rsidRPr="00323979" w:rsidRDefault="003166B8" w:rsidP="003166B8">
      <w:pPr>
        <w:rPr>
          <w:rFonts w:eastAsia="DFKai-SB"/>
        </w:rPr>
      </w:pPr>
      <w:r w:rsidRPr="00323979">
        <w:rPr>
          <w:rFonts w:eastAsia="DFKai-SB"/>
          <w:b/>
        </w:rPr>
        <w:t>Discuss:</w:t>
      </w:r>
      <w:r w:rsidRPr="00323979">
        <w:rPr>
          <w:rFonts w:eastAsia="DFKai-SB"/>
        </w:rPr>
        <w:t xml:space="preserve"> How might a device like the Circuit Playground help us design and prototype some of these ideas? Consider picking a couple of ideas to put up on the board and list with the class which things features of a given device could be replicated with an element of the board, and which might require additional hardware.</w:t>
      </w:r>
    </w:p>
    <w:p w14:paraId="7BB1250D" w14:textId="77777777" w:rsidR="003166B8" w:rsidRPr="00323979" w:rsidRDefault="003166B8" w:rsidP="003166B8">
      <w:pPr>
        <w:shd w:val="clear" w:color="auto" w:fill="FFFFFF"/>
        <w:spacing w:after="160"/>
        <w:rPr>
          <w:rFonts w:eastAsia="DFKai-SB"/>
          <w:sz w:val="19"/>
          <w:szCs w:val="19"/>
        </w:rPr>
      </w:pPr>
    </w:p>
    <w:p w14:paraId="55E765CC" w14:textId="77777777" w:rsidR="003166B8" w:rsidRPr="00323979" w:rsidRDefault="003166B8" w:rsidP="003166B8">
      <w:pPr>
        <w:pStyle w:val="Heading1"/>
        <w:keepNext w:val="0"/>
        <w:keepLines w:val="0"/>
        <w:shd w:val="clear" w:color="auto" w:fill="FFFFFF"/>
        <w:spacing w:before="240" w:after="240" w:line="240" w:lineRule="auto"/>
        <w:rPr>
          <w:rFonts w:eastAsia="DFKai-SB"/>
          <w:b/>
          <w:sz w:val="46"/>
          <w:szCs w:val="46"/>
        </w:rPr>
      </w:pPr>
      <w:bookmarkStart w:id="818" w:name="_xp0cqtsdht3i" w:colFirst="0" w:colLast="0"/>
      <w:bookmarkEnd w:id="818"/>
      <w:r w:rsidRPr="00323979">
        <w:rPr>
          <w:rFonts w:eastAsia="DFKai-SB"/>
          <w:b/>
          <w:sz w:val="46"/>
          <w:szCs w:val="46"/>
        </w:rPr>
        <w:t>教學指南</w:t>
      </w:r>
    </w:p>
    <w:p w14:paraId="2939298A" w14:textId="77777777" w:rsidR="003166B8" w:rsidRPr="00323979" w:rsidRDefault="003166B8" w:rsidP="003166B8">
      <w:pPr>
        <w:pStyle w:val="Heading2"/>
        <w:keepNext w:val="0"/>
        <w:keepLines w:val="0"/>
        <w:shd w:val="clear" w:color="auto" w:fill="FFFFFF"/>
        <w:spacing w:after="360" w:line="288" w:lineRule="auto"/>
        <w:rPr>
          <w:rFonts w:eastAsia="DFKai-SB"/>
          <w:b/>
          <w:sz w:val="36"/>
          <w:szCs w:val="36"/>
        </w:rPr>
      </w:pPr>
      <w:bookmarkStart w:id="819" w:name="_z1itz1luq00a" w:colFirst="0" w:colLast="0"/>
      <w:bookmarkEnd w:id="819"/>
      <w:r w:rsidRPr="00323979">
        <w:rPr>
          <w:rFonts w:eastAsia="DFKai-SB"/>
          <w:b/>
          <w:sz w:val="36"/>
          <w:szCs w:val="36"/>
        </w:rPr>
        <w:t>熱身（</w:t>
      </w:r>
      <w:r w:rsidRPr="00323979">
        <w:rPr>
          <w:rFonts w:eastAsia="DFKai-SB"/>
          <w:b/>
          <w:sz w:val="36"/>
          <w:szCs w:val="36"/>
        </w:rPr>
        <w:t>5</w:t>
      </w:r>
      <w:r w:rsidRPr="00323979">
        <w:rPr>
          <w:rFonts w:eastAsia="DFKai-SB"/>
          <w:b/>
          <w:sz w:val="36"/>
          <w:szCs w:val="36"/>
        </w:rPr>
        <w:t>分鐘）</w:t>
      </w:r>
    </w:p>
    <w:p w14:paraId="10FB523A" w14:textId="77777777" w:rsidR="003166B8" w:rsidRPr="00323979" w:rsidRDefault="003166B8" w:rsidP="003166B8">
      <w:pPr>
        <w:pStyle w:val="Heading3"/>
        <w:keepNext w:val="0"/>
        <w:keepLines w:val="0"/>
        <w:shd w:val="clear" w:color="auto" w:fill="FFFFFF"/>
        <w:spacing w:before="260" w:after="140" w:line="240" w:lineRule="auto"/>
        <w:rPr>
          <w:rFonts w:eastAsia="DFKai-SB"/>
          <w:b/>
          <w:color w:val="auto"/>
          <w:sz w:val="31"/>
          <w:szCs w:val="31"/>
        </w:rPr>
      </w:pPr>
      <w:bookmarkStart w:id="820" w:name="_kqo722uy5f8r" w:colFirst="0" w:colLast="0"/>
      <w:bookmarkEnd w:id="820"/>
      <w:r w:rsidRPr="00323979">
        <w:rPr>
          <w:rFonts w:eastAsia="DFKai-SB"/>
          <w:b/>
          <w:color w:val="auto"/>
          <w:sz w:val="31"/>
          <w:szCs w:val="31"/>
        </w:rPr>
        <w:t>設計實體裝置</w:t>
      </w:r>
    </w:p>
    <w:p w14:paraId="148E2C4D" w14:textId="77777777" w:rsidR="003166B8" w:rsidRPr="00323979" w:rsidRDefault="003166B8" w:rsidP="003166B8">
      <w:pPr>
        <w:shd w:val="clear" w:color="auto" w:fill="FFFFFF"/>
        <w:spacing w:after="160"/>
        <w:rPr>
          <w:rFonts w:eastAsia="DFKai-SB"/>
          <w:sz w:val="19"/>
          <w:szCs w:val="19"/>
        </w:rPr>
      </w:pPr>
      <w:r w:rsidRPr="00323979">
        <w:rPr>
          <w:rFonts w:eastAsia="DFKai-SB"/>
          <w:sz w:val="24"/>
          <w:szCs w:val="24"/>
          <w:shd w:val="clear" w:color="auto" w:fill="7665A0"/>
        </w:rPr>
        <w:t>討論目標</w:t>
      </w:r>
    </w:p>
    <w:p w14:paraId="2D46466A" w14:textId="77777777" w:rsidR="003166B8" w:rsidRPr="00323979" w:rsidRDefault="003166B8" w:rsidP="003166B8">
      <w:pPr>
        <w:shd w:val="clear" w:color="auto" w:fill="FFFFFF"/>
        <w:spacing w:after="160"/>
        <w:rPr>
          <w:rFonts w:eastAsia="DFKai-SB"/>
        </w:rPr>
      </w:pPr>
      <w:r w:rsidRPr="00323979">
        <w:rPr>
          <w:rFonts w:eastAsia="DFKai-SB"/>
        </w:rPr>
        <w:t>這個簡短討論的重點是讓學生思考我們如何使用像</w:t>
      </w:r>
      <w:r w:rsidRPr="00323979">
        <w:rPr>
          <w:rFonts w:eastAsia="DFKai-SB"/>
        </w:rPr>
        <w:t>Circuit Playground</w:t>
      </w:r>
      <w:r w:rsidRPr="00323979">
        <w:rPr>
          <w:rFonts w:eastAsia="DFKai-SB"/>
        </w:rPr>
        <w:t>這樣的電路板作為大型計算設備的一部分。是否能夠利用電路板完全複製學生的想法並不重要，重要的是我們可以考慮怎麼使用電路板以及可能需要添加其他功能的地方。</w:t>
      </w:r>
    </w:p>
    <w:p w14:paraId="7C080C13" w14:textId="77777777" w:rsidR="003166B8" w:rsidRPr="00323979" w:rsidRDefault="003166B8" w:rsidP="003166B8">
      <w:pPr>
        <w:shd w:val="clear" w:color="auto" w:fill="FFFFFF"/>
        <w:spacing w:after="160"/>
        <w:rPr>
          <w:rFonts w:eastAsia="DFKai-SB"/>
        </w:rPr>
      </w:pPr>
      <w:r w:rsidRPr="00323979">
        <w:rPr>
          <w:rFonts w:eastAsia="DFKai-SB"/>
          <w:b/>
        </w:rPr>
        <w:t>提示：</w:t>
      </w:r>
      <w:r w:rsidRPr="00323979">
        <w:rPr>
          <w:rFonts w:eastAsia="DFKai-SB"/>
        </w:rPr>
        <w:t>如果你可以創建任何類型的計算設備，它會是什麼？它會做什麼？人們將如何與之互動？</w:t>
      </w:r>
    </w:p>
    <w:p w14:paraId="5BC41E40" w14:textId="77777777" w:rsidR="003166B8" w:rsidRPr="00323979" w:rsidRDefault="003166B8" w:rsidP="003166B8">
      <w:pPr>
        <w:shd w:val="clear" w:color="auto" w:fill="FFFFFF"/>
        <w:spacing w:after="160"/>
        <w:rPr>
          <w:rFonts w:eastAsia="DFKai-SB"/>
        </w:rPr>
      </w:pPr>
      <w:r w:rsidRPr="00323979">
        <w:rPr>
          <w:rFonts w:eastAsia="DFKai-SB"/>
          <w:b/>
        </w:rPr>
        <w:t>分享：</w:t>
      </w:r>
      <w:r w:rsidRPr="00323979">
        <w:rPr>
          <w:rFonts w:eastAsia="DFKai-SB"/>
        </w:rPr>
        <w:t>經過幾分鐘的思考，讓學生分享他們的想法。</w:t>
      </w:r>
    </w:p>
    <w:p w14:paraId="0DC96614" w14:textId="77777777" w:rsidR="003166B8" w:rsidRPr="00323979" w:rsidRDefault="003166B8" w:rsidP="003166B8">
      <w:pPr>
        <w:shd w:val="clear" w:color="auto" w:fill="FFFFFF"/>
        <w:spacing w:after="160"/>
        <w:rPr>
          <w:rFonts w:eastAsia="DFKai-SB"/>
        </w:rPr>
      </w:pPr>
      <w:r w:rsidRPr="00323979">
        <w:rPr>
          <w:rFonts w:eastAsia="DFKai-SB"/>
          <w:b/>
        </w:rPr>
        <w:t>討論：</w:t>
      </w:r>
      <w:r w:rsidRPr="00323979">
        <w:rPr>
          <w:rFonts w:eastAsia="DFKai-SB"/>
        </w:rPr>
        <w:t xml:space="preserve"> Circuit Playground</w:t>
      </w:r>
      <w:r w:rsidRPr="00323979">
        <w:rPr>
          <w:rFonts w:eastAsia="DFKai-SB"/>
        </w:rPr>
        <w:t>這樣的設備如何幫助我們設計和製作這些想法？考慮選擇一些想法，以便在白板上列出並列出給定設備的某些功能可以與板上的元件一起複製，並且可能需要額外的硬件來實現。</w:t>
      </w:r>
    </w:p>
    <w:p w14:paraId="025DC52B" w14:textId="77777777" w:rsidR="003166B8" w:rsidRPr="00323979" w:rsidRDefault="003166B8" w:rsidP="003166B8">
      <w:pPr>
        <w:rPr>
          <w:rFonts w:eastAsia="DFKai-SB"/>
        </w:rPr>
      </w:pPr>
    </w:p>
    <w:p w14:paraId="6261A310" w14:textId="77777777" w:rsidR="003166B8" w:rsidRPr="00323979" w:rsidRDefault="003166B8" w:rsidP="003166B8">
      <w:pPr>
        <w:pStyle w:val="Heading2"/>
        <w:keepNext w:val="0"/>
        <w:keepLines w:val="0"/>
        <w:spacing w:after="80"/>
        <w:rPr>
          <w:rFonts w:eastAsia="DFKai-SB"/>
          <w:b/>
          <w:sz w:val="34"/>
          <w:szCs w:val="34"/>
        </w:rPr>
      </w:pPr>
      <w:bookmarkStart w:id="821" w:name="_uv48x9a35zhc" w:colFirst="0" w:colLast="0"/>
      <w:bookmarkEnd w:id="821"/>
      <w:r w:rsidRPr="00323979">
        <w:rPr>
          <w:rFonts w:eastAsia="DFKai-SB"/>
          <w:b/>
          <w:sz w:val="34"/>
          <w:szCs w:val="34"/>
        </w:rPr>
        <w:t>Activity 1 (30 min)</w:t>
      </w:r>
    </w:p>
    <w:p w14:paraId="56B98F9B" w14:textId="77777777" w:rsidR="003166B8" w:rsidRPr="00323979" w:rsidRDefault="003166B8" w:rsidP="003166B8">
      <w:pPr>
        <w:pStyle w:val="Heading3"/>
        <w:keepNext w:val="0"/>
        <w:keepLines w:val="0"/>
        <w:spacing w:before="280"/>
        <w:rPr>
          <w:rFonts w:eastAsia="DFKai-SB"/>
          <w:b/>
          <w:color w:val="auto"/>
          <w:sz w:val="26"/>
          <w:szCs w:val="26"/>
        </w:rPr>
      </w:pPr>
      <w:bookmarkStart w:id="822" w:name="_c4b532epnvus" w:colFirst="0" w:colLast="0"/>
      <w:bookmarkEnd w:id="822"/>
      <w:r w:rsidRPr="00323979">
        <w:rPr>
          <w:rFonts w:eastAsia="DFKai-SB"/>
          <w:b/>
          <w:color w:val="auto"/>
          <w:sz w:val="26"/>
          <w:szCs w:val="26"/>
        </w:rPr>
        <w:t>Introducing the Smart Bike</w:t>
      </w:r>
    </w:p>
    <w:p w14:paraId="27C70247" w14:textId="77777777" w:rsidR="003166B8" w:rsidRPr="00323979" w:rsidRDefault="003166B8" w:rsidP="003166B8">
      <w:pPr>
        <w:rPr>
          <w:rFonts w:eastAsia="DFKai-SB"/>
        </w:rPr>
      </w:pPr>
      <w:r w:rsidRPr="00323979">
        <w:rPr>
          <w:rFonts w:eastAsia="DFKai-SB"/>
          <w:b/>
        </w:rPr>
        <w:t>Group:</w:t>
      </w:r>
      <w:r w:rsidRPr="00323979">
        <w:rPr>
          <w:rFonts w:eastAsia="DFKai-SB"/>
        </w:rPr>
        <w:t xml:space="preserve"> Place students into groups of 3-4.</w:t>
      </w:r>
    </w:p>
    <w:p w14:paraId="18AF36E3"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Give each group a copy of</w:t>
      </w:r>
      <w:hyperlink r:id="rId436">
        <w:r w:rsidRPr="00323979">
          <w:rPr>
            <w:rFonts w:eastAsia="DFKai-SB"/>
          </w:rPr>
          <w:t xml:space="preserve"> </w:t>
        </w:r>
      </w:hyperlink>
      <w:hyperlink r:id="rId437">
        <w:r w:rsidRPr="00323979">
          <w:rPr>
            <w:rFonts w:eastAsia="DFKai-SB"/>
            <w:u w:val="single"/>
          </w:rPr>
          <w:t>Physical Prototyping - Project Guide</w:t>
        </w:r>
      </w:hyperlink>
      <w:r w:rsidRPr="00323979">
        <w:rPr>
          <w:rFonts w:eastAsia="DFKai-SB"/>
        </w:rPr>
        <w:t>, and introduce the project. Give students a moment to look over the activity guide. This guide is similar to the one they will be using for their own final projects, but it's already been mostly completed, which allows for them to focus on how to implement the idea, instead of what the idea should be.</w:t>
      </w:r>
    </w:p>
    <w:p w14:paraId="14D954D2" w14:textId="77777777" w:rsidR="003166B8" w:rsidRPr="00323979" w:rsidRDefault="003166B8" w:rsidP="003166B8">
      <w:pPr>
        <w:rPr>
          <w:rFonts w:eastAsia="DFKai-SB"/>
        </w:rPr>
      </w:pPr>
      <w:r w:rsidRPr="00323979">
        <w:rPr>
          <w:rFonts w:eastAsia="DFKai-SB"/>
        </w:rPr>
        <w:t>Discussion Goal</w:t>
      </w:r>
    </w:p>
    <w:p w14:paraId="7097B229" w14:textId="77777777" w:rsidR="003166B8" w:rsidRPr="00323979" w:rsidRDefault="003166B8" w:rsidP="003166B8">
      <w:pPr>
        <w:rPr>
          <w:rFonts w:eastAsia="DFKai-SB"/>
        </w:rPr>
      </w:pPr>
      <w:r w:rsidRPr="00323979">
        <w:rPr>
          <w:rFonts w:eastAsia="DFKai-SB"/>
        </w:rPr>
        <w:t>Students should be able to identify that almost all of the functionality (such as blinking lights, responding to button presses, and buzzing) can be done with the Circuit Playground as is. The major barrier we want to identify is how the physical requirements of the plan (such as placing the blinker lights on the ends of the handlebars) would require adding new hardware to the board. This is intended to tee up the next activity, in which students wire additional circuits onto their boards.</w:t>
      </w:r>
    </w:p>
    <w:p w14:paraId="069ABFBE" w14:textId="77777777" w:rsidR="003166B8" w:rsidRPr="00323979" w:rsidRDefault="003166B8" w:rsidP="003166B8">
      <w:pPr>
        <w:rPr>
          <w:rFonts w:eastAsia="DFKai-SB"/>
        </w:rPr>
      </w:pPr>
      <w:r w:rsidRPr="00323979">
        <w:rPr>
          <w:rFonts w:eastAsia="DFKai-SB"/>
          <w:b/>
        </w:rPr>
        <w:t>Discuss:</w:t>
      </w:r>
      <w:r w:rsidRPr="00323979">
        <w:rPr>
          <w:rFonts w:eastAsia="DFKai-SB"/>
        </w:rPr>
        <w:t xml:space="preserve"> Focusing on the description and sketch on the first page, how might we use the Circuit Playground to develop this prototype. Which elements are we currently </w:t>
      </w:r>
      <w:r w:rsidRPr="00323979">
        <w:rPr>
          <w:rFonts w:eastAsia="DFKai-SB"/>
          <w:i/>
        </w:rPr>
        <w:t>unable</w:t>
      </w:r>
      <w:r w:rsidRPr="00323979">
        <w:rPr>
          <w:rFonts w:eastAsia="DFKai-SB"/>
        </w:rPr>
        <w:t xml:space="preserve"> to replicate with the board?</w:t>
      </w:r>
    </w:p>
    <w:p w14:paraId="79BA7E6A" w14:textId="77777777" w:rsidR="003166B8" w:rsidRPr="00323979" w:rsidRDefault="003166B8" w:rsidP="003166B8">
      <w:pPr>
        <w:rPr>
          <w:rFonts w:eastAsia="DFKai-SB"/>
        </w:rPr>
      </w:pPr>
      <w:r w:rsidRPr="00323979">
        <w:rPr>
          <w:rFonts w:eastAsia="DFKai-SB"/>
          <w:b/>
        </w:rPr>
        <w:t>Display:</w:t>
      </w:r>
      <w:r w:rsidRPr="00323979">
        <w:rPr>
          <w:rFonts w:eastAsia="DFKai-SB"/>
        </w:rPr>
        <w:t xml:space="preserve"> Watch the</w:t>
      </w:r>
      <w:hyperlink r:id="rId438">
        <w:r w:rsidRPr="00323979">
          <w:rPr>
            <w:rFonts w:eastAsia="DFKai-SB"/>
          </w:rPr>
          <w:t xml:space="preserve"> </w:t>
        </w:r>
      </w:hyperlink>
      <w:hyperlink r:id="rId439">
        <w:r w:rsidRPr="00323979">
          <w:rPr>
            <w:rFonts w:eastAsia="DFKai-SB"/>
            <w:u w:val="single"/>
          </w:rPr>
          <w:t>How Computers Work: Circuits &amp; Logic - Video</w:t>
        </w:r>
      </w:hyperlink>
      <w:r w:rsidRPr="00323979">
        <w:rPr>
          <w:rFonts w:eastAsia="DFKai-SB"/>
        </w:rPr>
        <w:t xml:space="preserve"> (level two in the progression) as a class.</w:t>
      </w:r>
    </w:p>
    <w:p w14:paraId="029090AA" w14:textId="77777777" w:rsidR="003166B8" w:rsidRPr="00323979" w:rsidRDefault="003166B8" w:rsidP="003166B8">
      <w:pPr>
        <w:rPr>
          <w:rFonts w:eastAsia="DFKai-SB"/>
        </w:rPr>
      </w:pPr>
    </w:p>
    <w:p w14:paraId="7F0A6973" w14:textId="77777777" w:rsidR="003166B8" w:rsidRPr="00323979" w:rsidRDefault="003166B8" w:rsidP="003166B8">
      <w:pPr>
        <w:rPr>
          <w:rFonts w:eastAsia="DFKai-SB"/>
        </w:rPr>
      </w:pPr>
      <w:r w:rsidRPr="00323979">
        <w:rPr>
          <w:rFonts w:eastAsia="DFKai-SB"/>
        </w:rPr>
        <w:t>Remarks</w:t>
      </w:r>
    </w:p>
    <w:p w14:paraId="4D7C5A9D" w14:textId="77777777" w:rsidR="003166B8" w:rsidRPr="00323979" w:rsidRDefault="003166B8" w:rsidP="003166B8">
      <w:pPr>
        <w:rPr>
          <w:rFonts w:eastAsia="DFKai-SB"/>
        </w:rPr>
      </w:pPr>
      <w:r w:rsidRPr="00323979">
        <w:rPr>
          <w:rFonts w:eastAsia="DFKai-SB"/>
        </w:rPr>
        <w:t>The elements of our Circuit Playground are all made up of circuits so small that we can't even see most of them, but you can create a simple circuit on your own by attaching wires to the copper pads on the edge of the board.</w:t>
      </w:r>
    </w:p>
    <w:p w14:paraId="36AD10ED" w14:textId="77777777" w:rsidR="003166B8" w:rsidRPr="00323979" w:rsidRDefault="003166B8" w:rsidP="003166B8">
      <w:pPr>
        <w:rPr>
          <w:rFonts w:eastAsia="DFKai-SB"/>
          <w:b/>
        </w:rPr>
      </w:pPr>
    </w:p>
    <w:p w14:paraId="286F3069"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Wires, LEDs, and any other hardware you want available for this portion. Let the class know that before digging too far into building our prototypes, we'll need to learn how to add additional hardware to the board.</w:t>
      </w:r>
    </w:p>
    <w:p w14:paraId="4CA0FD97" w14:textId="77777777" w:rsidR="003166B8" w:rsidRPr="00323979" w:rsidRDefault="003166B8" w:rsidP="003166B8">
      <w:pPr>
        <w:rPr>
          <w:rFonts w:eastAsia="DFKai-SB"/>
        </w:rPr>
      </w:pPr>
      <w:r w:rsidRPr="00323979">
        <w:rPr>
          <w:rFonts w:eastAsia="DFKai-SB"/>
          <w:b/>
        </w:rPr>
        <w:t>Transition:</w:t>
      </w:r>
      <w:r w:rsidRPr="00323979">
        <w:rPr>
          <w:rFonts w:eastAsia="DFKai-SB"/>
        </w:rPr>
        <w:t xml:space="preserve"> Head to Code Studio to work on the Simple Circuits section.</w:t>
      </w:r>
    </w:p>
    <w:p w14:paraId="572D74B4" w14:textId="77777777" w:rsidR="003166B8" w:rsidRPr="00323979" w:rsidRDefault="003166B8" w:rsidP="003166B8">
      <w:pPr>
        <w:pStyle w:val="Heading2"/>
        <w:keepNext w:val="0"/>
        <w:keepLines w:val="0"/>
        <w:shd w:val="clear" w:color="auto" w:fill="FFFFFF"/>
        <w:spacing w:before="340" w:after="340" w:line="288" w:lineRule="auto"/>
        <w:rPr>
          <w:rFonts w:eastAsia="DFKai-SB"/>
          <w:b/>
          <w:sz w:val="34"/>
          <w:szCs w:val="34"/>
        </w:rPr>
      </w:pPr>
      <w:bookmarkStart w:id="823" w:name="_3dak01ynaz4u" w:colFirst="0" w:colLast="0"/>
      <w:bookmarkEnd w:id="823"/>
      <w:r w:rsidRPr="00323979">
        <w:rPr>
          <w:rFonts w:eastAsia="DFKai-SB"/>
          <w:b/>
          <w:sz w:val="34"/>
          <w:szCs w:val="34"/>
        </w:rPr>
        <w:t>活動</w:t>
      </w:r>
      <w:r w:rsidRPr="00323979">
        <w:rPr>
          <w:rFonts w:eastAsia="DFKai-SB"/>
          <w:b/>
          <w:sz w:val="34"/>
          <w:szCs w:val="34"/>
        </w:rPr>
        <w:t>1</w:t>
      </w:r>
      <w:r w:rsidRPr="00323979">
        <w:rPr>
          <w:rFonts w:eastAsia="DFKai-SB"/>
          <w:b/>
          <w:sz w:val="34"/>
          <w:szCs w:val="34"/>
        </w:rPr>
        <w:t>（</w:t>
      </w:r>
      <w:r w:rsidRPr="00323979">
        <w:rPr>
          <w:rFonts w:eastAsia="DFKai-SB"/>
          <w:b/>
          <w:sz w:val="34"/>
          <w:szCs w:val="34"/>
        </w:rPr>
        <w:t>30</w:t>
      </w:r>
      <w:r w:rsidRPr="00323979">
        <w:rPr>
          <w:rFonts w:eastAsia="DFKai-SB"/>
          <w:b/>
          <w:sz w:val="34"/>
          <w:szCs w:val="34"/>
        </w:rPr>
        <w:t>分鐘）</w:t>
      </w:r>
    </w:p>
    <w:p w14:paraId="05E2F7FC" w14:textId="77777777" w:rsidR="003166B8" w:rsidRPr="00323979" w:rsidRDefault="003166B8" w:rsidP="003166B8">
      <w:pPr>
        <w:pStyle w:val="Heading3"/>
        <w:keepNext w:val="0"/>
        <w:keepLines w:val="0"/>
        <w:shd w:val="clear" w:color="auto" w:fill="FFFFFF"/>
        <w:spacing w:before="260" w:after="140" w:line="240" w:lineRule="auto"/>
        <w:rPr>
          <w:rFonts w:eastAsia="DFKai-SB"/>
          <w:b/>
          <w:color w:val="auto"/>
          <w:sz w:val="31"/>
          <w:szCs w:val="31"/>
        </w:rPr>
      </w:pPr>
      <w:bookmarkStart w:id="824" w:name="_42x2wz35dzbh" w:colFirst="0" w:colLast="0"/>
      <w:bookmarkEnd w:id="824"/>
      <w:r w:rsidRPr="00323979">
        <w:rPr>
          <w:rFonts w:eastAsia="DFKai-SB"/>
          <w:b/>
          <w:color w:val="auto"/>
          <w:sz w:val="31"/>
          <w:szCs w:val="31"/>
        </w:rPr>
        <w:t>介紹智慧自行車</w:t>
      </w:r>
    </w:p>
    <w:p w14:paraId="6F5022CF" w14:textId="77777777" w:rsidR="003166B8" w:rsidRPr="00323979" w:rsidRDefault="003166B8" w:rsidP="003166B8">
      <w:pPr>
        <w:shd w:val="clear" w:color="auto" w:fill="FFFFFF"/>
        <w:spacing w:after="160"/>
        <w:rPr>
          <w:rFonts w:eastAsia="DFKai-SB"/>
        </w:rPr>
      </w:pPr>
      <w:r w:rsidRPr="00323979">
        <w:rPr>
          <w:rFonts w:eastAsia="DFKai-SB"/>
          <w:b/>
        </w:rPr>
        <w:t>分組</w:t>
      </w:r>
      <w:r w:rsidRPr="00323979">
        <w:rPr>
          <w:rFonts w:eastAsia="DFKai-SB"/>
        </w:rPr>
        <w:t>：將學生分成</w:t>
      </w:r>
      <w:r w:rsidRPr="00323979">
        <w:rPr>
          <w:rFonts w:eastAsia="DFKai-SB"/>
        </w:rPr>
        <w:t>3-4</w:t>
      </w:r>
      <w:r w:rsidRPr="00323979">
        <w:rPr>
          <w:rFonts w:eastAsia="DFKai-SB"/>
        </w:rPr>
        <w:t>組。</w:t>
      </w:r>
    </w:p>
    <w:p w14:paraId="70545C1A" w14:textId="77777777" w:rsidR="003166B8" w:rsidRPr="00323979" w:rsidRDefault="003166B8" w:rsidP="003166B8">
      <w:pPr>
        <w:shd w:val="clear" w:color="auto" w:fill="FFFFFF"/>
        <w:spacing w:after="160"/>
        <w:rPr>
          <w:rFonts w:eastAsia="DFKai-SB"/>
        </w:rPr>
      </w:pPr>
      <w:r w:rsidRPr="00323979">
        <w:rPr>
          <w:rFonts w:eastAsia="DFKai-SB"/>
          <w:b/>
        </w:rPr>
        <w:t>分發</w:t>
      </w:r>
      <w:r w:rsidRPr="00323979">
        <w:rPr>
          <w:rFonts w:eastAsia="DFKai-SB"/>
        </w:rPr>
        <w:t>：為每個組提供</w:t>
      </w:r>
      <w:hyperlink r:id="rId440">
        <w:r w:rsidRPr="00323979">
          <w:rPr>
            <w:rFonts w:eastAsia="DFKai-SB"/>
            <w:u w:val="single"/>
          </w:rPr>
          <w:t>物理原型</w:t>
        </w:r>
        <w:r w:rsidRPr="00323979">
          <w:rPr>
            <w:rFonts w:eastAsia="DFKai-SB"/>
            <w:u w:val="single"/>
          </w:rPr>
          <w:t xml:space="preserve"> - </w:t>
        </w:r>
        <w:r w:rsidRPr="00323979">
          <w:rPr>
            <w:rFonts w:eastAsia="DFKai-SB"/>
            <w:u w:val="single"/>
          </w:rPr>
          <w:t>項目指南</w:t>
        </w:r>
      </w:hyperlink>
      <w:r w:rsidRPr="00323979">
        <w:rPr>
          <w:rFonts w:eastAsia="DFKai-SB"/>
        </w:rPr>
        <w:t>的副本，並介紹該專案。給學生一些時間查看活動指南。本指南類似於他們將用於他們自己的最終專案的指南，但它已經基本完成，這使他們能夠專注於如何實現這個想法，而不是去思考想法應該是什麼。</w:t>
      </w:r>
    </w:p>
    <w:p w14:paraId="6F5E49DA" w14:textId="77777777" w:rsidR="003166B8" w:rsidRPr="00323979" w:rsidRDefault="003166B8" w:rsidP="003166B8">
      <w:pPr>
        <w:pStyle w:val="Heading3"/>
        <w:keepNext w:val="0"/>
        <w:keepLines w:val="0"/>
        <w:shd w:val="clear" w:color="auto" w:fill="FFFFFF"/>
        <w:spacing w:before="260" w:after="140" w:line="240" w:lineRule="auto"/>
        <w:rPr>
          <w:rFonts w:eastAsia="DFKai-SB"/>
          <w:color w:val="auto"/>
          <w:sz w:val="22"/>
          <w:szCs w:val="22"/>
        </w:rPr>
      </w:pPr>
      <w:bookmarkStart w:id="825" w:name="_yxhl98vt2yc9" w:colFirst="0" w:colLast="0"/>
      <w:bookmarkEnd w:id="825"/>
      <w:r w:rsidRPr="00323979">
        <w:rPr>
          <w:rFonts w:eastAsia="DFKai-SB"/>
          <w:color w:val="auto"/>
          <w:sz w:val="22"/>
          <w:szCs w:val="22"/>
          <w:shd w:val="clear" w:color="auto" w:fill="7665A0"/>
        </w:rPr>
        <w:t>討論目標</w:t>
      </w:r>
    </w:p>
    <w:p w14:paraId="0F442C81" w14:textId="77777777" w:rsidR="003166B8" w:rsidRPr="00323979" w:rsidRDefault="003166B8" w:rsidP="003166B8">
      <w:pPr>
        <w:pStyle w:val="Heading3"/>
        <w:keepNext w:val="0"/>
        <w:keepLines w:val="0"/>
        <w:shd w:val="clear" w:color="auto" w:fill="FFFFFF"/>
        <w:spacing w:before="260" w:after="140" w:line="240" w:lineRule="auto"/>
        <w:rPr>
          <w:rFonts w:eastAsia="DFKai-SB"/>
          <w:color w:val="auto"/>
          <w:sz w:val="22"/>
          <w:szCs w:val="22"/>
        </w:rPr>
      </w:pPr>
      <w:bookmarkStart w:id="826" w:name="_obbbgy4wyrju" w:colFirst="0" w:colLast="0"/>
      <w:bookmarkEnd w:id="826"/>
      <w:r w:rsidRPr="00323979">
        <w:rPr>
          <w:rFonts w:eastAsia="DFKai-SB"/>
          <w:color w:val="auto"/>
          <w:sz w:val="22"/>
          <w:szCs w:val="22"/>
        </w:rPr>
        <w:t>學生應該能夠確認幾乎所有的功能（例如閃爍的燈光，響應按鈕按下和嗡嗡聲）都可以在</w:t>
      </w:r>
      <w:r w:rsidRPr="00323979">
        <w:rPr>
          <w:rFonts w:eastAsia="DFKai-SB"/>
          <w:color w:val="auto"/>
          <w:sz w:val="22"/>
          <w:szCs w:val="22"/>
        </w:rPr>
        <w:t>Circuit Playground</w:t>
      </w:r>
      <w:r w:rsidRPr="00323979">
        <w:rPr>
          <w:rFonts w:eastAsia="DFKai-SB"/>
          <w:color w:val="auto"/>
          <w:sz w:val="22"/>
          <w:szCs w:val="22"/>
        </w:rPr>
        <w:t>中完成。我們想要確定的主要障礙是</w:t>
      </w:r>
      <w:r w:rsidRPr="00323979">
        <w:rPr>
          <w:rFonts w:eastAsia="DFKai-SB"/>
          <w:color w:val="auto"/>
          <w:sz w:val="22"/>
          <w:szCs w:val="22"/>
        </w:rPr>
        <w:t xml:space="preserve">, </w:t>
      </w:r>
      <w:r w:rsidRPr="00323979">
        <w:rPr>
          <w:rFonts w:eastAsia="DFKai-SB"/>
          <w:color w:val="auto"/>
          <w:sz w:val="22"/>
          <w:szCs w:val="22"/>
        </w:rPr>
        <w:t>計劃的實際要求（例如將閃光燈放在把手的末端）如何將需要在電路板上添加新的硬件。這是為了開展下一個活動，學生將額外的電路連接到他們的電路板上。</w:t>
      </w:r>
    </w:p>
    <w:p w14:paraId="456C1187" w14:textId="77777777" w:rsidR="003166B8" w:rsidRPr="00323979" w:rsidRDefault="003166B8" w:rsidP="003166B8">
      <w:pPr>
        <w:shd w:val="clear" w:color="auto" w:fill="FFFFFF"/>
        <w:spacing w:after="160"/>
        <w:rPr>
          <w:rFonts w:eastAsia="DFKai-SB"/>
        </w:rPr>
      </w:pPr>
      <w:r w:rsidRPr="00323979">
        <w:rPr>
          <w:rFonts w:eastAsia="DFKai-SB"/>
          <w:b/>
        </w:rPr>
        <w:t>討論：</w:t>
      </w:r>
      <w:r w:rsidRPr="00323979">
        <w:rPr>
          <w:rFonts w:eastAsia="DFKai-SB"/>
        </w:rPr>
        <w:t>關注第一頁的描述和草圖，我們如何使用</w:t>
      </w:r>
      <w:r w:rsidRPr="00323979">
        <w:rPr>
          <w:rFonts w:eastAsia="DFKai-SB"/>
        </w:rPr>
        <w:t>Circuit Playground</w:t>
      </w:r>
      <w:r w:rsidRPr="00323979">
        <w:rPr>
          <w:rFonts w:eastAsia="DFKai-SB"/>
        </w:rPr>
        <w:t>開發這個原型。我們目前無法在電路板上複製哪些項目？</w:t>
      </w:r>
    </w:p>
    <w:p w14:paraId="5DE93884" w14:textId="77777777" w:rsidR="003166B8" w:rsidRPr="00323979" w:rsidRDefault="003166B8" w:rsidP="003166B8">
      <w:pPr>
        <w:shd w:val="clear" w:color="auto" w:fill="FFFFFF"/>
        <w:spacing w:after="160"/>
        <w:rPr>
          <w:rFonts w:eastAsia="DFKai-SB"/>
        </w:rPr>
      </w:pPr>
      <w:r w:rsidRPr="00323979">
        <w:rPr>
          <w:rFonts w:eastAsia="DFKai-SB"/>
          <w:b/>
        </w:rPr>
        <w:t>顯示：</w:t>
      </w:r>
      <w:r w:rsidRPr="00323979">
        <w:rPr>
          <w:rFonts w:eastAsia="DFKai-SB"/>
        </w:rPr>
        <w:t>觀看</w:t>
      </w:r>
      <w:hyperlink r:id="rId441">
        <w:r w:rsidRPr="00323979">
          <w:rPr>
            <w:rFonts w:eastAsia="DFKai-SB"/>
            <w:u w:val="single"/>
          </w:rPr>
          <w:t>計算機如何工作：電路和邏輯</w:t>
        </w:r>
        <w:r w:rsidRPr="00323979">
          <w:rPr>
            <w:rFonts w:eastAsia="DFKai-SB"/>
            <w:u w:val="single"/>
          </w:rPr>
          <w:t xml:space="preserve"> - </w:t>
        </w:r>
        <w:r w:rsidRPr="00323979">
          <w:rPr>
            <w:rFonts w:eastAsia="DFKai-SB"/>
            <w:u w:val="single"/>
          </w:rPr>
          <w:t>視頻</w:t>
        </w:r>
      </w:hyperlink>
      <w:r w:rsidRPr="00323979">
        <w:rPr>
          <w:rFonts w:eastAsia="DFKai-SB"/>
        </w:rPr>
        <w:t>（進展中的第二級）。十</w:t>
      </w:r>
    </w:p>
    <w:p w14:paraId="5729FCF0" w14:textId="77777777" w:rsidR="003166B8" w:rsidRPr="00323979" w:rsidRDefault="003166B8" w:rsidP="003166B8">
      <w:pPr>
        <w:pBdr>
          <w:bottom w:val="none" w:sz="0" w:space="3" w:color="auto"/>
        </w:pBdr>
        <w:spacing w:after="160" w:line="312" w:lineRule="auto"/>
        <w:ind w:left="-260"/>
        <w:rPr>
          <w:rFonts w:eastAsia="DFKai-SB"/>
          <w:b/>
          <w:i/>
          <w:sz w:val="27"/>
          <w:szCs w:val="27"/>
        </w:rPr>
      </w:pPr>
      <w:r w:rsidRPr="00323979">
        <w:rPr>
          <w:rFonts w:eastAsia="DFKai-SB"/>
          <w:b/>
          <w:i/>
          <w:sz w:val="27"/>
          <w:szCs w:val="27"/>
        </w:rPr>
        <w:t>備註</w:t>
      </w:r>
    </w:p>
    <w:p w14:paraId="00D96CFE" w14:textId="77777777" w:rsidR="003166B8" w:rsidRPr="00323979" w:rsidRDefault="003166B8" w:rsidP="003166B8">
      <w:pPr>
        <w:spacing w:after="160" w:line="312" w:lineRule="auto"/>
        <w:rPr>
          <w:rFonts w:eastAsia="DFKai-SB"/>
        </w:rPr>
      </w:pPr>
      <w:r w:rsidRPr="00323979">
        <w:rPr>
          <w:rFonts w:eastAsia="DFKai-SB"/>
        </w:rPr>
        <w:t>我們的</w:t>
      </w:r>
      <w:r w:rsidRPr="00323979">
        <w:rPr>
          <w:rFonts w:eastAsia="DFKai-SB"/>
        </w:rPr>
        <w:t>Circuit Playground</w:t>
      </w:r>
      <w:r w:rsidRPr="00323979">
        <w:rPr>
          <w:rFonts w:eastAsia="DFKai-SB"/>
        </w:rPr>
        <w:t>的元件都是由很小的電路組成，我們甚至看不到它們中的大部分，但你可以通過將電線連接到電路板邊緣的銅焊盤來自行創建一個簡單的電路。</w:t>
      </w:r>
    </w:p>
    <w:p w14:paraId="3036EBAB" w14:textId="77777777" w:rsidR="003166B8" w:rsidRPr="00323979" w:rsidRDefault="003166B8" w:rsidP="003166B8">
      <w:pPr>
        <w:shd w:val="clear" w:color="auto" w:fill="FFFFFF"/>
        <w:spacing w:after="160" w:line="312" w:lineRule="auto"/>
        <w:rPr>
          <w:rFonts w:eastAsia="DFKai-SB"/>
        </w:rPr>
      </w:pPr>
      <w:r w:rsidRPr="00323979">
        <w:rPr>
          <w:rFonts w:eastAsia="DFKai-SB"/>
          <w:b/>
        </w:rPr>
        <w:t>分發</w:t>
      </w:r>
      <w:r w:rsidRPr="00323979">
        <w:rPr>
          <w:rFonts w:eastAsia="DFKai-SB"/>
        </w:rPr>
        <w:t>：</w:t>
      </w:r>
      <w:r w:rsidRPr="00323979">
        <w:rPr>
          <w:rFonts w:eastAsia="DFKai-SB"/>
        </w:rPr>
        <w:t>;</w:t>
      </w:r>
      <w:r w:rsidRPr="00323979">
        <w:rPr>
          <w:rFonts w:eastAsia="DFKai-SB"/>
        </w:rPr>
        <w:t>您希望為此部分提供好電線，</w:t>
      </w:r>
      <w:r w:rsidRPr="00323979">
        <w:rPr>
          <w:rFonts w:eastAsia="DFKai-SB"/>
        </w:rPr>
        <w:t>LED</w:t>
      </w:r>
      <w:r w:rsidRPr="00323979">
        <w:rPr>
          <w:rFonts w:eastAsia="DFKai-SB"/>
        </w:rPr>
        <w:t>和任何其他硬件。讓班級知道，在深入研究構建原型之前，我們需要學習如何在電路板上添加額外的硬件。</w:t>
      </w:r>
    </w:p>
    <w:p w14:paraId="45FBDD15" w14:textId="77777777" w:rsidR="003166B8" w:rsidRPr="00323979" w:rsidRDefault="003166B8" w:rsidP="003166B8">
      <w:pPr>
        <w:shd w:val="clear" w:color="auto" w:fill="FFFFFF"/>
        <w:spacing w:after="160" w:line="312" w:lineRule="auto"/>
        <w:rPr>
          <w:rFonts w:eastAsia="DFKai-SB"/>
        </w:rPr>
      </w:pPr>
      <w:r w:rsidRPr="00323979">
        <w:rPr>
          <w:rFonts w:eastAsia="DFKai-SB"/>
          <w:b/>
        </w:rPr>
        <w:t>轉換</w:t>
      </w:r>
      <w:r w:rsidRPr="00323979">
        <w:rPr>
          <w:rFonts w:eastAsia="DFKai-SB"/>
          <w:b/>
        </w:rPr>
        <w:t xml:space="preserve"> : </w:t>
      </w:r>
      <w:r w:rsidRPr="00323979">
        <w:rPr>
          <w:rFonts w:eastAsia="DFKai-SB"/>
        </w:rPr>
        <w:t>前往</w:t>
      </w:r>
      <w:r w:rsidRPr="00323979">
        <w:rPr>
          <w:rFonts w:eastAsia="DFKai-SB"/>
        </w:rPr>
        <w:t>Code Studio</w:t>
      </w:r>
      <w:r w:rsidRPr="00323979">
        <w:rPr>
          <w:rFonts w:eastAsia="DFKai-SB"/>
        </w:rPr>
        <w:t>處理</w:t>
      </w:r>
      <w:r w:rsidRPr="00323979">
        <w:rPr>
          <w:rFonts w:eastAsia="DFKai-SB"/>
        </w:rPr>
        <w:t>Simple Circuits</w:t>
      </w:r>
      <w:r w:rsidRPr="00323979">
        <w:rPr>
          <w:rFonts w:eastAsia="DFKai-SB"/>
        </w:rPr>
        <w:t>部分。</w:t>
      </w:r>
    </w:p>
    <w:p w14:paraId="6A5D4B6D" w14:textId="77777777" w:rsidR="003166B8" w:rsidRPr="00323979" w:rsidRDefault="003166B8" w:rsidP="003166B8">
      <w:pPr>
        <w:pStyle w:val="Heading3"/>
        <w:keepNext w:val="0"/>
        <w:keepLines w:val="0"/>
        <w:spacing w:before="280"/>
        <w:rPr>
          <w:rFonts w:eastAsia="DFKai-SB"/>
          <w:b/>
          <w:color w:val="auto"/>
          <w:sz w:val="26"/>
          <w:szCs w:val="26"/>
        </w:rPr>
      </w:pPr>
      <w:bookmarkStart w:id="827" w:name="_rim98dkpyvvk" w:colFirst="0" w:colLast="0"/>
      <w:bookmarkEnd w:id="827"/>
      <w:r w:rsidRPr="00323979">
        <w:rPr>
          <w:rFonts w:eastAsia="DFKai-SB"/>
          <w:b/>
          <w:color w:val="auto"/>
          <w:sz w:val="26"/>
          <w:szCs w:val="26"/>
        </w:rPr>
        <w:t>Code Studio levels</w:t>
      </w:r>
    </w:p>
    <w:p w14:paraId="18238033" w14:textId="77777777" w:rsidR="003166B8" w:rsidRPr="00323979" w:rsidRDefault="003166B8" w:rsidP="005E331B">
      <w:pPr>
        <w:numPr>
          <w:ilvl w:val="0"/>
          <w:numId w:val="317"/>
        </w:numPr>
        <w:rPr>
          <w:rFonts w:eastAsia="DFKai-SB"/>
        </w:rPr>
      </w:pPr>
      <w:r w:rsidRPr="00323979">
        <w:rPr>
          <w:rFonts w:eastAsia="DFKai-SB"/>
        </w:rPr>
        <w:t>Levels</w:t>
      </w:r>
    </w:p>
    <w:p w14:paraId="24F9D1B6" w14:textId="77777777" w:rsidR="003166B8" w:rsidRPr="00323979" w:rsidRDefault="003166B8" w:rsidP="005E331B">
      <w:pPr>
        <w:numPr>
          <w:ilvl w:val="0"/>
          <w:numId w:val="317"/>
        </w:numPr>
        <w:rPr>
          <w:rFonts w:eastAsia="DFKai-SB"/>
        </w:rPr>
      </w:pPr>
      <w:r w:rsidRPr="00323979">
        <w:rPr>
          <w:rFonts w:eastAsia="DFKai-SB"/>
        </w:rPr>
        <w:fldChar w:fldCharType="begin"/>
      </w:r>
      <w:r w:rsidRPr="00323979">
        <w:rPr>
          <w:rFonts w:eastAsia="DFKai-SB"/>
        </w:rPr>
        <w:instrText xml:space="preserve"> HYPERLINK "https://curriculum.code.org/csd-18/unit6/15/#level-expando-15-3" </w:instrText>
      </w:r>
      <w:r w:rsidRPr="00323979">
        <w:rPr>
          <w:rFonts w:eastAsia="DFKai-SB"/>
        </w:rPr>
        <w:fldChar w:fldCharType="separate"/>
      </w:r>
      <w:r w:rsidRPr="00323979">
        <w:rPr>
          <w:rFonts w:eastAsia="DFKai-SB"/>
          <w:u w:val="single"/>
        </w:rPr>
        <w:t>3</w:t>
      </w:r>
    </w:p>
    <w:p w14:paraId="1EEEFAE7"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"https://curriculum.code.org/csd-18/unit6/15/#level-expando-15-4" </w:instrText>
      </w:r>
      <w:r w:rsidRPr="00323979">
        <w:rPr>
          <w:rFonts w:eastAsia="DFKai-SB"/>
        </w:rPr>
        <w:fldChar w:fldCharType="separate"/>
      </w:r>
      <w:r w:rsidRPr="00323979">
        <w:rPr>
          <w:rFonts w:eastAsia="DFKai-SB"/>
          <w:u w:val="single"/>
        </w:rPr>
        <w:t>4</w:t>
      </w:r>
    </w:p>
    <w:p w14:paraId="511C23D8"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"https://curriculum.code.org/csd-18/unit6/15/#level-expando-15-5" </w:instrText>
      </w:r>
      <w:r w:rsidRPr="00323979">
        <w:rPr>
          <w:rFonts w:eastAsia="DFKai-SB"/>
        </w:rPr>
        <w:fldChar w:fldCharType="separate"/>
      </w:r>
      <w:r w:rsidRPr="00323979">
        <w:rPr>
          <w:rFonts w:eastAsia="DFKai-SB"/>
          <w:u w:val="single"/>
        </w:rPr>
        <w:t>5</w:t>
      </w:r>
    </w:p>
    <w:p w14:paraId="3F97EA96"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"https://curriculum.code.org/csd-18/unit6/15/#level-expando-15-6" </w:instrText>
      </w:r>
      <w:r w:rsidRPr="00323979">
        <w:rPr>
          <w:rFonts w:eastAsia="DFKai-SB"/>
        </w:rPr>
        <w:fldChar w:fldCharType="separate"/>
      </w:r>
      <w:r w:rsidRPr="00323979">
        <w:rPr>
          <w:rFonts w:eastAsia="DFKai-SB"/>
          <w:u w:val="single"/>
        </w:rPr>
        <w:t>6</w:t>
      </w:r>
    </w:p>
    <w:p w14:paraId="420F6385"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"https://curriculum.code.org/csd-18/unit6/15/#level-expando-15-7" </w:instrText>
      </w:r>
      <w:r w:rsidRPr="00323979">
        <w:rPr>
          <w:rFonts w:eastAsia="DFKai-SB"/>
        </w:rPr>
        <w:fldChar w:fldCharType="separate"/>
      </w:r>
      <w:r w:rsidRPr="00323979">
        <w:rPr>
          <w:rFonts w:eastAsia="DFKai-SB"/>
          <w:u w:val="single"/>
        </w:rPr>
        <w:t>7</w:t>
      </w:r>
    </w:p>
    <w:p w14:paraId="6369B5CA"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"https://curriculum.code.org/csd-18/unit6/15/#level-expando-15-8" </w:instrText>
      </w:r>
      <w:r w:rsidRPr="00323979">
        <w:rPr>
          <w:rFonts w:eastAsia="DFKai-SB"/>
        </w:rPr>
        <w:fldChar w:fldCharType="separate"/>
      </w:r>
      <w:r w:rsidRPr="00323979">
        <w:rPr>
          <w:rFonts w:eastAsia="DFKai-SB"/>
          <w:u w:val="single"/>
        </w:rPr>
        <w:t>8</w:t>
      </w:r>
    </w:p>
    <w:p w14:paraId="696FE35E"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"https://curriculum.code.org/csd-18/unit6/15/#level-expando-15-9" </w:instrText>
      </w:r>
      <w:r w:rsidRPr="00323979">
        <w:rPr>
          <w:rFonts w:eastAsia="DFKai-SB"/>
        </w:rPr>
        <w:fldChar w:fldCharType="separate"/>
      </w:r>
      <w:r w:rsidRPr="00323979">
        <w:rPr>
          <w:rFonts w:eastAsia="DFKai-SB"/>
          <w:u w:val="single"/>
        </w:rPr>
        <w:t>9</w:t>
      </w:r>
    </w:p>
    <w:p w14:paraId="047276F3" w14:textId="77777777" w:rsidR="003166B8" w:rsidRPr="00323979" w:rsidRDefault="003166B8" w:rsidP="005E331B">
      <w:pPr>
        <w:numPr>
          <w:ilvl w:val="0"/>
          <w:numId w:val="317"/>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"https://curriculum.code.org/csd-18/unit6/15/#level-expando-15-10" </w:instrText>
      </w:r>
      <w:r w:rsidRPr="00323979">
        <w:rPr>
          <w:rFonts w:eastAsia="DFKai-SB"/>
        </w:rPr>
        <w:fldChar w:fldCharType="separate"/>
      </w:r>
      <w:r w:rsidRPr="00323979">
        <w:rPr>
          <w:rFonts w:eastAsia="DFKai-SB"/>
          <w:u w:val="single"/>
        </w:rPr>
        <w:t>10</w:t>
      </w:r>
    </w:p>
    <w:p w14:paraId="364A0E09"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"https://studio.code.org/s/csd6-2018/stage/15/puzzle/3" </w:instrText>
      </w:r>
      <w:r w:rsidRPr="00323979">
        <w:rPr>
          <w:rFonts w:eastAsia="DFKai-SB"/>
        </w:rPr>
        <w:fldChar w:fldCharType="separate"/>
      </w:r>
      <w:r w:rsidRPr="00323979">
        <w:rPr>
          <w:rFonts w:eastAsia="DFKai-SB"/>
          <w:u w:val="single"/>
        </w:rPr>
        <w:t>View on Code Studio</w:t>
      </w:r>
    </w:p>
    <w:bookmarkStart w:id="828" w:name="_aow3dvbmhggh" w:colFirst="0" w:colLast="0"/>
    <w:bookmarkEnd w:id="828"/>
    <w:p w14:paraId="52094D3B"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49E4A1BB" w14:textId="77777777" w:rsidR="003166B8" w:rsidRPr="00323979" w:rsidRDefault="003166B8" w:rsidP="003166B8">
      <w:pPr>
        <w:pStyle w:val="Heading1"/>
        <w:keepNext w:val="0"/>
        <w:keepLines w:val="0"/>
        <w:spacing w:before="480"/>
        <w:rPr>
          <w:rFonts w:eastAsia="DFKai-SB"/>
          <w:b/>
          <w:sz w:val="46"/>
          <w:szCs w:val="46"/>
        </w:rPr>
      </w:pPr>
      <w:bookmarkStart w:id="829" w:name="_yvp4o5ueaz85" w:colFirst="0" w:colLast="0"/>
      <w:bookmarkEnd w:id="829"/>
      <w:r w:rsidRPr="00323979">
        <w:rPr>
          <w:rFonts w:eastAsia="DFKai-SB"/>
          <w:b/>
          <w:sz w:val="46"/>
          <w:szCs w:val="46"/>
        </w:rPr>
        <w:t>Make a Prediction</w:t>
      </w:r>
    </w:p>
    <w:p w14:paraId="631D5FD8" w14:textId="77777777" w:rsidR="003166B8" w:rsidRPr="00323979" w:rsidRDefault="003166B8" w:rsidP="003166B8">
      <w:pPr>
        <w:rPr>
          <w:rFonts w:eastAsia="DFKai-SB"/>
        </w:rPr>
      </w:pPr>
      <w:r w:rsidRPr="00323979">
        <w:rPr>
          <w:rFonts w:eastAsia="DFKai-SB"/>
        </w:rPr>
        <w:t xml:space="preserve">All of the devices that you've used so far are actually circuits connected to numbered pins! Look for </w:t>
      </w:r>
      <w:r w:rsidRPr="00323979">
        <w:rPr>
          <w:rFonts w:eastAsia="DFKai-SB"/>
          <w:b/>
        </w:rPr>
        <w:t>#13</w:t>
      </w:r>
      <w:r w:rsidRPr="00323979">
        <w:rPr>
          <w:rFonts w:eastAsia="DFKai-SB"/>
        </w:rPr>
        <w:t xml:space="preserve"> on your board to see which circuit is connected to pin 13, then read through this code and predict what will happen when the program is run.</w:t>
      </w:r>
    </w:p>
    <w:p w14:paraId="78F2C44C" w14:textId="77777777" w:rsidR="003166B8" w:rsidRPr="00323979" w:rsidRDefault="00AB68F6" w:rsidP="003166B8">
      <w:pPr>
        <w:rPr>
          <w:rFonts w:eastAsia="DFKai-SB"/>
        </w:rPr>
      </w:pPr>
      <w:hyperlink r:id="rId442">
        <w:r w:rsidR="003166B8" w:rsidRPr="00323979">
          <w:rPr>
            <w:rFonts w:eastAsia="DFKai-SB"/>
            <w:u w:val="single"/>
          </w:rPr>
          <w:t>View on Code Studio</w:t>
        </w:r>
      </w:hyperlink>
    </w:p>
    <w:p w14:paraId="146187DB" w14:textId="77777777" w:rsidR="003166B8" w:rsidRPr="00323979" w:rsidRDefault="003166B8" w:rsidP="003166B8">
      <w:pPr>
        <w:pStyle w:val="Heading3"/>
        <w:keepNext w:val="0"/>
        <w:keepLines w:val="0"/>
        <w:spacing w:before="280" w:after="140" w:line="240" w:lineRule="auto"/>
        <w:rPr>
          <w:rFonts w:eastAsia="DFKai-SB"/>
          <w:color w:val="auto"/>
          <w:sz w:val="34"/>
          <w:szCs w:val="34"/>
        </w:rPr>
      </w:pPr>
      <w:bookmarkStart w:id="830" w:name="_yjb3gjimesqr" w:colFirst="0" w:colLast="0"/>
      <w:bookmarkEnd w:id="830"/>
      <w:r w:rsidRPr="00323979">
        <w:rPr>
          <w:rFonts w:eastAsia="DFKai-SB"/>
          <w:color w:val="auto"/>
          <w:sz w:val="34"/>
          <w:szCs w:val="34"/>
        </w:rPr>
        <w:t>學生指示</w:t>
      </w:r>
    </w:p>
    <w:p w14:paraId="7CA593ED" w14:textId="77777777" w:rsidR="003166B8" w:rsidRPr="00323979" w:rsidRDefault="003166B8" w:rsidP="003166B8">
      <w:pPr>
        <w:pStyle w:val="Heading1"/>
        <w:keepNext w:val="0"/>
        <w:keepLines w:val="0"/>
        <w:spacing w:before="240" w:after="240" w:line="240" w:lineRule="auto"/>
        <w:rPr>
          <w:rFonts w:eastAsia="DFKai-SB"/>
          <w:b/>
          <w:sz w:val="48"/>
          <w:szCs w:val="48"/>
        </w:rPr>
      </w:pPr>
      <w:bookmarkStart w:id="831" w:name="_2r8vpuei1ybm" w:colFirst="0" w:colLast="0"/>
      <w:bookmarkEnd w:id="831"/>
      <w:r w:rsidRPr="00323979">
        <w:rPr>
          <w:rFonts w:eastAsia="DFKai-SB"/>
          <w:b/>
          <w:sz w:val="48"/>
          <w:szCs w:val="48"/>
        </w:rPr>
        <w:t>做一個預測</w:t>
      </w:r>
    </w:p>
    <w:p w14:paraId="7728F437" w14:textId="77777777" w:rsidR="003166B8" w:rsidRPr="00323979" w:rsidRDefault="003166B8" w:rsidP="003166B8">
      <w:pPr>
        <w:spacing w:after="160"/>
        <w:rPr>
          <w:rFonts w:eastAsia="DFKai-SB"/>
        </w:rPr>
      </w:pPr>
      <w:r w:rsidRPr="00323979">
        <w:rPr>
          <w:rFonts w:eastAsia="DFKai-SB"/>
        </w:rPr>
        <w:t>到目前為止，您使用的所有設備實際上都是連接到編號引腳的電路！查看電路板上的＃</w:t>
      </w:r>
      <w:r w:rsidRPr="00323979">
        <w:rPr>
          <w:rFonts w:eastAsia="DFKai-SB"/>
        </w:rPr>
        <w:t>13</w:t>
      </w:r>
      <w:r w:rsidRPr="00323979">
        <w:rPr>
          <w:rFonts w:eastAsia="DFKai-SB"/>
        </w:rPr>
        <w:t>，看看哪個電路連接到引腳</w:t>
      </w:r>
      <w:r w:rsidRPr="00323979">
        <w:rPr>
          <w:rFonts w:eastAsia="DFKai-SB"/>
        </w:rPr>
        <w:t>13</w:t>
      </w:r>
      <w:r w:rsidRPr="00323979">
        <w:rPr>
          <w:rFonts w:eastAsia="DFKai-SB"/>
        </w:rPr>
        <w:t>，然後讀取此代碼並預測程序運行時會發生什麼。</w:t>
      </w:r>
    </w:p>
    <w:p w14:paraId="792DCB67"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"https://studio.code.org/s/csd6-2018/stage/15/puzzle/4" </w:instrText>
      </w:r>
      <w:r w:rsidRPr="00323979">
        <w:rPr>
          <w:rFonts w:eastAsia="DFKai-SB"/>
        </w:rPr>
        <w:fldChar w:fldCharType="separate"/>
      </w:r>
    </w:p>
    <w:p w14:paraId="6CE11E22" w14:textId="77777777" w:rsidR="003166B8" w:rsidRPr="00323979" w:rsidRDefault="003166B8" w:rsidP="003166B8">
      <w:pPr>
        <w:rPr>
          <w:rFonts w:eastAsia="DFKai-SB"/>
        </w:rPr>
      </w:pPr>
      <w:r w:rsidRPr="00323979">
        <w:rPr>
          <w:rFonts w:eastAsia="DFKai-SB"/>
        </w:rPr>
        <w:fldChar w:fldCharType="end"/>
      </w:r>
      <w:r w:rsidRPr="00323979">
        <w:rPr>
          <w:rFonts w:eastAsia="DFKai-SB"/>
        </w:rPr>
        <w:t>Teaching Tip</w:t>
      </w:r>
    </w:p>
    <w:p w14:paraId="134DF7F7" w14:textId="77777777" w:rsidR="003166B8" w:rsidRPr="00323979" w:rsidRDefault="003166B8" w:rsidP="003166B8">
      <w:pPr>
        <w:pStyle w:val="Heading4"/>
        <w:keepNext w:val="0"/>
        <w:keepLines w:val="0"/>
        <w:spacing w:before="240" w:after="40"/>
        <w:rPr>
          <w:rFonts w:eastAsia="DFKai-SB"/>
          <w:b/>
          <w:color w:val="auto"/>
          <w:sz w:val="22"/>
          <w:szCs w:val="22"/>
        </w:rPr>
      </w:pPr>
      <w:bookmarkStart w:id="832" w:name="_mwig723u3mvs" w:colFirst="0" w:colLast="0"/>
      <w:bookmarkEnd w:id="832"/>
      <w:r w:rsidRPr="00323979">
        <w:rPr>
          <w:rFonts w:eastAsia="DFKai-SB"/>
          <w:b/>
          <w:color w:val="auto"/>
          <w:sz w:val="22"/>
          <w:szCs w:val="22"/>
        </w:rPr>
        <w:t>Learning More About LEDs</w:t>
      </w:r>
    </w:p>
    <w:p w14:paraId="312E6AB7" w14:textId="77777777" w:rsidR="003166B8" w:rsidRPr="00323979" w:rsidRDefault="003166B8" w:rsidP="003166B8">
      <w:pPr>
        <w:rPr>
          <w:rFonts w:eastAsia="DFKai-SB"/>
        </w:rPr>
      </w:pPr>
      <w:r w:rsidRPr="00323979">
        <w:rPr>
          <w:rFonts w:eastAsia="DFKai-SB"/>
        </w:rPr>
        <w:t>We include LED sequins in the Circuit Playground classroom pack, but if you're careful you can use just about any LEDs you like. To learn more about pairing LEDs with the proper resistor, check out</w:t>
      </w:r>
      <w:hyperlink r:id="rId443">
        <w:r w:rsidRPr="00323979">
          <w:rPr>
            <w:rFonts w:eastAsia="DFKai-SB"/>
          </w:rPr>
          <w:t xml:space="preserve"> </w:t>
        </w:r>
      </w:hyperlink>
      <w:hyperlink r:id="rId444">
        <w:r w:rsidRPr="00323979">
          <w:rPr>
            <w:rFonts w:eastAsia="DFKai-SB"/>
            <w:u w:val="single"/>
          </w:rPr>
          <w:t>Adafruit's LED primer</w:t>
        </w:r>
      </w:hyperlink>
      <w:r w:rsidRPr="00323979">
        <w:rPr>
          <w:rFonts w:eastAsia="DFKai-SB"/>
        </w:rPr>
        <w:t>.</w:t>
      </w:r>
    </w:p>
    <w:p w14:paraId="5CC0B9DB" w14:textId="77777777" w:rsidR="003166B8" w:rsidRPr="00323979" w:rsidRDefault="003166B8" w:rsidP="003166B8">
      <w:pPr>
        <w:pStyle w:val="Heading3"/>
        <w:keepNext w:val="0"/>
        <w:keepLines w:val="0"/>
        <w:spacing w:before="280"/>
        <w:rPr>
          <w:rFonts w:eastAsia="DFKai-SB"/>
          <w:color w:val="auto"/>
          <w:sz w:val="24"/>
          <w:szCs w:val="24"/>
          <w:shd w:val="clear" w:color="auto" w:fill="FFA400"/>
        </w:rPr>
      </w:pPr>
      <w:bookmarkStart w:id="833" w:name="_445expin9sxu" w:colFirst="0" w:colLast="0"/>
      <w:bookmarkEnd w:id="833"/>
      <w:r w:rsidRPr="00323979">
        <w:rPr>
          <w:rFonts w:eastAsia="DFKai-SB"/>
          <w:color w:val="auto"/>
          <w:sz w:val="24"/>
          <w:szCs w:val="24"/>
          <w:shd w:val="clear" w:color="auto" w:fill="FFA400"/>
        </w:rPr>
        <w:t xml:space="preserve"> </w:t>
      </w:r>
      <w:r w:rsidRPr="00323979">
        <w:rPr>
          <w:rFonts w:eastAsia="DFKai-SB"/>
          <w:color w:val="auto"/>
          <w:sz w:val="24"/>
          <w:szCs w:val="24"/>
          <w:shd w:val="clear" w:color="auto" w:fill="FFA400"/>
        </w:rPr>
        <w:t>教學提示</w:t>
      </w:r>
    </w:p>
    <w:p w14:paraId="68A6FC6B" w14:textId="77777777" w:rsidR="003166B8" w:rsidRPr="00323979" w:rsidRDefault="003166B8" w:rsidP="003166B8">
      <w:pPr>
        <w:pStyle w:val="Heading4"/>
        <w:keepNext w:val="0"/>
        <w:keepLines w:val="0"/>
        <w:shd w:val="clear" w:color="auto" w:fill="F5FCFF"/>
        <w:spacing w:before="160" w:after="160" w:line="288" w:lineRule="auto"/>
        <w:rPr>
          <w:rFonts w:eastAsia="DFKai-SB"/>
          <w:color w:val="auto"/>
          <w:sz w:val="21"/>
          <w:szCs w:val="21"/>
        </w:rPr>
      </w:pPr>
      <w:bookmarkStart w:id="834" w:name="_w2faf3uwnq7a" w:colFirst="0" w:colLast="0"/>
      <w:bookmarkEnd w:id="834"/>
      <w:r w:rsidRPr="00323979">
        <w:rPr>
          <w:rFonts w:eastAsia="DFKai-SB"/>
          <w:color w:val="auto"/>
          <w:sz w:val="21"/>
          <w:szCs w:val="21"/>
        </w:rPr>
        <w:t>更多了解</w:t>
      </w:r>
      <w:r w:rsidRPr="00323979">
        <w:rPr>
          <w:rFonts w:eastAsia="DFKai-SB"/>
          <w:color w:val="auto"/>
          <w:sz w:val="21"/>
          <w:szCs w:val="21"/>
        </w:rPr>
        <w:t>LED</w:t>
      </w:r>
    </w:p>
    <w:p w14:paraId="692E8A5B" w14:textId="77777777" w:rsidR="003166B8" w:rsidRPr="00323979" w:rsidRDefault="003166B8" w:rsidP="003166B8">
      <w:pPr>
        <w:shd w:val="clear" w:color="auto" w:fill="F5FCFF"/>
        <w:spacing w:after="160" w:line="312" w:lineRule="auto"/>
        <w:rPr>
          <w:rFonts w:eastAsia="DFKai-SB"/>
          <w:sz w:val="18"/>
          <w:szCs w:val="18"/>
        </w:rPr>
      </w:pPr>
      <w:r w:rsidRPr="00323979">
        <w:rPr>
          <w:rFonts w:eastAsia="DFKai-SB"/>
          <w:sz w:val="18"/>
          <w:szCs w:val="18"/>
        </w:rPr>
        <w:t>我們在</w:t>
      </w:r>
      <w:r w:rsidRPr="00323979">
        <w:rPr>
          <w:rFonts w:eastAsia="DFKai-SB"/>
          <w:sz w:val="18"/>
          <w:szCs w:val="18"/>
        </w:rPr>
        <w:t>Circuit Playground</w:t>
      </w:r>
      <w:r w:rsidRPr="00323979">
        <w:rPr>
          <w:rFonts w:eastAsia="DFKai-SB"/>
          <w:sz w:val="18"/>
          <w:szCs w:val="18"/>
        </w:rPr>
        <w:t>教室包中加入</w:t>
      </w:r>
      <w:r w:rsidRPr="00323979">
        <w:rPr>
          <w:rFonts w:eastAsia="DFKai-SB"/>
          <w:sz w:val="18"/>
          <w:szCs w:val="18"/>
        </w:rPr>
        <w:t>LED</w:t>
      </w:r>
      <w:r w:rsidRPr="00323979">
        <w:rPr>
          <w:rFonts w:eastAsia="DFKai-SB"/>
          <w:sz w:val="18"/>
          <w:szCs w:val="18"/>
        </w:rPr>
        <w:t>亮片，但如果你小心使用，你可以使用你喜歡的任何</w:t>
      </w:r>
      <w:r w:rsidRPr="00323979">
        <w:rPr>
          <w:rFonts w:eastAsia="DFKai-SB"/>
          <w:sz w:val="18"/>
          <w:szCs w:val="18"/>
        </w:rPr>
        <w:t>LED</w:t>
      </w:r>
      <w:r w:rsidRPr="00323979">
        <w:rPr>
          <w:rFonts w:eastAsia="DFKai-SB"/>
          <w:sz w:val="18"/>
          <w:szCs w:val="18"/>
        </w:rPr>
        <w:t>。要了解有關將</w:t>
      </w:r>
      <w:r w:rsidRPr="00323979">
        <w:rPr>
          <w:rFonts w:eastAsia="DFKai-SB"/>
          <w:sz w:val="18"/>
          <w:szCs w:val="18"/>
        </w:rPr>
        <w:t>LED</w:t>
      </w:r>
      <w:r w:rsidRPr="00323979">
        <w:rPr>
          <w:rFonts w:eastAsia="DFKai-SB"/>
          <w:sz w:val="18"/>
          <w:szCs w:val="18"/>
        </w:rPr>
        <w:t>與適當電阻配對的更多信息，請查看</w:t>
      </w:r>
      <w:hyperlink r:id="rId445">
        <w:r w:rsidRPr="00323979">
          <w:rPr>
            <w:rFonts w:eastAsia="DFKai-SB"/>
            <w:sz w:val="18"/>
            <w:szCs w:val="18"/>
            <w:u w:val="single"/>
          </w:rPr>
          <w:t>Adafruit</w:t>
        </w:r>
        <w:r w:rsidRPr="00323979">
          <w:rPr>
            <w:rFonts w:eastAsia="DFKai-SB"/>
            <w:sz w:val="18"/>
            <w:szCs w:val="18"/>
            <w:u w:val="single"/>
          </w:rPr>
          <w:t>的</w:t>
        </w:r>
        <w:r w:rsidRPr="00323979">
          <w:rPr>
            <w:rFonts w:eastAsia="DFKai-SB"/>
            <w:sz w:val="18"/>
            <w:szCs w:val="18"/>
            <w:u w:val="single"/>
          </w:rPr>
          <w:t>LED</w:t>
        </w:r>
        <w:r w:rsidRPr="00323979">
          <w:rPr>
            <w:rFonts w:eastAsia="DFKai-SB"/>
            <w:sz w:val="18"/>
            <w:szCs w:val="18"/>
            <w:u w:val="single"/>
          </w:rPr>
          <w:t>手冊</w:t>
        </w:r>
      </w:hyperlink>
      <w:r w:rsidRPr="00323979">
        <w:rPr>
          <w:rFonts w:eastAsia="DFKai-SB"/>
          <w:sz w:val="18"/>
          <w:szCs w:val="18"/>
        </w:rPr>
        <w:t>。</w:t>
      </w:r>
    </w:p>
    <w:p w14:paraId="397EBE12" w14:textId="77777777" w:rsidR="003166B8" w:rsidRPr="00323979" w:rsidRDefault="003166B8" w:rsidP="003166B8">
      <w:pPr>
        <w:rPr>
          <w:rFonts w:eastAsia="DFKai-SB"/>
        </w:rPr>
      </w:pPr>
    </w:p>
    <w:p w14:paraId="4E4E796D" w14:textId="77777777" w:rsidR="003166B8" w:rsidRPr="00323979" w:rsidRDefault="003166B8" w:rsidP="003166B8">
      <w:pPr>
        <w:pStyle w:val="Heading3"/>
        <w:keepNext w:val="0"/>
        <w:keepLines w:val="0"/>
        <w:spacing w:before="280"/>
        <w:rPr>
          <w:rFonts w:eastAsia="DFKai-SB"/>
          <w:b/>
          <w:color w:val="auto"/>
          <w:sz w:val="26"/>
          <w:szCs w:val="26"/>
        </w:rPr>
      </w:pPr>
      <w:bookmarkStart w:id="835" w:name="_wujrt25v59yz" w:colFirst="0" w:colLast="0"/>
      <w:bookmarkEnd w:id="835"/>
      <w:r w:rsidRPr="00323979">
        <w:rPr>
          <w:rFonts w:eastAsia="DFKai-SB"/>
          <w:b/>
          <w:color w:val="auto"/>
          <w:sz w:val="26"/>
          <w:szCs w:val="26"/>
        </w:rPr>
        <w:t>Student Instructions</w:t>
      </w:r>
    </w:p>
    <w:p w14:paraId="33952FFA"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"https://studio.code.org/s/csd6-2018/stage/15/puzzle/5" </w:instrText>
      </w:r>
      <w:r w:rsidRPr="00323979">
        <w:rPr>
          <w:rFonts w:eastAsia="DFKai-SB"/>
        </w:rPr>
        <w:fldChar w:fldCharType="separate"/>
      </w:r>
      <w:r w:rsidRPr="00323979">
        <w:rPr>
          <w:rFonts w:eastAsia="DFKai-SB"/>
          <w:u w:val="single"/>
        </w:rPr>
        <w:t>View on Code Studio</w:t>
      </w:r>
    </w:p>
    <w:p w14:paraId="7D5E5A71" w14:textId="77777777" w:rsidR="003166B8" w:rsidRPr="00323979" w:rsidRDefault="003166B8" w:rsidP="003166B8">
      <w:pPr>
        <w:rPr>
          <w:rFonts w:eastAsia="DFKai-SB"/>
        </w:rPr>
      </w:pPr>
      <w:r w:rsidRPr="00323979">
        <w:rPr>
          <w:rFonts w:eastAsia="DFKai-SB"/>
        </w:rPr>
        <w:fldChar w:fldCharType="end"/>
      </w:r>
      <w:r w:rsidRPr="00323979">
        <w:rPr>
          <w:rFonts w:eastAsia="DFKai-SB"/>
        </w:rPr>
        <w:t>Teaching Tip</w:t>
      </w:r>
    </w:p>
    <w:p w14:paraId="27C08BFA" w14:textId="77777777" w:rsidR="003166B8" w:rsidRPr="00323979" w:rsidRDefault="003166B8" w:rsidP="003166B8">
      <w:pPr>
        <w:pStyle w:val="Heading3"/>
        <w:keepNext w:val="0"/>
        <w:keepLines w:val="0"/>
        <w:spacing w:before="280"/>
        <w:rPr>
          <w:rFonts w:eastAsia="DFKai-SB"/>
          <w:b/>
          <w:color w:val="auto"/>
          <w:sz w:val="26"/>
          <w:szCs w:val="26"/>
        </w:rPr>
      </w:pPr>
      <w:bookmarkStart w:id="836" w:name="_x9l3ysta95nd" w:colFirst="0" w:colLast="0"/>
      <w:bookmarkEnd w:id="836"/>
      <w:r w:rsidRPr="00323979">
        <w:rPr>
          <w:rFonts w:eastAsia="DFKai-SB"/>
          <w:b/>
          <w:color w:val="auto"/>
          <w:sz w:val="26"/>
          <w:szCs w:val="26"/>
        </w:rPr>
        <w:t>Why Are We Talking Pins?</w:t>
      </w:r>
    </w:p>
    <w:p w14:paraId="20C6B117" w14:textId="77777777" w:rsidR="003166B8" w:rsidRPr="00323979" w:rsidRDefault="003166B8" w:rsidP="003166B8">
      <w:pPr>
        <w:rPr>
          <w:rFonts w:eastAsia="DFKai-SB"/>
        </w:rPr>
      </w:pPr>
      <w:r w:rsidRPr="00323979">
        <w:rPr>
          <w:rFonts w:eastAsia="DFKai-SB"/>
        </w:rPr>
        <w:t>You may notice that in the early levels of this lesson students are programming in a much different way than they have before, directly manipulating pins. The</w:t>
      </w:r>
      <w:hyperlink r:id="rId446">
        <w:r w:rsidRPr="00323979">
          <w:rPr>
            <w:rFonts w:eastAsia="DFKai-SB"/>
          </w:rPr>
          <w:t xml:space="preserve"> </w:t>
        </w:r>
      </w:hyperlink>
      <w:hyperlink r:id="rId447">
        <w:r w:rsidRPr="00323979">
          <w:rPr>
            <w:rFonts w:eastAsia="DFKai-SB"/>
            <w:u w:val="single"/>
            <w:shd w:val="clear" w:color="auto" w:fill="4DD0E1"/>
          </w:rPr>
          <w:t>digitalWrite()</w:t>
        </w:r>
      </w:hyperlink>
      <w:r w:rsidRPr="00323979">
        <w:rPr>
          <w:rFonts w:eastAsia="DFKai-SB"/>
        </w:rPr>
        <w:t xml:space="preserve"> and</w:t>
      </w:r>
      <w:hyperlink r:id="rId448">
        <w:r w:rsidRPr="00323979">
          <w:rPr>
            <w:rFonts w:eastAsia="DFKai-SB"/>
          </w:rPr>
          <w:t xml:space="preserve"> </w:t>
        </w:r>
      </w:hyperlink>
      <w:hyperlink r:id="rId449">
        <w:r w:rsidRPr="00323979">
          <w:rPr>
            <w:rFonts w:eastAsia="DFKai-SB"/>
            <w:u w:val="single"/>
            <w:shd w:val="clear" w:color="auto" w:fill="4DD0E1"/>
          </w:rPr>
          <w:t>pinMode()</w:t>
        </w:r>
      </w:hyperlink>
      <w:r w:rsidRPr="00323979">
        <w:rPr>
          <w:rFonts w:eastAsia="DFKai-SB"/>
        </w:rPr>
        <w:t xml:space="preserve"> commands are useful to get our wiring set up quickly, but are not the core concerns of this lesson. As soon as students are comfortable wiring LED circuits we will introduce techniques to control those LEDs with the higher level commands that have been used up to this point (like</w:t>
      </w:r>
      <w:hyperlink r:id="rId450">
        <w:r w:rsidRPr="00323979">
          <w:rPr>
            <w:rFonts w:eastAsia="DFKai-SB"/>
          </w:rPr>
          <w:t xml:space="preserve"> </w:t>
        </w:r>
      </w:hyperlink>
      <w:hyperlink r:id="rId451">
        <w:r w:rsidRPr="00323979">
          <w:rPr>
            <w:rFonts w:eastAsia="DFKai-SB"/>
            <w:u w:val="single"/>
            <w:shd w:val="clear" w:color="auto" w:fill="F78183"/>
          </w:rPr>
          <w:t>led.on()</w:t>
        </w:r>
      </w:hyperlink>
      <w:r w:rsidRPr="00323979">
        <w:rPr>
          <w:rFonts w:eastAsia="DFKai-SB"/>
        </w:rPr>
        <w:t xml:space="preserve"> and</w:t>
      </w:r>
      <w:hyperlink r:id="rId452">
        <w:r w:rsidRPr="00323979">
          <w:rPr>
            <w:rFonts w:eastAsia="DFKai-SB"/>
          </w:rPr>
          <w:t xml:space="preserve"> </w:t>
        </w:r>
      </w:hyperlink>
      <w:hyperlink r:id="rId453">
        <w:r w:rsidRPr="00323979">
          <w:rPr>
            <w:rFonts w:eastAsia="DFKai-SB"/>
            <w:u w:val="single"/>
            <w:shd w:val="clear" w:color="auto" w:fill="F78183"/>
          </w:rPr>
          <w:t>led.off()</w:t>
        </w:r>
      </w:hyperlink>
      <w:r w:rsidRPr="00323979">
        <w:rPr>
          <w:rFonts w:eastAsia="DFKai-SB"/>
        </w:rPr>
        <w:t>).</w:t>
      </w:r>
    </w:p>
    <w:p w14:paraId="01848CD6" w14:textId="77777777" w:rsidR="003166B8" w:rsidRPr="00323979" w:rsidRDefault="003166B8" w:rsidP="003166B8">
      <w:pPr>
        <w:rPr>
          <w:rFonts w:eastAsia="DFKai-SB"/>
        </w:rPr>
      </w:pPr>
    </w:p>
    <w:p w14:paraId="551B9A2C" w14:textId="77777777" w:rsidR="003166B8" w:rsidRPr="00323979" w:rsidRDefault="003166B8" w:rsidP="003166B8">
      <w:pPr>
        <w:rPr>
          <w:rFonts w:eastAsia="DFKai-SB"/>
          <w:sz w:val="24"/>
          <w:szCs w:val="24"/>
          <w:shd w:val="clear" w:color="auto" w:fill="FFA400"/>
        </w:rPr>
      </w:pPr>
    </w:p>
    <w:p w14:paraId="1EF67F2D" w14:textId="77777777" w:rsidR="003166B8" w:rsidRPr="00323979" w:rsidRDefault="003166B8" w:rsidP="003166B8">
      <w:pPr>
        <w:rPr>
          <w:rFonts w:eastAsia="DFKai-SB"/>
          <w:sz w:val="24"/>
          <w:szCs w:val="24"/>
          <w:shd w:val="clear" w:color="auto" w:fill="FFA400"/>
        </w:rPr>
      </w:pPr>
      <w:r w:rsidRPr="00323979">
        <w:rPr>
          <w:rFonts w:eastAsia="DFKai-SB"/>
          <w:sz w:val="24"/>
          <w:szCs w:val="24"/>
          <w:shd w:val="clear" w:color="auto" w:fill="FFA400"/>
        </w:rPr>
        <w:t xml:space="preserve"> </w:t>
      </w:r>
      <w:r w:rsidRPr="00323979">
        <w:rPr>
          <w:rFonts w:eastAsia="DFKai-SB"/>
          <w:sz w:val="24"/>
          <w:szCs w:val="24"/>
          <w:shd w:val="clear" w:color="auto" w:fill="FFA400"/>
        </w:rPr>
        <w:t>教學提示</w:t>
      </w:r>
    </w:p>
    <w:p w14:paraId="7179A395"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37" w:name="_q3kx42m6qr9n" w:colFirst="0" w:colLast="0"/>
      <w:bookmarkEnd w:id="837"/>
      <w:r w:rsidRPr="00323979">
        <w:rPr>
          <w:rFonts w:eastAsia="DFKai-SB"/>
          <w:color w:val="auto"/>
          <w:sz w:val="31"/>
          <w:szCs w:val="31"/>
        </w:rPr>
        <w:t>我們為什麼要談引腳</w:t>
      </w:r>
      <w:r w:rsidRPr="00323979">
        <w:rPr>
          <w:rFonts w:eastAsia="DFKai-SB"/>
          <w:color w:val="auto"/>
          <w:sz w:val="31"/>
          <w:szCs w:val="31"/>
        </w:rPr>
        <w:t xml:space="preserve"> (pin)</w:t>
      </w:r>
      <w:r w:rsidRPr="00323979">
        <w:rPr>
          <w:rFonts w:eastAsia="DFKai-SB"/>
          <w:color w:val="auto"/>
          <w:sz w:val="31"/>
          <w:szCs w:val="31"/>
        </w:rPr>
        <w:t>？</w:t>
      </w:r>
    </w:p>
    <w:p w14:paraId="62857AD8" w14:textId="77777777" w:rsidR="003166B8" w:rsidRPr="00323979" w:rsidRDefault="003166B8" w:rsidP="003166B8">
      <w:pPr>
        <w:shd w:val="clear" w:color="auto" w:fill="F5FCFF"/>
        <w:spacing w:after="160" w:line="312" w:lineRule="auto"/>
        <w:rPr>
          <w:rFonts w:eastAsia="DFKai-SB"/>
        </w:rPr>
      </w:pPr>
      <w:r w:rsidRPr="00323979">
        <w:rPr>
          <w:rFonts w:eastAsia="DFKai-SB"/>
        </w:rPr>
        <w:t>您可能會注意到，在本課程的早期階段，學生的編程方式與以前完全不同，直接操作引腳。用</w:t>
      </w:r>
      <w:hyperlink r:id="rId454">
        <w:r w:rsidRPr="00323979">
          <w:rPr>
            <w:rFonts w:eastAsia="DFKai-SB"/>
            <w:u w:val="single"/>
            <w:shd w:val="clear" w:color="auto" w:fill="4DD0E1"/>
          </w:rPr>
          <w:t>digitalWrite()</w:t>
        </w:r>
      </w:hyperlink>
      <w:r w:rsidRPr="00323979">
        <w:rPr>
          <w:rFonts w:eastAsia="DFKai-SB"/>
          <w:shd w:val="clear" w:color="auto" w:fill="F5FCFF"/>
        </w:rPr>
        <w:t xml:space="preserve"> </w:t>
      </w:r>
      <w:r w:rsidRPr="00323979">
        <w:rPr>
          <w:rFonts w:eastAsia="DFKai-SB"/>
          <w:shd w:val="clear" w:color="auto" w:fill="F5FCFF"/>
        </w:rPr>
        <w:t>和</w:t>
      </w:r>
      <w:r w:rsidRPr="00323979">
        <w:rPr>
          <w:rFonts w:eastAsia="DFKai-SB"/>
          <w:shd w:val="clear" w:color="auto" w:fill="F5FCFF"/>
        </w:rPr>
        <w:t xml:space="preserve"> </w:t>
      </w:r>
      <w:hyperlink r:id="rId455">
        <w:r w:rsidRPr="00323979">
          <w:rPr>
            <w:rFonts w:eastAsia="DFKai-SB"/>
            <w:u w:val="single"/>
            <w:shd w:val="clear" w:color="auto" w:fill="4DD0E1"/>
          </w:rPr>
          <w:t>pinMode()</w:t>
        </w:r>
      </w:hyperlink>
      <w:r w:rsidRPr="00323979">
        <w:rPr>
          <w:rFonts w:eastAsia="DFKai-SB"/>
          <w:shd w:val="clear" w:color="auto" w:fill="F5FCFF"/>
        </w:rPr>
        <w:t xml:space="preserve"> </w:t>
      </w:r>
      <w:r w:rsidRPr="00323979">
        <w:rPr>
          <w:rFonts w:eastAsia="DFKai-SB"/>
        </w:rPr>
        <w:t>命令，讓我們的接線馬上有作用，但這不是這節課的核心問題。一旦學生們能輕易地接線</w:t>
      </w:r>
      <w:r w:rsidRPr="00323979">
        <w:rPr>
          <w:rFonts w:eastAsia="DFKai-SB"/>
        </w:rPr>
        <w:t>LED</w:t>
      </w:r>
      <w:r w:rsidRPr="00323979">
        <w:rPr>
          <w:rFonts w:eastAsia="DFKai-SB"/>
        </w:rPr>
        <w:t>電路，我們將介紹技術來控制這些</w:t>
      </w:r>
      <w:r w:rsidRPr="00323979">
        <w:rPr>
          <w:rFonts w:eastAsia="DFKai-SB"/>
        </w:rPr>
        <w:t>LED</w:t>
      </w:r>
      <w:r w:rsidRPr="00323979">
        <w:rPr>
          <w:rFonts w:eastAsia="DFKai-SB"/>
        </w:rPr>
        <w:t>，使用到目前為止使用的更高級別的命令（如</w:t>
      </w:r>
      <w:hyperlink r:id="rId456">
        <w:r w:rsidRPr="00323979">
          <w:rPr>
            <w:rFonts w:eastAsia="DFKai-SB"/>
            <w:u w:val="single"/>
            <w:shd w:val="clear" w:color="auto" w:fill="F78183"/>
          </w:rPr>
          <w:t>led.on()</w:t>
        </w:r>
      </w:hyperlink>
      <w:r w:rsidRPr="00323979">
        <w:rPr>
          <w:rFonts w:eastAsia="DFKai-SB"/>
        </w:rPr>
        <w:t xml:space="preserve"> </w:t>
      </w:r>
      <w:r w:rsidRPr="00323979">
        <w:rPr>
          <w:rFonts w:eastAsia="DFKai-SB"/>
        </w:rPr>
        <w:t>和</w:t>
      </w:r>
      <w:hyperlink r:id="rId457">
        <w:r w:rsidRPr="00323979">
          <w:rPr>
            <w:rFonts w:eastAsia="DFKai-SB"/>
          </w:rPr>
          <w:t xml:space="preserve"> </w:t>
        </w:r>
      </w:hyperlink>
      <w:hyperlink r:id="rId458">
        <w:r w:rsidRPr="00323979">
          <w:rPr>
            <w:rFonts w:eastAsia="DFKai-SB"/>
            <w:u w:val="single"/>
            <w:shd w:val="clear" w:color="auto" w:fill="F78183"/>
          </w:rPr>
          <w:t>led.off()</w:t>
        </w:r>
      </w:hyperlink>
      <w:r w:rsidRPr="00323979">
        <w:rPr>
          <w:rFonts w:eastAsia="DFKai-SB"/>
        </w:rPr>
        <w:t>)</w:t>
      </w:r>
      <w:r w:rsidRPr="00323979">
        <w:rPr>
          <w:rFonts w:eastAsia="DFKai-SB"/>
        </w:rPr>
        <w:t>）。</w:t>
      </w:r>
    </w:p>
    <w:p w14:paraId="35C6AA14" w14:textId="77777777" w:rsidR="003166B8" w:rsidRPr="00323979" w:rsidRDefault="003166B8" w:rsidP="003166B8">
      <w:pPr>
        <w:rPr>
          <w:rFonts w:eastAsia="DFKai-SB"/>
          <w:sz w:val="24"/>
          <w:szCs w:val="24"/>
          <w:shd w:val="clear" w:color="auto" w:fill="FFA400"/>
        </w:rPr>
      </w:pPr>
    </w:p>
    <w:p w14:paraId="2177938A" w14:textId="77777777" w:rsidR="003166B8" w:rsidRPr="00323979" w:rsidRDefault="003166B8" w:rsidP="003166B8">
      <w:pPr>
        <w:rPr>
          <w:rFonts w:eastAsia="DFKai-SB"/>
          <w:sz w:val="24"/>
          <w:szCs w:val="24"/>
          <w:shd w:val="clear" w:color="auto" w:fill="FFA400"/>
        </w:rPr>
      </w:pPr>
    </w:p>
    <w:p w14:paraId="0363D98C" w14:textId="77777777" w:rsidR="003166B8" w:rsidRPr="00323979" w:rsidRDefault="003166B8" w:rsidP="003166B8">
      <w:pPr>
        <w:pStyle w:val="Heading3"/>
        <w:keepNext w:val="0"/>
        <w:keepLines w:val="0"/>
        <w:spacing w:before="280"/>
        <w:rPr>
          <w:rFonts w:eastAsia="DFKai-SB"/>
          <w:b/>
          <w:color w:val="auto"/>
          <w:sz w:val="26"/>
          <w:szCs w:val="26"/>
        </w:rPr>
      </w:pPr>
      <w:bookmarkStart w:id="838" w:name="_m1zx9huas8mo" w:colFirst="0" w:colLast="0"/>
      <w:bookmarkEnd w:id="838"/>
      <w:r w:rsidRPr="00323979">
        <w:rPr>
          <w:rFonts w:eastAsia="DFKai-SB"/>
          <w:b/>
          <w:color w:val="auto"/>
          <w:sz w:val="26"/>
          <w:szCs w:val="26"/>
        </w:rPr>
        <w:t>Student Instructions</w:t>
      </w:r>
    </w:p>
    <w:p w14:paraId="289D7D1E" w14:textId="77777777" w:rsidR="003166B8" w:rsidRPr="00323979" w:rsidRDefault="003166B8" w:rsidP="003166B8">
      <w:pPr>
        <w:pStyle w:val="Heading1"/>
        <w:keepNext w:val="0"/>
        <w:keepLines w:val="0"/>
        <w:spacing w:before="480"/>
        <w:rPr>
          <w:rFonts w:eastAsia="DFKai-SB"/>
          <w:b/>
          <w:sz w:val="46"/>
          <w:szCs w:val="46"/>
        </w:rPr>
      </w:pPr>
      <w:bookmarkStart w:id="839" w:name="_wn1z37ej312l" w:colFirst="0" w:colLast="0"/>
      <w:bookmarkEnd w:id="839"/>
      <w:r w:rsidRPr="00323979">
        <w:rPr>
          <w:rFonts w:eastAsia="DFKai-SB"/>
          <w:b/>
          <w:sz w:val="46"/>
          <w:szCs w:val="46"/>
        </w:rPr>
        <w:t>Wire a Circuit</w:t>
      </w:r>
    </w:p>
    <w:p w14:paraId="3CD5B6A6" w14:textId="77777777" w:rsidR="003166B8" w:rsidRPr="00323979" w:rsidRDefault="003166B8" w:rsidP="003166B8">
      <w:pPr>
        <w:rPr>
          <w:rFonts w:eastAsia="DFKai-SB"/>
        </w:rPr>
      </w:pPr>
      <w:r w:rsidRPr="00323979">
        <w:rPr>
          <w:rFonts w:eastAsia="DFKai-SB"/>
        </w:rPr>
        <w:t>You can use any of the numbered pads to add additional circuits to your board. Let's use pin 2 to add another LED.</w:t>
      </w:r>
    </w:p>
    <w:p w14:paraId="6DCCD478" w14:textId="77777777" w:rsidR="003166B8" w:rsidRPr="00323979" w:rsidRDefault="003166B8" w:rsidP="003166B8">
      <w:pPr>
        <w:pStyle w:val="Heading1"/>
        <w:keepNext w:val="0"/>
        <w:keepLines w:val="0"/>
        <w:spacing w:before="480"/>
        <w:rPr>
          <w:rFonts w:eastAsia="DFKai-SB"/>
          <w:b/>
          <w:sz w:val="46"/>
          <w:szCs w:val="46"/>
        </w:rPr>
      </w:pPr>
      <w:bookmarkStart w:id="840" w:name="_79jmvlhfjem" w:colFirst="0" w:colLast="0"/>
      <w:bookmarkEnd w:id="840"/>
      <w:r w:rsidRPr="00323979">
        <w:rPr>
          <w:rFonts w:eastAsia="DFKai-SB"/>
          <w:b/>
          <w:sz w:val="46"/>
          <w:szCs w:val="46"/>
        </w:rPr>
        <w:t>Do This</w:t>
      </w:r>
    </w:p>
    <w:p w14:paraId="65FFFB73" w14:textId="77777777" w:rsidR="003166B8" w:rsidRPr="00323979" w:rsidRDefault="003166B8" w:rsidP="005E331B">
      <w:pPr>
        <w:numPr>
          <w:ilvl w:val="0"/>
          <w:numId w:val="310"/>
        </w:numPr>
        <w:rPr>
          <w:rFonts w:eastAsia="DFKai-SB"/>
        </w:rPr>
      </w:pPr>
      <w:r w:rsidRPr="00323979">
        <w:rPr>
          <w:rFonts w:eastAsia="DFKai-SB"/>
        </w:rPr>
        <w:t>Using a wire, connect pin 2 to the positive (+) side of an LED</w:t>
      </w:r>
    </w:p>
    <w:p w14:paraId="285E4E5C" w14:textId="77777777" w:rsidR="003166B8" w:rsidRPr="00323979" w:rsidRDefault="003166B8" w:rsidP="005E331B">
      <w:pPr>
        <w:numPr>
          <w:ilvl w:val="0"/>
          <w:numId w:val="310"/>
        </w:numPr>
        <w:rPr>
          <w:rFonts w:eastAsia="DFKai-SB"/>
        </w:rPr>
      </w:pPr>
      <w:r w:rsidRPr="00323979">
        <w:rPr>
          <w:rFonts w:eastAsia="DFKai-SB"/>
        </w:rPr>
        <w:t>Using another wire, connect the negative (-) side of the LED to a ground (GND) pin (it doesn't matter which one)</w:t>
      </w:r>
    </w:p>
    <w:p w14:paraId="44F0E242" w14:textId="77777777" w:rsidR="003166B8" w:rsidRPr="00323979" w:rsidRDefault="003166B8" w:rsidP="005E331B">
      <w:pPr>
        <w:numPr>
          <w:ilvl w:val="0"/>
          <w:numId w:val="310"/>
        </w:numPr>
        <w:rPr>
          <w:rFonts w:eastAsia="DFKai-SB"/>
        </w:rPr>
      </w:pPr>
      <w:r w:rsidRPr="00323979">
        <w:rPr>
          <w:rFonts w:eastAsia="DFKai-SB"/>
        </w:rPr>
        <w:t>Run this program to test your circuit. If it worked, your LED should turn on.</w:t>
      </w:r>
    </w:p>
    <w:p w14:paraId="6824D8B6" w14:textId="77777777" w:rsidR="003166B8" w:rsidRPr="00323979" w:rsidRDefault="003166B8" w:rsidP="003166B8">
      <w:pPr>
        <w:rPr>
          <w:rFonts w:eastAsia="DFKai-SB"/>
          <w:i/>
        </w:rPr>
      </w:pPr>
      <w:r w:rsidRPr="00323979">
        <w:rPr>
          <w:rFonts w:eastAsia="DFKai-SB"/>
          <w:i/>
        </w:rPr>
        <w:t>Debugging Tip: LEDs only work if the electricity is flowing from positive to negative. If your LED doesn't light up, make sure that it's oriented the right way.</w:t>
      </w:r>
    </w:p>
    <w:p w14:paraId="689ABD0B" w14:textId="77777777" w:rsidR="003166B8" w:rsidRPr="00323979" w:rsidRDefault="00AB68F6" w:rsidP="003166B8">
      <w:pPr>
        <w:rPr>
          <w:rFonts w:eastAsia="DFKai-SB"/>
        </w:rPr>
      </w:pPr>
      <w:hyperlink r:id="rId459">
        <w:r w:rsidR="003166B8" w:rsidRPr="00323979">
          <w:rPr>
            <w:rFonts w:eastAsia="DFKai-SB"/>
            <w:u w:val="single"/>
          </w:rPr>
          <w:t>View on Code Studio</w:t>
        </w:r>
      </w:hyperlink>
    </w:p>
    <w:p w14:paraId="135343AA" w14:textId="77777777" w:rsidR="003166B8" w:rsidRPr="00323979" w:rsidRDefault="003166B8" w:rsidP="003166B8">
      <w:pPr>
        <w:pStyle w:val="Heading3"/>
        <w:keepNext w:val="0"/>
        <w:keepLines w:val="0"/>
        <w:shd w:val="clear" w:color="auto" w:fill="F5FCFF"/>
        <w:spacing w:before="260" w:after="140" w:line="240" w:lineRule="auto"/>
        <w:rPr>
          <w:rFonts w:eastAsia="DFKai-SB"/>
          <w:b/>
          <w:color w:val="auto"/>
          <w:sz w:val="31"/>
          <w:szCs w:val="31"/>
        </w:rPr>
      </w:pPr>
      <w:bookmarkStart w:id="841" w:name="_acb34wdxgrg8" w:colFirst="0" w:colLast="0"/>
      <w:bookmarkEnd w:id="841"/>
      <w:r w:rsidRPr="00323979">
        <w:rPr>
          <w:rFonts w:eastAsia="DFKai-SB"/>
          <w:b/>
          <w:color w:val="auto"/>
          <w:sz w:val="31"/>
          <w:szCs w:val="31"/>
        </w:rPr>
        <w:t>學生指示</w:t>
      </w:r>
    </w:p>
    <w:p w14:paraId="7C577D1D"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42" w:name="_hbw3vxe9ynb5" w:colFirst="0" w:colLast="0"/>
      <w:bookmarkEnd w:id="842"/>
      <w:r w:rsidRPr="00323979">
        <w:rPr>
          <w:rFonts w:eastAsia="DFKai-SB"/>
          <w:b/>
          <w:sz w:val="46"/>
          <w:szCs w:val="46"/>
        </w:rPr>
        <w:t>連接電路</w:t>
      </w:r>
    </w:p>
    <w:p w14:paraId="4367AFC1" w14:textId="77777777" w:rsidR="003166B8" w:rsidRPr="00323979" w:rsidRDefault="003166B8" w:rsidP="003166B8">
      <w:pPr>
        <w:shd w:val="clear" w:color="auto" w:fill="F5FCFF"/>
        <w:spacing w:after="160"/>
        <w:rPr>
          <w:rFonts w:eastAsia="DFKai-SB"/>
        </w:rPr>
      </w:pPr>
      <w:r w:rsidRPr="00323979">
        <w:rPr>
          <w:rFonts w:eastAsia="DFKai-SB"/>
        </w:rPr>
        <w:t>您可以使用任何編號的焊盤為電路板添加額外的電路。讓我們使用引腳</w:t>
      </w:r>
      <w:r w:rsidRPr="00323979">
        <w:rPr>
          <w:rFonts w:eastAsia="DFKai-SB"/>
        </w:rPr>
        <w:t>2</w:t>
      </w:r>
      <w:r w:rsidRPr="00323979">
        <w:rPr>
          <w:rFonts w:eastAsia="DFKai-SB"/>
        </w:rPr>
        <w:t>添加另一個</w:t>
      </w:r>
      <w:r w:rsidRPr="00323979">
        <w:rPr>
          <w:rFonts w:eastAsia="DFKai-SB"/>
        </w:rPr>
        <w:t>LED</w:t>
      </w:r>
      <w:r w:rsidRPr="00323979">
        <w:rPr>
          <w:rFonts w:eastAsia="DFKai-SB"/>
        </w:rPr>
        <w:t>。</w:t>
      </w:r>
    </w:p>
    <w:p w14:paraId="7BCE6071"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43" w:name="_dxj0qpgxxz0n" w:colFirst="0" w:colLast="0"/>
      <w:bookmarkEnd w:id="843"/>
      <w:r w:rsidRPr="00323979">
        <w:rPr>
          <w:rFonts w:eastAsia="DFKai-SB"/>
          <w:b/>
          <w:sz w:val="46"/>
          <w:szCs w:val="46"/>
        </w:rPr>
        <w:t>做這個</w:t>
      </w:r>
    </w:p>
    <w:p w14:paraId="3756CD61" w14:textId="77777777" w:rsidR="003166B8" w:rsidRPr="00323979" w:rsidRDefault="003166B8" w:rsidP="005E331B">
      <w:pPr>
        <w:numPr>
          <w:ilvl w:val="0"/>
          <w:numId w:val="323"/>
        </w:numPr>
        <w:rPr>
          <w:rFonts w:eastAsia="DFKai-SB"/>
        </w:rPr>
      </w:pPr>
      <w:r w:rsidRPr="00323979">
        <w:rPr>
          <w:rFonts w:eastAsia="DFKai-SB"/>
        </w:rPr>
        <w:t>使用導線將引腳</w:t>
      </w:r>
      <w:r w:rsidRPr="00323979">
        <w:rPr>
          <w:rFonts w:eastAsia="DFKai-SB"/>
        </w:rPr>
        <w:t>2</w:t>
      </w:r>
      <w:r w:rsidRPr="00323979">
        <w:rPr>
          <w:rFonts w:eastAsia="DFKai-SB"/>
        </w:rPr>
        <w:t>連接到</w:t>
      </w:r>
      <w:r w:rsidRPr="00323979">
        <w:rPr>
          <w:rFonts w:eastAsia="DFKai-SB"/>
        </w:rPr>
        <w:t>LED</w:t>
      </w:r>
      <w:r w:rsidRPr="00323979">
        <w:rPr>
          <w:rFonts w:eastAsia="DFKai-SB"/>
        </w:rPr>
        <w:t>的正極（</w:t>
      </w:r>
      <w:r w:rsidRPr="00323979">
        <w:rPr>
          <w:rFonts w:eastAsia="DFKai-SB"/>
        </w:rPr>
        <w:t>+</w:t>
      </w:r>
      <w:r w:rsidRPr="00323979">
        <w:rPr>
          <w:rFonts w:eastAsia="DFKai-SB"/>
        </w:rPr>
        <w:t>）側</w:t>
      </w:r>
    </w:p>
    <w:p w14:paraId="1811E5AC" w14:textId="77777777" w:rsidR="003166B8" w:rsidRPr="00323979" w:rsidRDefault="003166B8" w:rsidP="005E331B">
      <w:pPr>
        <w:numPr>
          <w:ilvl w:val="0"/>
          <w:numId w:val="323"/>
        </w:numPr>
        <w:rPr>
          <w:rFonts w:eastAsia="DFKai-SB"/>
        </w:rPr>
      </w:pPr>
      <w:r w:rsidRPr="00323979">
        <w:rPr>
          <w:rFonts w:eastAsia="DFKai-SB"/>
        </w:rPr>
        <w:t>使用另一根導線，將</w:t>
      </w:r>
      <w:r w:rsidRPr="00323979">
        <w:rPr>
          <w:rFonts w:eastAsia="DFKai-SB"/>
        </w:rPr>
        <w:t>LED</w:t>
      </w:r>
      <w:r w:rsidRPr="00323979">
        <w:rPr>
          <w:rFonts w:eastAsia="DFKai-SB"/>
        </w:rPr>
        <w:t>的負極（</w:t>
      </w:r>
      <w:r w:rsidRPr="00323979">
        <w:rPr>
          <w:rFonts w:eastAsia="DFKai-SB"/>
        </w:rPr>
        <w:t xml:space="preserve"> - </w:t>
      </w:r>
      <w:r w:rsidRPr="00323979">
        <w:rPr>
          <w:rFonts w:eastAsia="DFKai-SB"/>
        </w:rPr>
        <w:t>）側連接到接地（</w:t>
      </w:r>
      <w:r w:rsidRPr="00323979">
        <w:rPr>
          <w:rFonts w:eastAsia="DFKai-SB"/>
        </w:rPr>
        <w:t>GND</w:t>
      </w:r>
      <w:r w:rsidRPr="00323979">
        <w:rPr>
          <w:rFonts w:eastAsia="DFKai-SB"/>
        </w:rPr>
        <w:t>）引腳（無論哪一個都無關緊要）</w:t>
      </w:r>
    </w:p>
    <w:p w14:paraId="01A4AC63" w14:textId="77777777" w:rsidR="003166B8" w:rsidRPr="00323979" w:rsidRDefault="003166B8" w:rsidP="005E331B">
      <w:pPr>
        <w:numPr>
          <w:ilvl w:val="0"/>
          <w:numId w:val="323"/>
        </w:numPr>
        <w:spacing w:after="160"/>
        <w:rPr>
          <w:rFonts w:eastAsia="DFKai-SB"/>
        </w:rPr>
      </w:pPr>
      <w:r w:rsidRPr="00323979">
        <w:rPr>
          <w:rFonts w:eastAsia="DFKai-SB"/>
        </w:rPr>
        <w:t>運行此程序以測試您的電路。如果有效，您的</w:t>
      </w:r>
      <w:r w:rsidRPr="00323979">
        <w:rPr>
          <w:rFonts w:eastAsia="DFKai-SB"/>
        </w:rPr>
        <w:t>LED</w:t>
      </w:r>
      <w:r w:rsidRPr="00323979">
        <w:rPr>
          <w:rFonts w:eastAsia="DFKai-SB"/>
        </w:rPr>
        <w:t>應該會點亮。</w:t>
      </w:r>
    </w:p>
    <w:p w14:paraId="25760E95" w14:textId="77777777" w:rsidR="003166B8" w:rsidRPr="00323979" w:rsidRDefault="003166B8" w:rsidP="003166B8">
      <w:pPr>
        <w:shd w:val="clear" w:color="auto" w:fill="F5FCFF"/>
        <w:spacing w:after="160"/>
        <w:rPr>
          <w:rFonts w:eastAsia="DFKai-SB"/>
        </w:rPr>
      </w:pPr>
      <w:r w:rsidRPr="00323979">
        <w:rPr>
          <w:rFonts w:eastAsia="DFKai-SB"/>
        </w:rPr>
        <w:t>偵錯提示：只有當電流從正電流流向負電壓時，</w:t>
      </w:r>
      <w:r w:rsidRPr="00323979">
        <w:rPr>
          <w:rFonts w:eastAsia="DFKai-SB"/>
        </w:rPr>
        <w:t>LED</w:t>
      </w:r>
      <w:r w:rsidRPr="00323979">
        <w:rPr>
          <w:rFonts w:eastAsia="DFKai-SB"/>
        </w:rPr>
        <w:t>才有效。如果您的</w:t>
      </w:r>
      <w:r w:rsidRPr="00323979">
        <w:rPr>
          <w:rFonts w:eastAsia="DFKai-SB"/>
        </w:rPr>
        <w:t>LED</w:t>
      </w:r>
      <w:r w:rsidRPr="00323979">
        <w:rPr>
          <w:rFonts w:eastAsia="DFKai-SB"/>
        </w:rPr>
        <w:t>沒有亮起，請確保它的方向正確。</w:t>
      </w:r>
    </w:p>
    <w:p w14:paraId="3D1A41F2"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"https://studio.code.org/s/csd6-2018/stage/15/puzzle/6" </w:instrText>
      </w:r>
      <w:r w:rsidRPr="00323979">
        <w:rPr>
          <w:rFonts w:eastAsia="DFKai-SB"/>
        </w:rPr>
        <w:fldChar w:fldCharType="separate"/>
      </w:r>
    </w:p>
    <w:bookmarkStart w:id="844" w:name="_vlryazt946ee" w:colFirst="0" w:colLast="0"/>
    <w:bookmarkEnd w:id="844"/>
    <w:p w14:paraId="3360C1C3"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21F613BC" w14:textId="77777777" w:rsidR="003166B8" w:rsidRPr="00323979" w:rsidRDefault="003166B8" w:rsidP="003166B8">
      <w:pPr>
        <w:pStyle w:val="Heading1"/>
        <w:keepNext w:val="0"/>
        <w:keepLines w:val="0"/>
        <w:spacing w:before="480"/>
        <w:rPr>
          <w:rFonts w:eastAsia="DFKai-SB"/>
          <w:b/>
          <w:sz w:val="46"/>
          <w:szCs w:val="46"/>
        </w:rPr>
      </w:pPr>
      <w:bookmarkStart w:id="845" w:name="_1jqmyl3j8653" w:colFirst="0" w:colLast="0"/>
      <w:bookmarkEnd w:id="845"/>
      <w:r w:rsidRPr="00323979">
        <w:rPr>
          <w:rFonts w:eastAsia="DFKai-SB"/>
          <w:b/>
          <w:sz w:val="46"/>
          <w:szCs w:val="46"/>
        </w:rPr>
        <w:t>Creating Board Objects</w:t>
      </w:r>
    </w:p>
    <w:p w14:paraId="785FC81E" w14:textId="77777777" w:rsidR="003166B8" w:rsidRPr="00323979" w:rsidRDefault="003166B8" w:rsidP="003166B8">
      <w:pPr>
        <w:rPr>
          <w:rFonts w:eastAsia="DFKai-SB"/>
        </w:rPr>
      </w:pPr>
      <w:r w:rsidRPr="00323979">
        <w:rPr>
          <w:rFonts w:eastAsia="DFKai-SB"/>
        </w:rPr>
        <w:t xml:space="preserve">You might have noticed that the new blocks we're using are in a different toolbox drawer. The </w:t>
      </w:r>
      <w:r w:rsidRPr="00323979">
        <w:rPr>
          <w:rFonts w:eastAsia="DFKai-SB"/>
          <w:b/>
        </w:rPr>
        <w:t>Circuit</w:t>
      </w:r>
      <w:r w:rsidRPr="00323979">
        <w:rPr>
          <w:rFonts w:eastAsia="DFKai-SB"/>
        </w:rPr>
        <w:t xml:space="preserve"> drawer contains all of the board objects that are built into the Circuit Playground, but when you start wiring your own circuits the Maker Toolkit no longer knows where everything is.</w:t>
      </w:r>
    </w:p>
    <w:p w14:paraId="0D8D2947" w14:textId="77777777" w:rsidR="003166B8" w:rsidRPr="00323979" w:rsidRDefault="003166B8" w:rsidP="003166B8">
      <w:pPr>
        <w:rPr>
          <w:rFonts w:eastAsia="DFKai-SB"/>
        </w:rPr>
      </w:pPr>
      <w:r w:rsidRPr="00323979">
        <w:rPr>
          <w:rFonts w:eastAsia="DFKai-SB"/>
        </w:rPr>
        <w:t xml:space="preserve">The new </w:t>
      </w:r>
      <w:r w:rsidRPr="00323979">
        <w:rPr>
          <w:rFonts w:eastAsia="DFKai-SB"/>
          <w:b/>
        </w:rPr>
        <w:t>Maker</w:t>
      </w:r>
      <w:r w:rsidRPr="00323979">
        <w:rPr>
          <w:rFonts w:eastAsia="DFKai-SB"/>
        </w:rPr>
        <w:t xml:space="preserve"> drawer contains general purpose commands instead of ones that are customized for the Circuit Playground. In addition to the</w:t>
      </w:r>
      <w:hyperlink r:id="rId460">
        <w:r w:rsidRPr="00323979">
          <w:rPr>
            <w:rFonts w:eastAsia="DFKai-SB"/>
          </w:rPr>
          <w:t xml:space="preserve"> </w:t>
        </w:r>
      </w:hyperlink>
      <w:hyperlink r:id="rId461">
        <w:r w:rsidRPr="00323979">
          <w:rPr>
            <w:rFonts w:eastAsia="DFKai-SB"/>
            <w:u w:val="single"/>
            <w:shd w:val="clear" w:color="auto" w:fill="4DD0E1"/>
          </w:rPr>
          <w:t>pinMode()</w:t>
        </w:r>
      </w:hyperlink>
      <w:r w:rsidRPr="00323979">
        <w:rPr>
          <w:rFonts w:eastAsia="DFKai-SB"/>
        </w:rPr>
        <w:t xml:space="preserve"> and</w:t>
      </w:r>
      <w:hyperlink r:id="rId462">
        <w:r w:rsidRPr="00323979">
          <w:rPr>
            <w:rFonts w:eastAsia="DFKai-SB"/>
          </w:rPr>
          <w:t xml:space="preserve"> </w:t>
        </w:r>
      </w:hyperlink>
      <w:hyperlink r:id="rId463">
        <w:r w:rsidRPr="00323979">
          <w:rPr>
            <w:rFonts w:eastAsia="DFKai-SB"/>
            <w:u w:val="single"/>
            <w:shd w:val="clear" w:color="auto" w:fill="4DD0E1"/>
          </w:rPr>
          <w:t>digitalWrite()</w:t>
        </w:r>
      </w:hyperlink>
      <w:r w:rsidRPr="00323979">
        <w:rPr>
          <w:rFonts w:eastAsia="DFKai-SB"/>
        </w:rPr>
        <w:t xml:space="preserve"> commands you've seen, it includes commands to create new objects on the board that can be programmed in the same way as the blocks in the </w:t>
      </w:r>
      <w:r w:rsidRPr="00323979">
        <w:rPr>
          <w:rFonts w:eastAsia="DFKai-SB"/>
          <w:b/>
        </w:rPr>
        <w:t>Circuit</w:t>
      </w:r>
      <w:r w:rsidRPr="00323979">
        <w:rPr>
          <w:rFonts w:eastAsia="DFKai-SB"/>
        </w:rPr>
        <w:t xml:space="preserve"> drawer. The var myLed = createLed() command, for example, creates a new LED object that behaves just like the</w:t>
      </w:r>
      <w:hyperlink r:id="rId464">
        <w:r w:rsidRPr="00323979">
          <w:rPr>
            <w:rFonts w:eastAsia="DFKai-SB"/>
          </w:rPr>
          <w:t xml:space="preserve"> </w:t>
        </w:r>
      </w:hyperlink>
      <w:hyperlink r:id="rId465">
        <w:r w:rsidRPr="00323979">
          <w:rPr>
            <w:rFonts w:eastAsia="DFKai-SB"/>
            <w:u w:val="single"/>
            <w:shd w:val="clear" w:color="auto" w:fill="F78183"/>
          </w:rPr>
          <w:t>led</w:t>
        </w:r>
      </w:hyperlink>
      <w:r w:rsidRPr="00323979">
        <w:rPr>
          <w:rFonts w:eastAsia="DFKai-SB"/>
        </w:rPr>
        <w:t xml:space="preserve"> blocks you've been using.</w:t>
      </w:r>
    </w:p>
    <w:p w14:paraId="7B753E5D" w14:textId="77777777" w:rsidR="003166B8" w:rsidRPr="00323979" w:rsidRDefault="003166B8" w:rsidP="003166B8">
      <w:pPr>
        <w:pStyle w:val="Heading1"/>
        <w:keepNext w:val="0"/>
        <w:keepLines w:val="0"/>
        <w:spacing w:before="480"/>
        <w:rPr>
          <w:rFonts w:eastAsia="DFKai-SB"/>
          <w:b/>
          <w:sz w:val="46"/>
          <w:szCs w:val="46"/>
        </w:rPr>
      </w:pPr>
      <w:bookmarkStart w:id="846" w:name="_ecgwolwihmqy" w:colFirst="0" w:colLast="0"/>
      <w:bookmarkEnd w:id="846"/>
      <w:r w:rsidRPr="00323979">
        <w:rPr>
          <w:rFonts w:eastAsia="DFKai-SB"/>
          <w:b/>
          <w:sz w:val="46"/>
          <w:szCs w:val="46"/>
        </w:rPr>
        <w:t>Do This</w:t>
      </w:r>
    </w:p>
    <w:p w14:paraId="5BE6711E" w14:textId="77777777" w:rsidR="003166B8" w:rsidRPr="00323979" w:rsidRDefault="003166B8" w:rsidP="003166B8">
      <w:pPr>
        <w:rPr>
          <w:rFonts w:eastAsia="DFKai-SB"/>
        </w:rPr>
      </w:pPr>
      <w:r w:rsidRPr="00323979">
        <w:rPr>
          <w:rFonts w:eastAsia="DFKai-SB"/>
        </w:rPr>
        <w:t xml:space="preserve">Now that you're creating new board objects that we don't have blocks for, you'll need to work in text mode. You can still drag out blocks that you're familiar with from the </w:t>
      </w:r>
      <w:r w:rsidRPr="00323979">
        <w:rPr>
          <w:rFonts w:eastAsia="DFKai-SB"/>
          <w:b/>
        </w:rPr>
        <w:t>Circuit</w:t>
      </w:r>
      <w:r w:rsidRPr="00323979">
        <w:rPr>
          <w:rFonts w:eastAsia="DFKai-SB"/>
        </w:rPr>
        <w:t xml:space="preserve"> drawer, you'll just need to change the name of the object.</w:t>
      </w:r>
    </w:p>
    <w:p w14:paraId="328E6524" w14:textId="77777777" w:rsidR="003166B8" w:rsidRPr="00323979" w:rsidRDefault="003166B8" w:rsidP="005E331B">
      <w:pPr>
        <w:numPr>
          <w:ilvl w:val="0"/>
          <w:numId w:val="306"/>
        </w:numPr>
        <w:rPr>
          <w:rFonts w:eastAsia="DFKai-SB"/>
        </w:rPr>
      </w:pPr>
      <w:r w:rsidRPr="00323979">
        <w:rPr>
          <w:rFonts w:eastAsia="DFKai-SB"/>
        </w:rPr>
        <w:t>Keep your LED wired just as it was before (connected to pin 2)</w:t>
      </w:r>
    </w:p>
    <w:p w14:paraId="1BCAD65E" w14:textId="77777777" w:rsidR="003166B8" w:rsidRPr="00323979" w:rsidRDefault="003166B8" w:rsidP="005E331B">
      <w:pPr>
        <w:numPr>
          <w:ilvl w:val="0"/>
          <w:numId w:val="306"/>
        </w:numPr>
        <w:rPr>
          <w:rFonts w:eastAsia="DFKai-SB"/>
        </w:rPr>
      </w:pPr>
      <w:r w:rsidRPr="00323979">
        <w:rPr>
          <w:rFonts w:eastAsia="DFKai-SB"/>
        </w:rPr>
        <w:t>Make sure you're in text mode, not block mode.</w:t>
      </w:r>
    </w:p>
    <w:p w14:paraId="4F8EA824" w14:textId="77777777" w:rsidR="003166B8" w:rsidRPr="00323979" w:rsidRDefault="003166B8" w:rsidP="005E331B">
      <w:pPr>
        <w:numPr>
          <w:ilvl w:val="0"/>
          <w:numId w:val="306"/>
        </w:numPr>
        <w:rPr>
          <w:rFonts w:eastAsia="DFKai-SB"/>
        </w:rPr>
      </w:pPr>
      <w:r w:rsidRPr="00323979">
        <w:rPr>
          <w:rFonts w:eastAsia="DFKai-SB"/>
        </w:rPr>
        <w:t>Drag out an</w:t>
      </w:r>
      <w:hyperlink r:id="rId466">
        <w:r w:rsidRPr="00323979">
          <w:rPr>
            <w:rFonts w:eastAsia="DFKai-SB"/>
          </w:rPr>
          <w:t xml:space="preserve"> </w:t>
        </w:r>
      </w:hyperlink>
      <w:hyperlink r:id="rId467">
        <w:r w:rsidRPr="00323979">
          <w:rPr>
            <w:rFonts w:eastAsia="DFKai-SB"/>
            <w:u w:val="single"/>
            <w:shd w:val="clear" w:color="auto" w:fill="F78183"/>
          </w:rPr>
          <w:t>led.blink()</w:t>
        </w:r>
      </w:hyperlink>
      <w:r w:rsidRPr="00323979">
        <w:rPr>
          <w:rFonts w:eastAsia="DFKai-SB"/>
        </w:rPr>
        <w:t xml:space="preserve"> block below the comment Blink myLed.</w:t>
      </w:r>
    </w:p>
    <w:p w14:paraId="2ED55EAC" w14:textId="77777777" w:rsidR="003166B8" w:rsidRPr="00323979" w:rsidRDefault="003166B8" w:rsidP="005E331B">
      <w:pPr>
        <w:numPr>
          <w:ilvl w:val="0"/>
          <w:numId w:val="306"/>
        </w:numPr>
        <w:rPr>
          <w:rFonts w:eastAsia="DFKai-SB"/>
        </w:rPr>
      </w:pPr>
      <w:r w:rsidRPr="00323979">
        <w:rPr>
          <w:rFonts w:eastAsia="DFKai-SB"/>
        </w:rPr>
        <w:t>Replace the text</w:t>
      </w:r>
      <w:hyperlink r:id="rId468">
        <w:r w:rsidRPr="00323979">
          <w:rPr>
            <w:rFonts w:eastAsia="DFKai-SB"/>
          </w:rPr>
          <w:t xml:space="preserve"> </w:t>
        </w:r>
      </w:hyperlink>
      <w:hyperlink r:id="rId469">
        <w:r w:rsidRPr="00323979">
          <w:rPr>
            <w:rFonts w:eastAsia="DFKai-SB"/>
            <w:u w:val="single"/>
            <w:shd w:val="clear" w:color="auto" w:fill="F78183"/>
          </w:rPr>
          <w:t>led</w:t>
        </w:r>
      </w:hyperlink>
      <w:r w:rsidRPr="00323979">
        <w:rPr>
          <w:rFonts w:eastAsia="DFKai-SB"/>
        </w:rPr>
        <w:t xml:space="preserve"> with myLed.</w:t>
      </w:r>
    </w:p>
    <w:p w14:paraId="4A9DAE0C" w14:textId="77777777" w:rsidR="003166B8" w:rsidRPr="00323979" w:rsidRDefault="003166B8" w:rsidP="005E331B">
      <w:pPr>
        <w:numPr>
          <w:ilvl w:val="0"/>
          <w:numId w:val="306"/>
        </w:numPr>
        <w:rPr>
          <w:rFonts w:eastAsia="DFKai-SB"/>
        </w:rPr>
      </w:pPr>
      <w:r w:rsidRPr="00323979">
        <w:rPr>
          <w:rFonts w:eastAsia="DFKai-SB"/>
        </w:rPr>
        <w:t>Test your code.</w:t>
      </w:r>
    </w:p>
    <w:p w14:paraId="1E2AD9BA" w14:textId="77777777" w:rsidR="003166B8" w:rsidRPr="00323979" w:rsidRDefault="00AB68F6" w:rsidP="003166B8">
      <w:pPr>
        <w:rPr>
          <w:rFonts w:eastAsia="DFKai-SB"/>
        </w:rPr>
      </w:pPr>
      <w:hyperlink r:id="rId470">
        <w:r w:rsidR="003166B8" w:rsidRPr="00323979">
          <w:rPr>
            <w:rFonts w:eastAsia="DFKai-SB"/>
            <w:u w:val="single"/>
          </w:rPr>
          <w:t>View on Code Studio</w:t>
        </w:r>
      </w:hyperlink>
    </w:p>
    <w:p w14:paraId="6CEF8677"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47" w:name="_hxrqt7nthdcc" w:colFirst="0" w:colLast="0"/>
      <w:bookmarkEnd w:id="847"/>
      <w:r w:rsidRPr="00323979">
        <w:rPr>
          <w:rFonts w:eastAsia="DFKai-SB"/>
          <w:color w:val="auto"/>
          <w:sz w:val="31"/>
          <w:szCs w:val="31"/>
        </w:rPr>
        <w:t>學生指示</w:t>
      </w:r>
    </w:p>
    <w:p w14:paraId="3C067187"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48" w:name="_8zm5cl2yb9c1" w:colFirst="0" w:colLast="0"/>
      <w:bookmarkEnd w:id="848"/>
      <w:r w:rsidRPr="00323979">
        <w:rPr>
          <w:rFonts w:eastAsia="DFKai-SB"/>
          <w:b/>
          <w:sz w:val="46"/>
          <w:szCs w:val="46"/>
        </w:rPr>
        <w:t>創建電路板物件</w:t>
      </w:r>
    </w:p>
    <w:p w14:paraId="5E3E09E7" w14:textId="77777777" w:rsidR="003166B8" w:rsidRPr="00323979" w:rsidRDefault="003166B8" w:rsidP="003166B8">
      <w:pPr>
        <w:shd w:val="clear" w:color="auto" w:fill="F5FCFF"/>
        <w:spacing w:after="160"/>
        <w:rPr>
          <w:rFonts w:eastAsia="DFKai-SB"/>
        </w:rPr>
      </w:pPr>
      <w:r w:rsidRPr="00323979">
        <w:rPr>
          <w:rFonts w:eastAsia="DFKai-SB"/>
        </w:rPr>
        <w:t>您可能已經注意到我們正在使用的新板位於不同的工具箱抽屜中。該電路抽屜</w:t>
      </w:r>
      <w:r w:rsidRPr="00323979">
        <w:rPr>
          <w:rFonts w:eastAsia="DFKai-SB"/>
        </w:rPr>
        <w:t xml:space="preserve"> ( Circuit Drawer) </w:t>
      </w:r>
      <w:r w:rsidRPr="00323979">
        <w:rPr>
          <w:rFonts w:eastAsia="DFKai-SB"/>
        </w:rPr>
        <w:t>包含所有內置到</w:t>
      </w:r>
      <w:r w:rsidRPr="00323979">
        <w:rPr>
          <w:rFonts w:eastAsia="DFKai-SB"/>
        </w:rPr>
        <w:t xml:space="preserve">Circuit Playground </w:t>
      </w:r>
      <w:r w:rsidRPr="00323979">
        <w:rPr>
          <w:rFonts w:eastAsia="DFKai-SB"/>
        </w:rPr>
        <w:t>板的物件，但是當你開始接線自己的電路時，</w:t>
      </w:r>
      <w:r w:rsidRPr="00323979">
        <w:rPr>
          <w:rFonts w:eastAsia="DFKai-SB"/>
        </w:rPr>
        <w:t>Maker Toolkit</w:t>
      </w:r>
      <w:r w:rsidRPr="00323979">
        <w:rPr>
          <w:rFonts w:eastAsia="DFKai-SB"/>
        </w:rPr>
        <w:t>不再知道這裡的一切。</w:t>
      </w:r>
    </w:p>
    <w:p w14:paraId="0D0ED629" w14:textId="77777777" w:rsidR="003166B8" w:rsidRPr="00323979" w:rsidRDefault="003166B8" w:rsidP="003166B8">
      <w:pPr>
        <w:shd w:val="clear" w:color="auto" w:fill="F5FCFF"/>
        <w:spacing w:after="160"/>
        <w:rPr>
          <w:rFonts w:eastAsia="DFKai-SB"/>
        </w:rPr>
      </w:pPr>
      <w:r w:rsidRPr="00323979">
        <w:rPr>
          <w:rFonts w:eastAsia="DFKai-SB"/>
        </w:rPr>
        <w:t>新的</w:t>
      </w:r>
      <w:r w:rsidRPr="00323979">
        <w:rPr>
          <w:rFonts w:eastAsia="DFKai-SB"/>
        </w:rPr>
        <w:t>Maker</w:t>
      </w:r>
      <w:r w:rsidRPr="00323979">
        <w:rPr>
          <w:rFonts w:eastAsia="DFKai-SB"/>
        </w:rPr>
        <w:t>抽屜包含通用命令，而不是為</w:t>
      </w:r>
      <w:r w:rsidRPr="00323979">
        <w:rPr>
          <w:rFonts w:eastAsia="DFKai-SB"/>
        </w:rPr>
        <w:t>Circuit Playground</w:t>
      </w:r>
      <w:r w:rsidRPr="00323979">
        <w:rPr>
          <w:rFonts w:eastAsia="DFKai-SB"/>
        </w:rPr>
        <w:t>定制的命令。除了您看到的</w:t>
      </w:r>
      <w:hyperlink r:id="rId471">
        <w:r w:rsidRPr="00323979">
          <w:rPr>
            <w:rFonts w:eastAsia="DFKai-SB"/>
            <w:u w:val="single"/>
            <w:shd w:val="clear" w:color="auto" w:fill="4DD0E1"/>
          </w:rPr>
          <w:t>pinMode()</w:t>
        </w:r>
      </w:hyperlink>
      <w:r w:rsidRPr="00323979">
        <w:rPr>
          <w:rFonts w:eastAsia="DFKai-SB"/>
        </w:rPr>
        <w:t>和</w:t>
      </w:r>
      <w:hyperlink r:id="rId472">
        <w:r w:rsidRPr="00323979">
          <w:rPr>
            <w:rFonts w:eastAsia="DFKai-SB"/>
            <w:u w:val="single"/>
            <w:shd w:val="clear" w:color="auto" w:fill="4DD0E1"/>
          </w:rPr>
          <w:t>digitalWrite()</w:t>
        </w:r>
      </w:hyperlink>
      <w:r w:rsidRPr="00323979">
        <w:rPr>
          <w:rFonts w:eastAsia="DFKai-SB"/>
        </w:rPr>
        <w:t>命令之外，它還包括在電路板上創建新物件的命令，可以使用與</w:t>
      </w:r>
      <w:r w:rsidRPr="00323979">
        <w:rPr>
          <w:rFonts w:eastAsia="DFKai-SB"/>
        </w:rPr>
        <w:t xml:space="preserve">“ </w:t>
      </w:r>
      <w:r w:rsidRPr="00323979">
        <w:rPr>
          <w:rFonts w:eastAsia="DFKai-SB"/>
        </w:rPr>
        <w:t>電路</w:t>
      </w:r>
      <w:r w:rsidRPr="00323979">
        <w:rPr>
          <w:rFonts w:eastAsia="DFKai-SB"/>
        </w:rPr>
        <w:t>”</w:t>
      </w:r>
      <w:r w:rsidRPr="00323979">
        <w:rPr>
          <w:rFonts w:eastAsia="DFKai-SB"/>
        </w:rPr>
        <w:t>抽屜中的塊相同的方式進行編程。例如</w:t>
      </w:r>
      <w:r w:rsidRPr="00323979">
        <w:rPr>
          <w:rFonts w:eastAsia="DFKai-SB"/>
        </w:rPr>
        <w:t xml:space="preserve"> </w:t>
      </w:r>
      <w:r w:rsidRPr="00323979">
        <w:rPr>
          <w:rFonts w:eastAsia="DFKai-SB"/>
          <w:shd w:val="clear" w:color="auto" w:fill="F7F7F9"/>
        </w:rPr>
        <w:t>var myLed = createLed()</w:t>
      </w:r>
      <w:r w:rsidRPr="00323979">
        <w:rPr>
          <w:rFonts w:eastAsia="DFKai-SB"/>
        </w:rPr>
        <w:t>，該命令創建一個新的</w:t>
      </w:r>
      <w:r w:rsidRPr="00323979">
        <w:rPr>
          <w:rFonts w:eastAsia="DFKai-SB"/>
        </w:rPr>
        <w:t>LED</w:t>
      </w:r>
      <w:r w:rsidRPr="00323979">
        <w:rPr>
          <w:rFonts w:eastAsia="DFKai-SB"/>
        </w:rPr>
        <w:t>物件，其行為就像</w:t>
      </w:r>
      <w:r w:rsidRPr="00323979">
        <w:rPr>
          <w:rFonts w:eastAsia="DFKai-SB"/>
        </w:rPr>
        <w:t xml:space="preserve"> </w:t>
      </w:r>
      <w:r w:rsidRPr="00323979">
        <w:rPr>
          <w:rFonts w:eastAsia="DFKai-SB"/>
        </w:rPr>
        <w:t>您一直使用的</w:t>
      </w:r>
      <w:hyperlink r:id="rId473">
        <w:r w:rsidRPr="00323979">
          <w:rPr>
            <w:rFonts w:eastAsia="DFKai-SB"/>
            <w:u w:val="single"/>
            <w:shd w:val="clear" w:color="auto" w:fill="F78183"/>
          </w:rPr>
          <w:t>led</w:t>
        </w:r>
      </w:hyperlink>
      <w:r w:rsidRPr="00323979">
        <w:rPr>
          <w:rFonts w:eastAsia="DFKai-SB"/>
        </w:rPr>
        <w:t>區塊一樣。</w:t>
      </w:r>
    </w:p>
    <w:p w14:paraId="0D3AA44F"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49" w:name="_vcvyh4rczf0t" w:colFirst="0" w:colLast="0"/>
      <w:bookmarkEnd w:id="849"/>
      <w:r w:rsidRPr="00323979">
        <w:rPr>
          <w:rFonts w:eastAsia="DFKai-SB"/>
          <w:b/>
          <w:sz w:val="46"/>
          <w:szCs w:val="46"/>
        </w:rPr>
        <w:t>做這個</w:t>
      </w:r>
    </w:p>
    <w:p w14:paraId="1DBE3422" w14:textId="77777777" w:rsidR="003166B8" w:rsidRPr="00323979" w:rsidRDefault="003166B8" w:rsidP="003166B8">
      <w:pPr>
        <w:rPr>
          <w:rFonts w:eastAsia="DFKai-SB"/>
        </w:rPr>
      </w:pPr>
    </w:p>
    <w:p w14:paraId="24E2B021" w14:textId="77777777" w:rsidR="003166B8" w:rsidRPr="00323979" w:rsidRDefault="003166B8" w:rsidP="003166B8">
      <w:pPr>
        <w:shd w:val="clear" w:color="auto" w:fill="F5FCFF"/>
        <w:spacing w:after="160"/>
        <w:rPr>
          <w:rFonts w:eastAsia="DFKai-SB"/>
        </w:rPr>
      </w:pPr>
      <w:r w:rsidRPr="00323979">
        <w:rPr>
          <w:rFonts w:eastAsia="DFKai-SB"/>
        </w:rPr>
        <w:t>現在您正在創建沒有區塊的一個新的板物件，您需要在文件模式下工作。您仍然可以從</w:t>
      </w:r>
      <w:r w:rsidRPr="00323979">
        <w:rPr>
          <w:rFonts w:eastAsia="DFKai-SB"/>
        </w:rPr>
        <w:t>Circuit</w:t>
      </w:r>
      <w:r w:rsidRPr="00323979">
        <w:rPr>
          <w:rFonts w:eastAsia="DFKai-SB"/>
        </w:rPr>
        <w:t>抽屜中拖出您熟悉的區塊，您只需要更改物件的名稱。</w:t>
      </w:r>
    </w:p>
    <w:p w14:paraId="278BA92C" w14:textId="77777777" w:rsidR="003166B8" w:rsidRPr="00323979" w:rsidRDefault="003166B8" w:rsidP="005E331B">
      <w:pPr>
        <w:numPr>
          <w:ilvl w:val="0"/>
          <w:numId w:val="312"/>
        </w:numPr>
        <w:rPr>
          <w:rFonts w:eastAsia="DFKai-SB"/>
        </w:rPr>
      </w:pPr>
      <w:r w:rsidRPr="00323979">
        <w:rPr>
          <w:rFonts w:eastAsia="DFKai-SB"/>
        </w:rPr>
        <w:t>讓</w:t>
      </w:r>
      <w:r w:rsidRPr="00323979">
        <w:rPr>
          <w:rFonts w:eastAsia="DFKai-SB"/>
        </w:rPr>
        <w:t>LED</w:t>
      </w:r>
      <w:r w:rsidRPr="00323979">
        <w:rPr>
          <w:rFonts w:eastAsia="DFKai-SB"/>
        </w:rPr>
        <w:t>保持原來的連接（連接到引腳</w:t>
      </w:r>
      <w:r w:rsidRPr="00323979">
        <w:rPr>
          <w:rFonts w:eastAsia="DFKai-SB"/>
        </w:rPr>
        <w:t>2</w:t>
      </w:r>
      <w:r w:rsidRPr="00323979">
        <w:rPr>
          <w:rFonts w:eastAsia="DFKai-SB"/>
        </w:rPr>
        <w:t>）</w:t>
      </w:r>
    </w:p>
    <w:p w14:paraId="33E5C5E4" w14:textId="77777777" w:rsidR="003166B8" w:rsidRPr="00323979" w:rsidRDefault="003166B8" w:rsidP="005E331B">
      <w:pPr>
        <w:numPr>
          <w:ilvl w:val="0"/>
          <w:numId w:val="312"/>
        </w:numPr>
        <w:rPr>
          <w:rFonts w:eastAsia="DFKai-SB"/>
        </w:rPr>
      </w:pPr>
      <w:r w:rsidRPr="00323979">
        <w:rPr>
          <w:rFonts w:eastAsia="DFKai-SB"/>
        </w:rPr>
        <w:t>確保您處於文件模式，而不是區塊模式。</w:t>
      </w:r>
    </w:p>
    <w:p w14:paraId="10E58B8E" w14:textId="77777777" w:rsidR="003166B8" w:rsidRPr="00323979" w:rsidRDefault="003166B8" w:rsidP="005E331B">
      <w:pPr>
        <w:numPr>
          <w:ilvl w:val="0"/>
          <w:numId w:val="312"/>
        </w:numPr>
        <w:rPr>
          <w:rFonts w:eastAsia="DFKai-SB"/>
        </w:rPr>
      </w:pPr>
      <w:r w:rsidRPr="00323979">
        <w:rPr>
          <w:rFonts w:eastAsia="DFKai-SB"/>
        </w:rPr>
        <w:t>從下面拖出</w:t>
      </w:r>
      <w:hyperlink r:id="rId474">
        <w:r w:rsidRPr="00323979">
          <w:rPr>
            <w:rFonts w:eastAsia="DFKai-SB"/>
            <w:u w:val="single"/>
            <w:shd w:val="clear" w:color="auto" w:fill="F78183"/>
          </w:rPr>
          <w:t>led.blink()</w:t>
        </w:r>
      </w:hyperlink>
      <w:r w:rsidRPr="00323979">
        <w:rPr>
          <w:rFonts w:eastAsia="DFKai-SB"/>
        </w:rPr>
        <w:t xml:space="preserve"> </w:t>
      </w:r>
      <w:r w:rsidRPr="00323979">
        <w:rPr>
          <w:rFonts w:eastAsia="DFKai-SB"/>
        </w:rPr>
        <w:t>上面註解著</w:t>
      </w:r>
      <w:r w:rsidRPr="00323979">
        <w:rPr>
          <w:rFonts w:eastAsia="DFKai-SB"/>
        </w:rPr>
        <w:t xml:space="preserve"> </w:t>
      </w:r>
      <w:r w:rsidRPr="00323979">
        <w:rPr>
          <w:rFonts w:eastAsia="DFKai-SB"/>
          <w:shd w:val="clear" w:color="auto" w:fill="F7F7F9"/>
        </w:rPr>
        <w:t xml:space="preserve"> Blink myLed</w:t>
      </w:r>
      <w:r w:rsidRPr="00323979">
        <w:rPr>
          <w:rFonts w:eastAsia="DFKai-SB"/>
        </w:rPr>
        <w:t>。</w:t>
      </w:r>
    </w:p>
    <w:p w14:paraId="51278440" w14:textId="77777777" w:rsidR="003166B8" w:rsidRPr="00323979" w:rsidRDefault="003166B8" w:rsidP="005E331B">
      <w:pPr>
        <w:numPr>
          <w:ilvl w:val="0"/>
          <w:numId w:val="312"/>
        </w:numPr>
        <w:rPr>
          <w:rFonts w:eastAsia="DFKai-SB"/>
        </w:rPr>
      </w:pPr>
      <w:r w:rsidRPr="00323979">
        <w:rPr>
          <w:rFonts w:eastAsia="DFKai-SB"/>
        </w:rPr>
        <w:t>替換文本</w:t>
      </w:r>
      <w:hyperlink r:id="rId475">
        <w:r w:rsidRPr="00323979">
          <w:rPr>
            <w:rFonts w:eastAsia="DFKai-SB"/>
            <w:u w:val="single"/>
            <w:shd w:val="clear" w:color="auto" w:fill="F78183"/>
          </w:rPr>
          <w:t>led</w:t>
        </w:r>
      </w:hyperlink>
      <w:r w:rsidRPr="00323979">
        <w:rPr>
          <w:rFonts w:eastAsia="DFKai-SB"/>
        </w:rPr>
        <w:t>與</w:t>
      </w:r>
      <w:r w:rsidRPr="00323979">
        <w:rPr>
          <w:rFonts w:eastAsia="DFKai-SB"/>
          <w:shd w:val="clear" w:color="auto" w:fill="F7F7F9"/>
        </w:rPr>
        <w:t>myLed</w:t>
      </w:r>
      <w:r w:rsidRPr="00323979">
        <w:rPr>
          <w:rFonts w:eastAsia="DFKai-SB"/>
        </w:rPr>
        <w:t>。</w:t>
      </w:r>
    </w:p>
    <w:p w14:paraId="740977E5" w14:textId="77777777" w:rsidR="003166B8" w:rsidRPr="00323979" w:rsidRDefault="003166B8" w:rsidP="005E331B">
      <w:pPr>
        <w:numPr>
          <w:ilvl w:val="0"/>
          <w:numId w:val="312"/>
        </w:numPr>
        <w:spacing w:after="160"/>
        <w:rPr>
          <w:rFonts w:eastAsia="DFKai-SB"/>
        </w:rPr>
      </w:pPr>
      <w:r w:rsidRPr="00323979">
        <w:rPr>
          <w:rFonts w:eastAsia="DFKai-SB"/>
        </w:rPr>
        <w:t>測試你的代碼。</w:t>
      </w:r>
    </w:p>
    <w:p w14:paraId="2A497491"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"https://studio.code.org/s/csd6-2018/stage/15/puzzle/7" </w:instrText>
      </w:r>
      <w:r w:rsidRPr="00323979">
        <w:rPr>
          <w:rFonts w:eastAsia="DFKai-SB"/>
        </w:rPr>
        <w:fldChar w:fldCharType="separate"/>
      </w:r>
    </w:p>
    <w:bookmarkStart w:id="850" w:name="_kympkgihjtc5" w:colFirst="0" w:colLast="0"/>
    <w:bookmarkEnd w:id="850"/>
    <w:p w14:paraId="5F09B99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1320AFD1" w14:textId="77777777" w:rsidR="003166B8" w:rsidRPr="00323979" w:rsidRDefault="003166B8" w:rsidP="003166B8">
      <w:pPr>
        <w:pStyle w:val="Heading1"/>
        <w:keepNext w:val="0"/>
        <w:keepLines w:val="0"/>
        <w:spacing w:before="480"/>
        <w:rPr>
          <w:rFonts w:eastAsia="DFKai-SB"/>
          <w:b/>
          <w:sz w:val="46"/>
          <w:szCs w:val="46"/>
        </w:rPr>
      </w:pPr>
      <w:bookmarkStart w:id="851" w:name="_8kp4fd5mmpp3" w:colFirst="0" w:colLast="0"/>
      <w:bookmarkEnd w:id="851"/>
      <w:r w:rsidRPr="00323979">
        <w:rPr>
          <w:rFonts w:eastAsia="DFKai-SB"/>
          <w:b/>
          <w:sz w:val="46"/>
          <w:szCs w:val="46"/>
        </w:rPr>
        <w:t>Wiring Multiple LEDs</w:t>
      </w:r>
    </w:p>
    <w:p w14:paraId="6805AAFB" w14:textId="77777777" w:rsidR="003166B8" w:rsidRPr="00323979" w:rsidRDefault="003166B8" w:rsidP="003166B8">
      <w:pPr>
        <w:rPr>
          <w:rFonts w:eastAsia="DFKai-SB"/>
        </w:rPr>
      </w:pPr>
      <w:r w:rsidRPr="00323979">
        <w:rPr>
          <w:rFonts w:eastAsia="DFKai-SB"/>
        </w:rPr>
        <w:t>Using the</w:t>
      </w:r>
      <w:hyperlink r:id="rId476">
        <w:r w:rsidRPr="00323979">
          <w:rPr>
            <w:rFonts w:eastAsia="DFKai-SB"/>
          </w:rPr>
          <w:t xml:space="preserve"> </w:t>
        </w:r>
      </w:hyperlink>
      <w:hyperlink r:id="rId477">
        <w:r w:rsidRPr="00323979">
          <w:rPr>
            <w:rFonts w:eastAsia="DFKai-SB"/>
            <w:u w:val="single"/>
            <w:shd w:val="clear" w:color="auto" w:fill="4DD0E1"/>
          </w:rPr>
          <w:t>createLed()</w:t>
        </w:r>
      </w:hyperlink>
      <w:r w:rsidRPr="00323979">
        <w:rPr>
          <w:rFonts w:eastAsia="DFKai-SB"/>
        </w:rPr>
        <w:t xml:space="preserve"> block you can connect and control as many LEDs as your board has room for. Each LED needs to be connected to a separate numbered pin, but they can all share the same ground pin.</w:t>
      </w:r>
    </w:p>
    <w:p w14:paraId="3C7D5904" w14:textId="77777777" w:rsidR="003166B8" w:rsidRPr="00323979" w:rsidRDefault="003166B8" w:rsidP="003166B8">
      <w:pPr>
        <w:pStyle w:val="Heading1"/>
        <w:keepNext w:val="0"/>
        <w:keepLines w:val="0"/>
        <w:spacing w:before="480"/>
        <w:rPr>
          <w:rFonts w:eastAsia="DFKai-SB"/>
          <w:b/>
          <w:sz w:val="46"/>
          <w:szCs w:val="46"/>
        </w:rPr>
      </w:pPr>
      <w:bookmarkStart w:id="852" w:name="_1c4p9rbr28a2" w:colFirst="0" w:colLast="0"/>
      <w:bookmarkEnd w:id="852"/>
      <w:r w:rsidRPr="00323979">
        <w:rPr>
          <w:rFonts w:eastAsia="DFKai-SB"/>
          <w:b/>
          <w:sz w:val="46"/>
          <w:szCs w:val="46"/>
        </w:rPr>
        <w:t>Do This</w:t>
      </w:r>
    </w:p>
    <w:p w14:paraId="2FCCD5A1" w14:textId="77777777" w:rsidR="003166B8" w:rsidRPr="00323979" w:rsidRDefault="003166B8" w:rsidP="003166B8">
      <w:pPr>
        <w:rPr>
          <w:rFonts w:eastAsia="DFKai-SB"/>
        </w:rPr>
      </w:pPr>
      <w:r w:rsidRPr="00323979">
        <w:rPr>
          <w:rFonts w:eastAsia="DFKai-SB"/>
        </w:rPr>
        <w:t>Leave the current LED connected to pin 2, but add another one to a numbered pin of your choice. For your new LED:</w:t>
      </w:r>
    </w:p>
    <w:p w14:paraId="602C5FE5" w14:textId="77777777" w:rsidR="003166B8" w:rsidRPr="00323979" w:rsidRDefault="003166B8" w:rsidP="005E331B">
      <w:pPr>
        <w:numPr>
          <w:ilvl w:val="0"/>
          <w:numId w:val="318"/>
        </w:numPr>
        <w:rPr>
          <w:rFonts w:eastAsia="DFKai-SB"/>
        </w:rPr>
      </w:pPr>
      <w:r w:rsidRPr="00323979">
        <w:rPr>
          <w:rFonts w:eastAsia="DFKai-SB"/>
        </w:rPr>
        <w:t>Add a var myLed = createLed() block.</w:t>
      </w:r>
    </w:p>
    <w:p w14:paraId="2167CF4D" w14:textId="77777777" w:rsidR="003166B8" w:rsidRPr="00323979" w:rsidRDefault="003166B8" w:rsidP="005E331B">
      <w:pPr>
        <w:numPr>
          <w:ilvl w:val="0"/>
          <w:numId w:val="318"/>
        </w:numPr>
        <w:rPr>
          <w:rFonts w:eastAsia="DFKai-SB"/>
        </w:rPr>
      </w:pPr>
      <w:r w:rsidRPr="00323979">
        <w:rPr>
          <w:rFonts w:eastAsia="DFKai-SB"/>
        </w:rPr>
        <w:t>Replace the variable label myLed with a unique label.</w:t>
      </w:r>
    </w:p>
    <w:p w14:paraId="26888129" w14:textId="77777777" w:rsidR="003166B8" w:rsidRPr="00323979" w:rsidRDefault="003166B8" w:rsidP="005E331B">
      <w:pPr>
        <w:numPr>
          <w:ilvl w:val="0"/>
          <w:numId w:val="318"/>
        </w:numPr>
        <w:rPr>
          <w:rFonts w:eastAsia="DFKai-SB"/>
        </w:rPr>
      </w:pPr>
      <w:r w:rsidRPr="00323979">
        <w:rPr>
          <w:rFonts w:eastAsia="DFKai-SB"/>
        </w:rPr>
        <w:t>Make sure you're in text mode, not block mode.</w:t>
      </w:r>
    </w:p>
    <w:p w14:paraId="5DCFC09C" w14:textId="77777777" w:rsidR="003166B8" w:rsidRPr="00323979" w:rsidRDefault="003166B8" w:rsidP="005E331B">
      <w:pPr>
        <w:numPr>
          <w:ilvl w:val="0"/>
          <w:numId w:val="318"/>
        </w:numPr>
        <w:rPr>
          <w:rFonts w:eastAsia="DFKai-SB"/>
        </w:rPr>
      </w:pPr>
      <w:r w:rsidRPr="00323979">
        <w:rPr>
          <w:rFonts w:eastAsia="DFKai-SB"/>
        </w:rPr>
        <w:t>Add an</w:t>
      </w:r>
      <w:hyperlink r:id="rId478">
        <w:r w:rsidRPr="00323979">
          <w:rPr>
            <w:rFonts w:eastAsia="DFKai-SB"/>
          </w:rPr>
          <w:t xml:space="preserve"> </w:t>
        </w:r>
      </w:hyperlink>
      <w:hyperlink r:id="rId479">
        <w:r w:rsidRPr="00323979">
          <w:rPr>
            <w:rFonts w:eastAsia="DFKai-SB"/>
            <w:u w:val="single"/>
            <w:shd w:val="clear" w:color="auto" w:fill="F78183"/>
          </w:rPr>
          <w:t>led.blink()</w:t>
        </w:r>
      </w:hyperlink>
      <w:r w:rsidRPr="00323979">
        <w:rPr>
          <w:rFonts w:eastAsia="DFKai-SB"/>
        </w:rPr>
        <w:t xml:space="preserve"> command.</w:t>
      </w:r>
    </w:p>
    <w:p w14:paraId="061CFBCA" w14:textId="77777777" w:rsidR="003166B8" w:rsidRPr="00323979" w:rsidRDefault="003166B8" w:rsidP="005E331B">
      <w:pPr>
        <w:numPr>
          <w:ilvl w:val="0"/>
          <w:numId w:val="318"/>
        </w:numPr>
        <w:rPr>
          <w:rFonts w:eastAsia="DFKai-SB"/>
        </w:rPr>
      </w:pPr>
      <w:r w:rsidRPr="00323979">
        <w:rPr>
          <w:rFonts w:eastAsia="DFKai-SB"/>
        </w:rPr>
        <w:t>Replace the text</w:t>
      </w:r>
      <w:hyperlink r:id="rId480">
        <w:r w:rsidRPr="00323979">
          <w:rPr>
            <w:rFonts w:eastAsia="DFKai-SB"/>
          </w:rPr>
          <w:t xml:space="preserve"> </w:t>
        </w:r>
      </w:hyperlink>
      <w:hyperlink r:id="rId481">
        <w:r w:rsidRPr="00323979">
          <w:rPr>
            <w:rFonts w:eastAsia="DFKai-SB"/>
            <w:u w:val="single"/>
            <w:shd w:val="clear" w:color="auto" w:fill="F78183"/>
          </w:rPr>
          <w:t>led</w:t>
        </w:r>
      </w:hyperlink>
      <w:r w:rsidRPr="00323979">
        <w:rPr>
          <w:rFonts w:eastAsia="DFKai-SB"/>
        </w:rPr>
        <w:t xml:space="preserve"> with your new LED variable.</w:t>
      </w:r>
    </w:p>
    <w:p w14:paraId="20F42311" w14:textId="77777777" w:rsidR="003166B8" w:rsidRPr="00323979" w:rsidRDefault="003166B8" w:rsidP="005E331B">
      <w:pPr>
        <w:numPr>
          <w:ilvl w:val="0"/>
          <w:numId w:val="318"/>
        </w:numPr>
        <w:rPr>
          <w:rFonts w:eastAsia="DFKai-SB"/>
        </w:rPr>
      </w:pPr>
      <w:r w:rsidRPr="00323979">
        <w:rPr>
          <w:rFonts w:eastAsia="DFKai-SB"/>
        </w:rPr>
        <w:t>Test your code.</w:t>
      </w:r>
    </w:p>
    <w:p w14:paraId="50F1FCDF" w14:textId="77777777" w:rsidR="003166B8" w:rsidRPr="00323979" w:rsidRDefault="003166B8" w:rsidP="003166B8">
      <w:pPr>
        <w:rPr>
          <w:rFonts w:eastAsia="DFKai-SB"/>
          <w:i/>
        </w:rPr>
      </w:pPr>
      <w:r w:rsidRPr="00323979">
        <w:rPr>
          <w:rFonts w:eastAsia="DFKai-SB"/>
          <w:i/>
        </w:rPr>
        <w:t>Challenge: Try adding a third LED and make all three LED blink at different intervals.</w:t>
      </w:r>
    </w:p>
    <w:p w14:paraId="6E7ECB9A" w14:textId="77777777" w:rsidR="003166B8" w:rsidRPr="00323979" w:rsidRDefault="00AB68F6" w:rsidP="003166B8">
      <w:pPr>
        <w:rPr>
          <w:rFonts w:eastAsia="DFKai-SB"/>
        </w:rPr>
      </w:pPr>
      <w:hyperlink r:id="rId482">
        <w:r w:rsidR="003166B8" w:rsidRPr="00323979">
          <w:rPr>
            <w:rFonts w:eastAsia="DFKai-SB"/>
            <w:u w:val="single"/>
          </w:rPr>
          <w:t>View on Code Studio</w:t>
        </w:r>
      </w:hyperlink>
    </w:p>
    <w:p w14:paraId="1155D5EC"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53" w:name="_4gxlhcp05qnl" w:colFirst="0" w:colLast="0"/>
      <w:bookmarkEnd w:id="853"/>
      <w:r w:rsidRPr="00323979">
        <w:rPr>
          <w:rFonts w:eastAsia="DFKai-SB"/>
          <w:color w:val="auto"/>
          <w:sz w:val="31"/>
          <w:szCs w:val="31"/>
        </w:rPr>
        <w:t>學生指示</w:t>
      </w:r>
    </w:p>
    <w:p w14:paraId="24FC85B2"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54" w:name="_6vjk9m52mk4e" w:colFirst="0" w:colLast="0"/>
      <w:bookmarkEnd w:id="854"/>
      <w:r w:rsidRPr="00323979">
        <w:rPr>
          <w:rFonts w:eastAsia="DFKai-SB"/>
          <w:b/>
          <w:sz w:val="46"/>
          <w:szCs w:val="46"/>
        </w:rPr>
        <w:t>連接多個</w:t>
      </w:r>
      <w:r w:rsidRPr="00323979">
        <w:rPr>
          <w:rFonts w:eastAsia="DFKai-SB"/>
          <w:b/>
          <w:sz w:val="46"/>
          <w:szCs w:val="46"/>
        </w:rPr>
        <w:t>LED</w:t>
      </w:r>
    </w:p>
    <w:p w14:paraId="06A1B1AB" w14:textId="77777777" w:rsidR="003166B8" w:rsidRPr="00323979" w:rsidRDefault="003166B8" w:rsidP="003166B8">
      <w:pPr>
        <w:shd w:val="clear" w:color="auto" w:fill="F5FCFF"/>
        <w:spacing w:after="160"/>
        <w:rPr>
          <w:rFonts w:eastAsia="DFKai-SB"/>
        </w:rPr>
      </w:pPr>
      <w:r w:rsidRPr="00323979">
        <w:rPr>
          <w:rFonts w:eastAsia="DFKai-SB"/>
        </w:rPr>
        <w:t>使用該</w:t>
      </w:r>
      <w:hyperlink r:id="rId483">
        <w:r w:rsidRPr="00323979">
          <w:rPr>
            <w:rFonts w:eastAsia="DFKai-SB"/>
            <w:u w:val="single"/>
            <w:shd w:val="clear" w:color="auto" w:fill="4DD0E1"/>
          </w:rPr>
          <w:t>createLed()</w:t>
        </w:r>
      </w:hyperlink>
      <w:r w:rsidRPr="00323979">
        <w:rPr>
          <w:rFonts w:eastAsia="DFKai-SB"/>
        </w:rPr>
        <w:t>板，您可以連接和控制許多</w:t>
      </w:r>
      <w:r w:rsidRPr="00323979">
        <w:rPr>
          <w:rFonts w:eastAsia="DFKai-SB"/>
        </w:rPr>
        <w:t xml:space="preserve">LED </w:t>
      </w:r>
      <w:r w:rsidRPr="00323979">
        <w:rPr>
          <w:rFonts w:eastAsia="DFKai-SB"/>
        </w:rPr>
        <w:t>，只要您的電路板放得下。每個</w:t>
      </w:r>
      <w:r w:rsidRPr="00323979">
        <w:rPr>
          <w:rFonts w:eastAsia="DFKai-SB"/>
        </w:rPr>
        <w:t>LED</w:t>
      </w:r>
      <w:r w:rsidRPr="00323979">
        <w:rPr>
          <w:rFonts w:eastAsia="DFKai-SB"/>
        </w:rPr>
        <w:t>需要連接到一個單獨的編號引腳，但它們都可以共用同一個接地引腳。</w:t>
      </w:r>
    </w:p>
    <w:p w14:paraId="0429A2D9"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55" w:name="_s60mqpke2oaq" w:colFirst="0" w:colLast="0"/>
      <w:bookmarkEnd w:id="855"/>
      <w:r w:rsidRPr="00323979">
        <w:rPr>
          <w:rFonts w:eastAsia="DFKai-SB"/>
          <w:b/>
          <w:sz w:val="46"/>
          <w:szCs w:val="46"/>
        </w:rPr>
        <w:t>做這個</w:t>
      </w:r>
    </w:p>
    <w:p w14:paraId="4C591B60" w14:textId="77777777" w:rsidR="003166B8" w:rsidRPr="00323979" w:rsidRDefault="003166B8" w:rsidP="003166B8">
      <w:pPr>
        <w:shd w:val="clear" w:color="auto" w:fill="F5FCFF"/>
        <w:spacing w:after="160"/>
        <w:rPr>
          <w:rFonts w:eastAsia="DFKai-SB"/>
        </w:rPr>
      </w:pPr>
      <w:r w:rsidRPr="00323979">
        <w:rPr>
          <w:rFonts w:eastAsia="DFKai-SB"/>
        </w:rPr>
        <w:t>將當前</w:t>
      </w:r>
      <w:r w:rsidRPr="00323979">
        <w:rPr>
          <w:rFonts w:eastAsia="DFKai-SB"/>
        </w:rPr>
        <w:t>LED</w:t>
      </w:r>
      <w:r w:rsidRPr="00323979">
        <w:rPr>
          <w:rFonts w:eastAsia="DFKai-SB"/>
        </w:rPr>
        <w:t>連接到引腳</w:t>
      </w:r>
      <w:r w:rsidRPr="00323979">
        <w:rPr>
          <w:rFonts w:eastAsia="DFKai-SB"/>
        </w:rPr>
        <w:t>2</w:t>
      </w:r>
      <w:r w:rsidRPr="00323979">
        <w:rPr>
          <w:rFonts w:eastAsia="DFKai-SB"/>
        </w:rPr>
        <w:t>，但將另一個</w:t>
      </w:r>
      <w:r w:rsidRPr="00323979">
        <w:rPr>
          <w:rFonts w:eastAsia="DFKai-SB"/>
        </w:rPr>
        <w:t>LED</w:t>
      </w:r>
      <w:r w:rsidRPr="00323979">
        <w:rPr>
          <w:rFonts w:eastAsia="DFKai-SB"/>
        </w:rPr>
        <w:t>添加到您選擇的編號引腳。對於您的新</w:t>
      </w:r>
      <w:r w:rsidRPr="00323979">
        <w:rPr>
          <w:rFonts w:eastAsia="DFKai-SB"/>
        </w:rPr>
        <w:t>LED</w:t>
      </w:r>
      <w:r w:rsidRPr="00323979">
        <w:rPr>
          <w:rFonts w:eastAsia="DFKai-SB"/>
        </w:rPr>
        <w:t>：</w:t>
      </w:r>
    </w:p>
    <w:p w14:paraId="117C02BA" w14:textId="77777777" w:rsidR="003166B8" w:rsidRPr="00323979" w:rsidRDefault="003166B8" w:rsidP="005E331B">
      <w:pPr>
        <w:numPr>
          <w:ilvl w:val="0"/>
          <w:numId w:val="320"/>
        </w:numPr>
        <w:rPr>
          <w:rFonts w:eastAsia="DFKai-SB"/>
        </w:rPr>
      </w:pPr>
      <w:r w:rsidRPr="00323979">
        <w:rPr>
          <w:rFonts w:eastAsia="DFKai-SB"/>
        </w:rPr>
        <w:t>添加一個</w:t>
      </w:r>
      <w:r w:rsidRPr="00323979">
        <w:rPr>
          <w:rFonts w:eastAsia="DFKai-SB"/>
          <w:shd w:val="clear" w:color="auto" w:fill="F7F7F9"/>
        </w:rPr>
        <w:t>var myLed = createLed()</w:t>
      </w:r>
      <w:r w:rsidRPr="00323979">
        <w:rPr>
          <w:rFonts w:eastAsia="DFKai-SB"/>
        </w:rPr>
        <w:t>塊。</w:t>
      </w:r>
    </w:p>
    <w:p w14:paraId="5D814CAC" w14:textId="77777777" w:rsidR="003166B8" w:rsidRPr="00323979" w:rsidRDefault="003166B8" w:rsidP="005E331B">
      <w:pPr>
        <w:numPr>
          <w:ilvl w:val="0"/>
          <w:numId w:val="320"/>
        </w:numPr>
        <w:rPr>
          <w:rFonts w:eastAsia="DFKai-SB"/>
        </w:rPr>
      </w:pPr>
      <w:r w:rsidRPr="00323979">
        <w:rPr>
          <w:rFonts w:eastAsia="DFKai-SB"/>
        </w:rPr>
        <w:t>改變</w:t>
      </w:r>
      <w:r w:rsidRPr="00323979">
        <w:rPr>
          <w:rFonts w:eastAsia="DFKai-SB"/>
        </w:rPr>
        <w:t xml:space="preserve"> </w:t>
      </w:r>
      <w:r w:rsidRPr="00323979">
        <w:rPr>
          <w:rFonts w:eastAsia="DFKai-SB"/>
          <w:shd w:val="clear" w:color="auto" w:fill="F7F7F9"/>
        </w:rPr>
        <w:t xml:space="preserve">myLed </w:t>
      </w:r>
      <w:r w:rsidRPr="00323979">
        <w:rPr>
          <w:rFonts w:eastAsia="DFKai-SB"/>
        </w:rPr>
        <w:t>標籤變數成另一個唯一的標籤變數。</w:t>
      </w:r>
    </w:p>
    <w:p w14:paraId="446737AE" w14:textId="77777777" w:rsidR="003166B8" w:rsidRPr="00323979" w:rsidRDefault="003166B8" w:rsidP="005E331B">
      <w:pPr>
        <w:numPr>
          <w:ilvl w:val="0"/>
          <w:numId w:val="320"/>
        </w:numPr>
        <w:rPr>
          <w:rFonts w:eastAsia="DFKai-SB"/>
        </w:rPr>
      </w:pPr>
      <w:r w:rsidRPr="00323979">
        <w:rPr>
          <w:rFonts w:eastAsia="DFKai-SB"/>
        </w:rPr>
        <w:t>確保您處於文本模式，而不是區塊模式。</w:t>
      </w:r>
    </w:p>
    <w:p w14:paraId="46CFD5D8" w14:textId="77777777" w:rsidR="003166B8" w:rsidRPr="00323979" w:rsidRDefault="003166B8" w:rsidP="005E331B">
      <w:pPr>
        <w:numPr>
          <w:ilvl w:val="0"/>
          <w:numId w:val="320"/>
        </w:numPr>
        <w:rPr>
          <w:rFonts w:eastAsia="DFKai-SB"/>
        </w:rPr>
      </w:pPr>
      <w:r w:rsidRPr="00323979">
        <w:rPr>
          <w:rFonts w:eastAsia="DFKai-SB"/>
        </w:rPr>
        <w:t>添加</w:t>
      </w:r>
      <w:hyperlink r:id="rId484">
        <w:r w:rsidRPr="00323979">
          <w:rPr>
            <w:rFonts w:eastAsia="DFKai-SB"/>
            <w:u w:val="single"/>
            <w:shd w:val="clear" w:color="auto" w:fill="F78183"/>
          </w:rPr>
          <w:t>led.blink()</w:t>
        </w:r>
      </w:hyperlink>
      <w:r w:rsidRPr="00323979">
        <w:rPr>
          <w:rFonts w:eastAsia="DFKai-SB"/>
        </w:rPr>
        <w:t>命令。</w:t>
      </w:r>
    </w:p>
    <w:p w14:paraId="2E4B8BD2" w14:textId="77777777" w:rsidR="003166B8" w:rsidRPr="00323979" w:rsidRDefault="003166B8" w:rsidP="005E331B">
      <w:pPr>
        <w:numPr>
          <w:ilvl w:val="0"/>
          <w:numId w:val="320"/>
        </w:numPr>
        <w:rPr>
          <w:rFonts w:eastAsia="DFKai-SB"/>
        </w:rPr>
      </w:pPr>
      <w:r w:rsidRPr="00323979">
        <w:rPr>
          <w:rFonts w:eastAsia="DFKai-SB"/>
        </w:rPr>
        <w:t>用你新的</w:t>
      </w:r>
      <w:r w:rsidRPr="00323979">
        <w:rPr>
          <w:rFonts w:eastAsia="DFKai-SB"/>
        </w:rPr>
        <w:t xml:space="preserve"> LED </w:t>
      </w:r>
      <w:r w:rsidRPr="00323979">
        <w:rPr>
          <w:rFonts w:eastAsia="DFKai-SB"/>
        </w:rPr>
        <w:t>變數取代</w:t>
      </w:r>
      <w:hyperlink r:id="rId485">
        <w:r w:rsidRPr="00323979">
          <w:rPr>
            <w:rFonts w:eastAsia="DFKai-SB"/>
            <w:u w:val="single"/>
            <w:shd w:val="clear" w:color="auto" w:fill="F78183"/>
          </w:rPr>
          <w:t>led</w:t>
        </w:r>
      </w:hyperlink>
      <w:r w:rsidRPr="00323979">
        <w:rPr>
          <w:rFonts w:eastAsia="DFKai-SB"/>
        </w:rPr>
        <w:t>。</w:t>
      </w:r>
    </w:p>
    <w:p w14:paraId="233FD4A7" w14:textId="77777777" w:rsidR="003166B8" w:rsidRPr="00323979" w:rsidRDefault="003166B8" w:rsidP="005E331B">
      <w:pPr>
        <w:numPr>
          <w:ilvl w:val="0"/>
          <w:numId w:val="320"/>
        </w:numPr>
        <w:spacing w:after="160"/>
        <w:rPr>
          <w:rFonts w:eastAsia="DFKai-SB"/>
        </w:rPr>
      </w:pPr>
      <w:r w:rsidRPr="00323979">
        <w:rPr>
          <w:rFonts w:eastAsia="DFKai-SB"/>
        </w:rPr>
        <w:t>測試你的代碼。</w:t>
      </w:r>
    </w:p>
    <w:p w14:paraId="62CDCA94" w14:textId="77777777" w:rsidR="003166B8" w:rsidRPr="00323979" w:rsidRDefault="003166B8" w:rsidP="003166B8">
      <w:pPr>
        <w:shd w:val="clear" w:color="auto" w:fill="F5FCFF"/>
        <w:spacing w:after="160"/>
        <w:rPr>
          <w:rFonts w:eastAsia="DFKai-SB"/>
        </w:rPr>
      </w:pPr>
      <w:r w:rsidRPr="00323979">
        <w:rPr>
          <w:rFonts w:eastAsia="DFKai-SB"/>
        </w:rPr>
        <w:t>挑戰：嘗試添加第三個</w:t>
      </w:r>
      <w:r w:rsidRPr="00323979">
        <w:rPr>
          <w:rFonts w:eastAsia="DFKai-SB"/>
        </w:rPr>
        <w:t>LED</w:t>
      </w:r>
      <w:r w:rsidRPr="00323979">
        <w:rPr>
          <w:rFonts w:eastAsia="DFKai-SB"/>
        </w:rPr>
        <w:t>並使所有三個</w:t>
      </w:r>
      <w:r w:rsidRPr="00323979">
        <w:rPr>
          <w:rFonts w:eastAsia="DFKai-SB"/>
        </w:rPr>
        <w:t>LED</w:t>
      </w:r>
      <w:r w:rsidRPr="00323979">
        <w:rPr>
          <w:rFonts w:eastAsia="DFKai-SB"/>
        </w:rPr>
        <w:t>以不同的間隔閃爍。</w:t>
      </w:r>
    </w:p>
    <w:p w14:paraId="0BE18DA6"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"https://studio.code.org/s/csd6-2018/stage/15/puzzle/8" </w:instrText>
      </w:r>
      <w:r w:rsidRPr="00323979">
        <w:rPr>
          <w:rFonts w:eastAsia="DFKai-SB"/>
        </w:rPr>
        <w:fldChar w:fldCharType="separate"/>
      </w:r>
    </w:p>
    <w:bookmarkStart w:id="856" w:name="_c97pdzmk7w8l" w:colFirst="0" w:colLast="0"/>
    <w:bookmarkEnd w:id="856"/>
    <w:p w14:paraId="6703D2C6"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18B9DBFC" w14:textId="77777777" w:rsidR="003166B8" w:rsidRPr="00323979" w:rsidRDefault="003166B8" w:rsidP="003166B8">
      <w:pPr>
        <w:pStyle w:val="Heading1"/>
        <w:keepNext w:val="0"/>
        <w:keepLines w:val="0"/>
        <w:spacing w:before="480"/>
        <w:rPr>
          <w:rFonts w:eastAsia="DFKai-SB"/>
          <w:b/>
          <w:sz w:val="46"/>
          <w:szCs w:val="46"/>
        </w:rPr>
      </w:pPr>
      <w:bookmarkStart w:id="857" w:name="_f3hra4ukhvnd" w:colFirst="0" w:colLast="0"/>
      <w:bookmarkEnd w:id="857"/>
      <w:r w:rsidRPr="00323979">
        <w:rPr>
          <w:rFonts w:eastAsia="DFKai-SB"/>
          <w:b/>
          <w:sz w:val="46"/>
          <w:szCs w:val="46"/>
        </w:rPr>
        <w:t>Smart Bike - Blinkers</w:t>
      </w:r>
    </w:p>
    <w:p w14:paraId="2D391529" w14:textId="77777777" w:rsidR="003166B8" w:rsidRPr="00323979" w:rsidRDefault="003166B8" w:rsidP="003166B8">
      <w:pPr>
        <w:rPr>
          <w:rFonts w:eastAsia="DFKai-SB"/>
        </w:rPr>
      </w:pPr>
      <w:r w:rsidRPr="00323979">
        <w:rPr>
          <w:rFonts w:eastAsia="DFKai-SB"/>
        </w:rPr>
        <w:t>Using your planning guide, wire up the two LEDs that will serve as the blinkers. In order to make sure that the blinkers can be mounted at the end of the handlebars, make sure you wire them so that they can stretch out in opposite directions.</w:t>
      </w:r>
    </w:p>
    <w:p w14:paraId="01ED8BBB" w14:textId="77777777" w:rsidR="003166B8" w:rsidRPr="00323979" w:rsidRDefault="003166B8" w:rsidP="003166B8">
      <w:pPr>
        <w:pStyle w:val="Heading1"/>
        <w:keepNext w:val="0"/>
        <w:keepLines w:val="0"/>
        <w:spacing w:before="480"/>
        <w:rPr>
          <w:rFonts w:eastAsia="DFKai-SB"/>
          <w:b/>
          <w:sz w:val="46"/>
          <w:szCs w:val="46"/>
        </w:rPr>
      </w:pPr>
      <w:bookmarkStart w:id="858" w:name="_onsdf7non2o8" w:colFirst="0" w:colLast="0"/>
      <w:bookmarkEnd w:id="858"/>
      <w:r w:rsidRPr="00323979">
        <w:rPr>
          <w:rFonts w:eastAsia="DFKai-SB"/>
          <w:b/>
          <w:sz w:val="46"/>
          <w:szCs w:val="46"/>
        </w:rPr>
        <w:t>Do This</w:t>
      </w:r>
    </w:p>
    <w:p w14:paraId="11164380" w14:textId="77777777" w:rsidR="003166B8" w:rsidRPr="00323979" w:rsidRDefault="003166B8" w:rsidP="003166B8">
      <w:pPr>
        <w:rPr>
          <w:rFonts w:eastAsia="DFKai-SB"/>
        </w:rPr>
      </w:pPr>
      <w:r w:rsidRPr="00323979">
        <w:rPr>
          <w:rFonts w:eastAsia="DFKai-SB"/>
        </w:rPr>
        <w:t>Using alligator clips, wire, or other conductive material, connect two LEDs to your board, one for each turn signal blinker.</w:t>
      </w:r>
    </w:p>
    <w:p w14:paraId="1E2852AE" w14:textId="77777777" w:rsidR="003166B8" w:rsidRPr="00323979" w:rsidRDefault="003166B8" w:rsidP="003166B8">
      <w:pPr>
        <w:numPr>
          <w:ilvl w:val="0"/>
          <w:numId w:val="298"/>
        </w:numPr>
        <w:rPr>
          <w:rFonts w:eastAsia="DFKai-SB"/>
        </w:rPr>
      </w:pPr>
      <w:r w:rsidRPr="00323979">
        <w:rPr>
          <w:rFonts w:eastAsia="DFKai-SB"/>
        </w:rPr>
        <w:t>Hook up each LED to a different numbered pin on the board.</w:t>
      </w:r>
    </w:p>
    <w:p w14:paraId="0BF8AB24" w14:textId="77777777" w:rsidR="003166B8" w:rsidRPr="00323979" w:rsidRDefault="003166B8" w:rsidP="003166B8">
      <w:pPr>
        <w:numPr>
          <w:ilvl w:val="0"/>
          <w:numId w:val="298"/>
        </w:numPr>
        <w:rPr>
          <w:rFonts w:eastAsia="DFKai-SB"/>
        </w:rPr>
      </w:pPr>
      <w:r w:rsidRPr="00323979">
        <w:rPr>
          <w:rFonts w:eastAsia="DFKai-SB"/>
        </w:rPr>
        <w:t>Use the</w:t>
      </w:r>
      <w:hyperlink r:id="rId486">
        <w:r w:rsidRPr="00323979">
          <w:rPr>
            <w:rFonts w:eastAsia="DFKai-SB"/>
          </w:rPr>
          <w:t xml:space="preserve"> </w:t>
        </w:r>
      </w:hyperlink>
      <w:hyperlink r:id="rId487">
        <w:r w:rsidRPr="00323979">
          <w:rPr>
            <w:rFonts w:eastAsia="DFKai-SB"/>
            <w:u w:val="single"/>
            <w:shd w:val="clear" w:color="auto" w:fill="4DD0E1"/>
          </w:rPr>
          <w:t>createLed()</w:t>
        </w:r>
      </w:hyperlink>
      <w:r w:rsidRPr="00323979">
        <w:rPr>
          <w:rFonts w:eastAsia="DFKai-SB"/>
        </w:rPr>
        <w:t xml:space="preserve"> block to create an LED object for each blinker.</w:t>
      </w:r>
    </w:p>
    <w:p w14:paraId="5DCA33F5" w14:textId="77777777" w:rsidR="003166B8" w:rsidRPr="00323979" w:rsidRDefault="003166B8" w:rsidP="003166B8">
      <w:pPr>
        <w:rPr>
          <w:rFonts w:eastAsia="DFKai-SB"/>
          <w:i/>
        </w:rPr>
      </w:pPr>
      <w:r w:rsidRPr="00323979">
        <w:rPr>
          <w:rFonts w:eastAsia="DFKai-SB"/>
          <w:i/>
        </w:rPr>
        <w:t>Tip: Make your wiring easier by considering how your blinkers will be mounted when selecting a pin to use.</w:t>
      </w:r>
    </w:p>
    <w:p w14:paraId="31381A77" w14:textId="77777777" w:rsidR="003166B8" w:rsidRPr="00323979" w:rsidRDefault="00AB68F6" w:rsidP="003166B8">
      <w:pPr>
        <w:rPr>
          <w:rFonts w:eastAsia="DFKai-SB"/>
        </w:rPr>
      </w:pPr>
      <w:hyperlink r:id="rId488">
        <w:r w:rsidR="003166B8" w:rsidRPr="00323979">
          <w:rPr>
            <w:rFonts w:eastAsia="DFKai-SB"/>
            <w:u w:val="single"/>
          </w:rPr>
          <w:t>View on Code Studio</w:t>
        </w:r>
      </w:hyperlink>
    </w:p>
    <w:p w14:paraId="505C269D" w14:textId="77777777" w:rsidR="003166B8" w:rsidRPr="00323979" w:rsidRDefault="003166B8" w:rsidP="003166B8">
      <w:pPr>
        <w:rPr>
          <w:rFonts w:eastAsia="DFKai-SB"/>
        </w:rPr>
      </w:pPr>
    </w:p>
    <w:p w14:paraId="7A4237A3"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59" w:name="_pbdfjiyo54b" w:colFirst="0" w:colLast="0"/>
      <w:bookmarkEnd w:id="859"/>
      <w:r w:rsidRPr="00323979">
        <w:rPr>
          <w:rFonts w:eastAsia="DFKai-SB"/>
          <w:color w:val="auto"/>
          <w:sz w:val="31"/>
          <w:szCs w:val="31"/>
        </w:rPr>
        <w:t>學生指示</w:t>
      </w:r>
    </w:p>
    <w:p w14:paraId="595D69EA"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60" w:name="_cgor1jojf" w:colFirst="0" w:colLast="0"/>
      <w:bookmarkEnd w:id="860"/>
      <w:r w:rsidRPr="00323979">
        <w:rPr>
          <w:rFonts w:eastAsia="DFKai-SB"/>
          <w:b/>
          <w:sz w:val="46"/>
          <w:szCs w:val="46"/>
        </w:rPr>
        <w:t>智能自行車</w:t>
      </w:r>
      <w:r w:rsidRPr="00323979">
        <w:rPr>
          <w:rFonts w:eastAsia="DFKai-SB"/>
          <w:b/>
          <w:sz w:val="46"/>
          <w:szCs w:val="46"/>
        </w:rPr>
        <w:t xml:space="preserve"> - </w:t>
      </w:r>
      <w:r w:rsidRPr="00323979">
        <w:rPr>
          <w:rFonts w:eastAsia="DFKai-SB"/>
          <w:b/>
          <w:sz w:val="46"/>
          <w:szCs w:val="46"/>
        </w:rPr>
        <w:t>閃光燈</w:t>
      </w:r>
    </w:p>
    <w:p w14:paraId="6FB52007" w14:textId="77777777" w:rsidR="003166B8" w:rsidRPr="00323979" w:rsidRDefault="003166B8" w:rsidP="003166B8">
      <w:pPr>
        <w:shd w:val="clear" w:color="auto" w:fill="F5FCFF"/>
        <w:spacing w:after="160"/>
        <w:rPr>
          <w:rFonts w:eastAsia="DFKai-SB"/>
        </w:rPr>
      </w:pPr>
      <w:r w:rsidRPr="00323979">
        <w:rPr>
          <w:rFonts w:eastAsia="DFKai-SB"/>
        </w:rPr>
        <w:t>使用您的規劃指南，連接兩個將用作閃光燈的</w:t>
      </w:r>
      <w:r w:rsidRPr="00323979">
        <w:rPr>
          <w:rFonts w:eastAsia="DFKai-SB"/>
        </w:rPr>
        <w:t>LED</w:t>
      </w:r>
      <w:r w:rsidRPr="00323979">
        <w:rPr>
          <w:rFonts w:eastAsia="DFKai-SB"/>
        </w:rPr>
        <w:t>。為了確保將閃光燈安裝在車把的末端，請確保將它們連接起來，以便它們能夠以相反的方向伸展。</w:t>
      </w:r>
    </w:p>
    <w:p w14:paraId="129AAD93"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61" w:name="_ti386hlbl7le" w:colFirst="0" w:colLast="0"/>
      <w:bookmarkEnd w:id="861"/>
      <w:r w:rsidRPr="00323979">
        <w:rPr>
          <w:rFonts w:eastAsia="DFKai-SB"/>
          <w:b/>
          <w:sz w:val="46"/>
          <w:szCs w:val="46"/>
        </w:rPr>
        <w:t>做這個</w:t>
      </w:r>
    </w:p>
    <w:p w14:paraId="53018BC9" w14:textId="77777777" w:rsidR="003166B8" w:rsidRPr="00323979" w:rsidRDefault="003166B8" w:rsidP="003166B8">
      <w:pPr>
        <w:shd w:val="clear" w:color="auto" w:fill="F5FCFF"/>
        <w:spacing w:after="160"/>
        <w:rPr>
          <w:rFonts w:eastAsia="DFKai-SB"/>
        </w:rPr>
      </w:pPr>
      <w:r w:rsidRPr="00323979">
        <w:rPr>
          <w:rFonts w:eastAsia="DFKai-SB"/>
        </w:rPr>
        <w:t>使用鱷魚夾，電線或其他導電材料，將兩個</w:t>
      </w:r>
      <w:r w:rsidRPr="00323979">
        <w:rPr>
          <w:rFonts w:eastAsia="DFKai-SB"/>
        </w:rPr>
        <w:t>LED</w:t>
      </w:r>
      <w:r w:rsidRPr="00323979">
        <w:rPr>
          <w:rFonts w:eastAsia="DFKai-SB"/>
        </w:rPr>
        <w:t>連接到電路板，每個轉向一個信號燈閃爍。</w:t>
      </w:r>
    </w:p>
    <w:p w14:paraId="7D5C7E60" w14:textId="77777777" w:rsidR="003166B8" w:rsidRPr="00323979" w:rsidRDefault="003166B8" w:rsidP="003166B8">
      <w:pPr>
        <w:numPr>
          <w:ilvl w:val="0"/>
          <w:numId w:val="300"/>
        </w:numPr>
        <w:rPr>
          <w:rFonts w:eastAsia="DFKai-SB"/>
        </w:rPr>
      </w:pPr>
      <w:r w:rsidRPr="00323979">
        <w:rPr>
          <w:rFonts w:eastAsia="DFKai-SB"/>
        </w:rPr>
        <w:t>將每個</w:t>
      </w:r>
      <w:r w:rsidRPr="00323979">
        <w:rPr>
          <w:rFonts w:eastAsia="DFKai-SB"/>
        </w:rPr>
        <w:t>LED</w:t>
      </w:r>
      <w:r w:rsidRPr="00323979">
        <w:rPr>
          <w:rFonts w:eastAsia="DFKai-SB"/>
        </w:rPr>
        <w:t>連接到電路板上不同編號的引腳。</w:t>
      </w:r>
    </w:p>
    <w:p w14:paraId="60691957" w14:textId="77777777" w:rsidR="003166B8" w:rsidRPr="00323979" w:rsidRDefault="003166B8" w:rsidP="003166B8">
      <w:pPr>
        <w:numPr>
          <w:ilvl w:val="0"/>
          <w:numId w:val="300"/>
        </w:numPr>
        <w:spacing w:after="160"/>
        <w:rPr>
          <w:rFonts w:eastAsia="DFKai-SB"/>
        </w:rPr>
      </w:pPr>
      <w:r w:rsidRPr="00323979">
        <w:rPr>
          <w:rFonts w:eastAsia="DFKai-SB"/>
        </w:rPr>
        <w:t>使用該</w:t>
      </w:r>
      <w:hyperlink r:id="rId489">
        <w:r w:rsidRPr="00323979">
          <w:rPr>
            <w:rFonts w:eastAsia="DFKai-SB"/>
            <w:u w:val="single"/>
            <w:shd w:val="clear" w:color="auto" w:fill="4DD0E1"/>
          </w:rPr>
          <w:t>createLed()</w:t>
        </w:r>
      </w:hyperlink>
      <w:r w:rsidRPr="00323979">
        <w:rPr>
          <w:rFonts w:eastAsia="DFKai-SB"/>
        </w:rPr>
        <w:t>塊為每個閃光燈創建一個</w:t>
      </w:r>
      <w:r w:rsidRPr="00323979">
        <w:rPr>
          <w:rFonts w:eastAsia="DFKai-SB"/>
        </w:rPr>
        <w:t>LED</w:t>
      </w:r>
      <w:r w:rsidRPr="00323979">
        <w:rPr>
          <w:rFonts w:eastAsia="DFKai-SB"/>
        </w:rPr>
        <w:t>物件。</w:t>
      </w:r>
    </w:p>
    <w:p w14:paraId="3AFE112C" w14:textId="77777777" w:rsidR="003166B8" w:rsidRPr="00323979" w:rsidRDefault="003166B8" w:rsidP="003166B8">
      <w:pPr>
        <w:shd w:val="clear" w:color="auto" w:fill="F5FCFF"/>
        <w:spacing w:after="160"/>
        <w:rPr>
          <w:rFonts w:eastAsia="DFKai-SB"/>
        </w:rPr>
      </w:pPr>
      <w:r w:rsidRPr="00323979">
        <w:rPr>
          <w:rFonts w:eastAsia="DFKai-SB"/>
        </w:rPr>
        <w:t>提示：在選擇要使用的引腳時，考慮如何安裝閃光燈，使佈線更容易。</w:t>
      </w:r>
    </w:p>
    <w:p w14:paraId="3FE59469"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"https://studio.code.org/s/csd6-2018/stage/15/puzzle/9" </w:instrText>
      </w:r>
      <w:r w:rsidRPr="00323979">
        <w:rPr>
          <w:rFonts w:eastAsia="DFKai-SB"/>
        </w:rPr>
        <w:fldChar w:fldCharType="separate"/>
      </w:r>
    </w:p>
    <w:bookmarkStart w:id="862" w:name="_6fu665o5llr" w:colFirst="0" w:colLast="0"/>
    <w:bookmarkEnd w:id="862"/>
    <w:p w14:paraId="657B484C"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459188BD" w14:textId="77777777" w:rsidR="003166B8" w:rsidRPr="00323979" w:rsidRDefault="003166B8" w:rsidP="003166B8">
      <w:pPr>
        <w:pStyle w:val="Heading1"/>
        <w:keepNext w:val="0"/>
        <w:keepLines w:val="0"/>
        <w:spacing w:before="480"/>
        <w:rPr>
          <w:rFonts w:eastAsia="DFKai-SB"/>
          <w:b/>
          <w:sz w:val="46"/>
          <w:szCs w:val="46"/>
        </w:rPr>
      </w:pPr>
      <w:bookmarkStart w:id="863" w:name="_izmvnbnhrazc" w:colFirst="0" w:colLast="0"/>
      <w:bookmarkEnd w:id="863"/>
      <w:r w:rsidRPr="00323979">
        <w:rPr>
          <w:rFonts w:eastAsia="DFKai-SB"/>
          <w:b/>
          <w:sz w:val="46"/>
          <w:szCs w:val="46"/>
        </w:rPr>
        <w:t>Smart Bike - Blinker Controls</w:t>
      </w:r>
    </w:p>
    <w:p w14:paraId="7B37A189" w14:textId="77777777" w:rsidR="003166B8" w:rsidRPr="00323979" w:rsidRDefault="003166B8" w:rsidP="003166B8">
      <w:pPr>
        <w:rPr>
          <w:rFonts w:eastAsia="DFKai-SB"/>
        </w:rPr>
      </w:pPr>
      <w:r w:rsidRPr="00323979">
        <w:rPr>
          <w:rFonts w:eastAsia="DFKai-SB"/>
        </w:rPr>
        <w:t>With your turn signal LEDs hooked up, you just need to program some buttons to control them. You may want to place buttons elsewhere on the bike to make controlling your turn signals easier, but for now we'll just use the built in left and right buttons.</w:t>
      </w:r>
    </w:p>
    <w:p w14:paraId="203CEDAC" w14:textId="77777777" w:rsidR="003166B8" w:rsidRPr="00323979" w:rsidRDefault="003166B8" w:rsidP="003166B8">
      <w:pPr>
        <w:pStyle w:val="Heading1"/>
        <w:keepNext w:val="0"/>
        <w:keepLines w:val="0"/>
        <w:spacing w:before="480"/>
        <w:rPr>
          <w:rFonts w:eastAsia="DFKai-SB"/>
          <w:b/>
          <w:sz w:val="46"/>
          <w:szCs w:val="46"/>
        </w:rPr>
      </w:pPr>
      <w:bookmarkStart w:id="864" w:name="_6zq6owqqtev" w:colFirst="0" w:colLast="0"/>
      <w:bookmarkEnd w:id="864"/>
      <w:r w:rsidRPr="00323979">
        <w:rPr>
          <w:rFonts w:eastAsia="DFKai-SB"/>
          <w:b/>
          <w:sz w:val="46"/>
          <w:szCs w:val="46"/>
        </w:rPr>
        <w:t>Do This</w:t>
      </w:r>
    </w:p>
    <w:p w14:paraId="5C769E59" w14:textId="77777777" w:rsidR="003166B8" w:rsidRPr="00323979" w:rsidRDefault="003166B8" w:rsidP="005E331B">
      <w:pPr>
        <w:numPr>
          <w:ilvl w:val="0"/>
          <w:numId w:val="307"/>
        </w:numPr>
        <w:rPr>
          <w:rFonts w:eastAsia="DFKai-SB"/>
        </w:rPr>
      </w:pPr>
      <w:r w:rsidRPr="00323979">
        <w:rPr>
          <w:rFonts w:eastAsia="DFKai-SB"/>
        </w:rPr>
        <w:t>Add event handlers to blink the left turn signal when the left button is pressed.</w:t>
      </w:r>
    </w:p>
    <w:p w14:paraId="4DA5A562" w14:textId="77777777" w:rsidR="003166B8" w:rsidRPr="00323979" w:rsidRDefault="003166B8" w:rsidP="005E331B">
      <w:pPr>
        <w:numPr>
          <w:ilvl w:val="0"/>
          <w:numId w:val="307"/>
        </w:numPr>
        <w:rPr>
          <w:rFonts w:eastAsia="DFKai-SB"/>
        </w:rPr>
      </w:pPr>
      <w:r w:rsidRPr="00323979">
        <w:rPr>
          <w:rFonts w:eastAsia="DFKai-SB"/>
        </w:rPr>
        <w:t>Add event handlers to blink the right turn signal when the right button is pressed.</w:t>
      </w:r>
    </w:p>
    <w:p w14:paraId="66C66D67" w14:textId="77777777" w:rsidR="003166B8" w:rsidRPr="00323979" w:rsidRDefault="003166B8" w:rsidP="005E331B">
      <w:pPr>
        <w:numPr>
          <w:ilvl w:val="0"/>
          <w:numId w:val="307"/>
        </w:numPr>
        <w:rPr>
          <w:rFonts w:eastAsia="DFKai-SB"/>
        </w:rPr>
      </w:pPr>
      <w:r w:rsidRPr="00323979">
        <w:rPr>
          <w:rFonts w:eastAsia="DFKai-SB"/>
        </w:rPr>
        <w:t>Test your code!</w:t>
      </w:r>
    </w:p>
    <w:p w14:paraId="655FE939" w14:textId="77777777" w:rsidR="003166B8" w:rsidRPr="00323979" w:rsidRDefault="003166B8" w:rsidP="003166B8">
      <w:pPr>
        <w:rPr>
          <w:rFonts w:eastAsia="DFKai-SB"/>
          <w:i/>
        </w:rPr>
      </w:pPr>
      <w:r w:rsidRPr="00323979">
        <w:rPr>
          <w:rFonts w:eastAsia="DFKai-SB"/>
          <w:i/>
        </w:rPr>
        <w:t>Hint: You'll need to be in text mode to make the blinkers work, since there are no built-in blocks for the elements that you add on to the board.</w:t>
      </w:r>
    </w:p>
    <w:p w14:paraId="2B83239F" w14:textId="77777777" w:rsidR="003166B8" w:rsidRPr="00323979" w:rsidRDefault="00AB68F6" w:rsidP="003166B8">
      <w:pPr>
        <w:rPr>
          <w:rFonts w:eastAsia="DFKai-SB"/>
        </w:rPr>
      </w:pPr>
      <w:hyperlink r:id="rId490">
        <w:r w:rsidR="003166B8" w:rsidRPr="00323979">
          <w:rPr>
            <w:rFonts w:eastAsia="DFKai-SB"/>
            <w:u w:val="single"/>
          </w:rPr>
          <w:t>View on Code Studio</w:t>
        </w:r>
      </w:hyperlink>
    </w:p>
    <w:p w14:paraId="60FA6486"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65" w:name="_phuqjgrbjlef" w:colFirst="0" w:colLast="0"/>
      <w:bookmarkEnd w:id="865"/>
      <w:r w:rsidRPr="00323979">
        <w:rPr>
          <w:rFonts w:eastAsia="DFKai-SB"/>
          <w:color w:val="auto"/>
          <w:sz w:val="31"/>
          <w:szCs w:val="31"/>
        </w:rPr>
        <w:t>學生指示</w:t>
      </w:r>
    </w:p>
    <w:p w14:paraId="00EF59C0"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66" w:name="_tnj13tvp7vgq" w:colFirst="0" w:colLast="0"/>
      <w:bookmarkEnd w:id="866"/>
      <w:r w:rsidRPr="00323979">
        <w:rPr>
          <w:rFonts w:eastAsia="DFKai-SB"/>
          <w:b/>
          <w:sz w:val="46"/>
          <w:szCs w:val="46"/>
        </w:rPr>
        <w:t>智能自行車</w:t>
      </w:r>
      <w:r w:rsidRPr="00323979">
        <w:rPr>
          <w:rFonts w:eastAsia="DFKai-SB"/>
          <w:b/>
          <w:sz w:val="46"/>
          <w:szCs w:val="46"/>
        </w:rPr>
        <w:t xml:space="preserve"> - </w:t>
      </w:r>
      <w:r w:rsidRPr="00323979">
        <w:rPr>
          <w:rFonts w:eastAsia="DFKai-SB"/>
          <w:b/>
          <w:sz w:val="46"/>
          <w:szCs w:val="46"/>
        </w:rPr>
        <w:t>閃光燈控制</w:t>
      </w:r>
    </w:p>
    <w:p w14:paraId="7952D1E5" w14:textId="77777777" w:rsidR="003166B8" w:rsidRPr="00323979" w:rsidRDefault="003166B8" w:rsidP="003166B8">
      <w:pPr>
        <w:shd w:val="clear" w:color="auto" w:fill="F5FCFF"/>
        <w:spacing w:after="160"/>
        <w:rPr>
          <w:rFonts w:eastAsia="DFKai-SB"/>
        </w:rPr>
      </w:pPr>
      <w:r w:rsidRPr="00323979">
        <w:rPr>
          <w:rFonts w:eastAsia="DFKai-SB"/>
        </w:rPr>
        <w:t>當您的轉向信號</w:t>
      </w:r>
      <w:r w:rsidRPr="00323979">
        <w:rPr>
          <w:rFonts w:eastAsia="DFKai-SB"/>
        </w:rPr>
        <w:t>LED</w:t>
      </w:r>
      <w:r w:rsidRPr="00323979">
        <w:rPr>
          <w:rFonts w:eastAsia="DFKai-SB"/>
        </w:rPr>
        <w:t>連接起來時，您只需要編程一些按鈕來控制它們。您可能希望將按鈕放在自行車的其他位置，以便更輕鬆地控制轉向燈，但現在我們只需使用內置的左右按鈕。</w:t>
      </w:r>
    </w:p>
    <w:p w14:paraId="794B3267"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67" w:name="_hfjhyrg98g7n" w:colFirst="0" w:colLast="0"/>
      <w:bookmarkEnd w:id="867"/>
      <w:r w:rsidRPr="00323979">
        <w:rPr>
          <w:rFonts w:eastAsia="DFKai-SB"/>
          <w:b/>
          <w:sz w:val="46"/>
          <w:szCs w:val="46"/>
        </w:rPr>
        <w:t>做這個</w:t>
      </w:r>
    </w:p>
    <w:p w14:paraId="54D99AAB" w14:textId="77777777" w:rsidR="003166B8" w:rsidRPr="00323979" w:rsidRDefault="003166B8" w:rsidP="005E331B">
      <w:pPr>
        <w:numPr>
          <w:ilvl w:val="0"/>
          <w:numId w:val="324"/>
        </w:numPr>
        <w:rPr>
          <w:rFonts w:eastAsia="DFKai-SB"/>
        </w:rPr>
      </w:pPr>
      <w:r w:rsidRPr="00323979">
        <w:rPr>
          <w:rFonts w:eastAsia="DFKai-SB"/>
        </w:rPr>
        <w:t>按下左按鈕時，添加事件處理程序以使左轉向燈閃爍。</w:t>
      </w:r>
    </w:p>
    <w:p w14:paraId="3B0F78B3" w14:textId="77777777" w:rsidR="003166B8" w:rsidRPr="00323979" w:rsidRDefault="003166B8" w:rsidP="005E331B">
      <w:pPr>
        <w:numPr>
          <w:ilvl w:val="0"/>
          <w:numId w:val="324"/>
        </w:numPr>
        <w:rPr>
          <w:rFonts w:eastAsia="DFKai-SB"/>
        </w:rPr>
      </w:pPr>
      <w:r w:rsidRPr="00323979">
        <w:rPr>
          <w:rFonts w:eastAsia="DFKai-SB"/>
        </w:rPr>
        <w:t>按下右鍵時，添加事件處理程序以使右轉向燈閃爍。</w:t>
      </w:r>
    </w:p>
    <w:p w14:paraId="5B96380D" w14:textId="77777777" w:rsidR="003166B8" w:rsidRPr="00323979" w:rsidRDefault="003166B8" w:rsidP="005E331B">
      <w:pPr>
        <w:numPr>
          <w:ilvl w:val="0"/>
          <w:numId w:val="324"/>
        </w:numPr>
        <w:spacing w:after="160"/>
        <w:rPr>
          <w:rFonts w:eastAsia="DFKai-SB"/>
        </w:rPr>
      </w:pPr>
      <w:r w:rsidRPr="00323979">
        <w:rPr>
          <w:rFonts w:eastAsia="DFKai-SB"/>
        </w:rPr>
        <w:t>測試你的代碼！</w:t>
      </w:r>
    </w:p>
    <w:p w14:paraId="2CF14070" w14:textId="77777777" w:rsidR="003166B8" w:rsidRPr="00323979" w:rsidRDefault="003166B8" w:rsidP="003166B8">
      <w:pPr>
        <w:shd w:val="clear" w:color="auto" w:fill="F5FCFF"/>
        <w:spacing w:after="160"/>
        <w:rPr>
          <w:rFonts w:eastAsia="DFKai-SB"/>
        </w:rPr>
      </w:pPr>
      <w:r w:rsidRPr="00323979">
        <w:rPr>
          <w:rFonts w:eastAsia="DFKai-SB"/>
        </w:rPr>
        <w:t>提示：您需要處於文本模式以使閃爍燈工作，因為沒有內置板塊用於添加到電路板上的元素。</w:t>
      </w:r>
    </w:p>
    <w:p w14:paraId="3E41C9E0"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"https://studio.code.org/s/csd6-2018/stage/15/puzzle/10" </w:instrText>
      </w:r>
      <w:r w:rsidRPr="00323979">
        <w:rPr>
          <w:rFonts w:eastAsia="DFKai-SB"/>
        </w:rPr>
        <w:fldChar w:fldCharType="separate"/>
      </w:r>
    </w:p>
    <w:bookmarkStart w:id="868" w:name="_pgjashw2s5rz" w:colFirst="0" w:colLast="0"/>
    <w:bookmarkEnd w:id="868"/>
    <w:p w14:paraId="7CEA7142"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4907FDD7" w14:textId="77777777" w:rsidR="003166B8" w:rsidRPr="00323979" w:rsidRDefault="003166B8" w:rsidP="003166B8">
      <w:pPr>
        <w:pStyle w:val="Heading1"/>
        <w:keepNext w:val="0"/>
        <w:keepLines w:val="0"/>
        <w:spacing w:before="480"/>
        <w:rPr>
          <w:rFonts w:eastAsia="DFKai-SB"/>
          <w:b/>
          <w:sz w:val="46"/>
          <w:szCs w:val="46"/>
        </w:rPr>
      </w:pPr>
      <w:bookmarkStart w:id="869" w:name="_v3ij5r60cglv" w:colFirst="0" w:colLast="0"/>
      <w:bookmarkEnd w:id="869"/>
      <w:r w:rsidRPr="00323979">
        <w:rPr>
          <w:rFonts w:eastAsia="DFKai-SB"/>
          <w:b/>
          <w:sz w:val="46"/>
          <w:szCs w:val="46"/>
        </w:rPr>
        <w:t>Build Your Blinkers</w:t>
      </w:r>
    </w:p>
    <w:p w14:paraId="52A20D87" w14:textId="77777777" w:rsidR="003166B8" w:rsidRPr="00323979" w:rsidRDefault="003166B8" w:rsidP="003166B8">
      <w:pPr>
        <w:rPr>
          <w:rFonts w:eastAsia="DFKai-SB"/>
        </w:rPr>
      </w:pPr>
      <w:r w:rsidRPr="00323979">
        <w:rPr>
          <w:rFonts w:eastAsia="DFKai-SB"/>
        </w:rPr>
        <w:t>Using the circuit you just built, return to your smart bike prototype and add the blinkers.</w:t>
      </w:r>
    </w:p>
    <w:p w14:paraId="2DEDC784"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70" w:name="_irc5tvixed34" w:colFirst="0" w:colLast="0"/>
      <w:bookmarkEnd w:id="870"/>
      <w:r w:rsidRPr="00323979">
        <w:rPr>
          <w:rFonts w:eastAsia="DFKai-SB"/>
          <w:color w:val="auto"/>
          <w:sz w:val="31"/>
          <w:szCs w:val="31"/>
        </w:rPr>
        <w:t>學生指示</w:t>
      </w:r>
    </w:p>
    <w:p w14:paraId="160BD3C5"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71" w:name="_rtkbp49w943c" w:colFirst="0" w:colLast="0"/>
      <w:bookmarkEnd w:id="871"/>
      <w:r w:rsidRPr="00323979">
        <w:rPr>
          <w:rFonts w:eastAsia="DFKai-SB"/>
          <w:b/>
          <w:sz w:val="46"/>
          <w:szCs w:val="46"/>
        </w:rPr>
        <w:t>建立你的閃光燈</w:t>
      </w:r>
    </w:p>
    <w:p w14:paraId="5EC7E49C" w14:textId="77777777" w:rsidR="003166B8" w:rsidRPr="00323979" w:rsidRDefault="003166B8" w:rsidP="003166B8">
      <w:pPr>
        <w:pStyle w:val="Heading2"/>
        <w:keepNext w:val="0"/>
        <w:keepLines w:val="0"/>
        <w:shd w:val="clear" w:color="auto" w:fill="F5FCFF"/>
        <w:spacing w:before="0" w:after="160"/>
        <w:rPr>
          <w:rFonts w:eastAsia="DFKai-SB"/>
          <w:sz w:val="22"/>
          <w:szCs w:val="22"/>
        </w:rPr>
      </w:pPr>
      <w:bookmarkStart w:id="872" w:name="_o7qu398o9jj7" w:colFirst="0" w:colLast="0"/>
      <w:bookmarkEnd w:id="872"/>
      <w:r w:rsidRPr="00323979">
        <w:rPr>
          <w:rFonts w:eastAsia="DFKai-SB"/>
          <w:sz w:val="22"/>
          <w:szCs w:val="22"/>
        </w:rPr>
        <w:t>使用您剛製造的電路，返回您的智慧自行車原型並添加閃光燈。</w:t>
      </w:r>
    </w:p>
    <w:p w14:paraId="359A2FC8" w14:textId="77777777" w:rsidR="003166B8" w:rsidRPr="00323979" w:rsidRDefault="003166B8" w:rsidP="003166B8">
      <w:pPr>
        <w:pStyle w:val="Heading2"/>
        <w:keepNext w:val="0"/>
        <w:keepLines w:val="0"/>
        <w:spacing w:after="80"/>
        <w:rPr>
          <w:rFonts w:eastAsia="DFKai-SB"/>
          <w:sz w:val="22"/>
          <w:szCs w:val="22"/>
        </w:rPr>
      </w:pPr>
      <w:bookmarkStart w:id="873" w:name="_rufhs5ano913" w:colFirst="0" w:colLast="0"/>
      <w:bookmarkEnd w:id="873"/>
    </w:p>
    <w:p w14:paraId="7727CFD7" w14:textId="77777777" w:rsidR="003166B8" w:rsidRPr="00323979" w:rsidRDefault="003166B8" w:rsidP="003166B8">
      <w:pPr>
        <w:pStyle w:val="Heading2"/>
        <w:keepNext w:val="0"/>
        <w:keepLines w:val="0"/>
        <w:spacing w:after="80"/>
        <w:rPr>
          <w:rFonts w:eastAsia="DFKai-SB"/>
          <w:b/>
          <w:sz w:val="34"/>
          <w:szCs w:val="34"/>
        </w:rPr>
      </w:pPr>
      <w:bookmarkStart w:id="874" w:name="_s8ijoq6nz37t" w:colFirst="0" w:colLast="0"/>
      <w:bookmarkEnd w:id="874"/>
      <w:r w:rsidRPr="00323979">
        <w:rPr>
          <w:rFonts w:eastAsia="DFKai-SB"/>
          <w:b/>
          <w:sz w:val="34"/>
          <w:szCs w:val="34"/>
        </w:rPr>
        <w:t>Activity 2 (30-45 min)</w:t>
      </w:r>
    </w:p>
    <w:p w14:paraId="4D5D502F" w14:textId="77777777" w:rsidR="003166B8" w:rsidRPr="00323979" w:rsidRDefault="003166B8" w:rsidP="003166B8">
      <w:pPr>
        <w:rPr>
          <w:rFonts w:eastAsia="DFKai-SB"/>
        </w:rPr>
      </w:pPr>
      <w:r w:rsidRPr="00323979">
        <w:rPr>
          <w:rFonts w:eastAsia="DFKai-SB"/>
        </w:rPr>
        <w:t>Teaching Tip</w:t>
      </w:r>
    </w:p>
    <w:p w14:paraId="0FD9F644" w14:textId="77777777" w:rsidR="003166B8" w:rsidRPr="00323979" w:rsidRDefault="003166B8" w:rsidP="003166B8">
      <w:pPr>
        <w:rPr>
          <w:rFonts w:eastAsia="DFKai-SB"/>
        </w:rPr>
      </w:pPr>
      <w:r w:rsidRPr="00323979">
        <w:rPr>
          <w:rFonts w:eastAsia="DFKai-SB"/>
          <w:b/>
        </w:rPr>
        <w:t>Sharing Boards?</w:t>
      </w:r>
      <w:r w:rsidRPr="00323979">
        <w:rPr>
          <w:rFonts w:eastAsia="DFKai-SB"/>
        </w:rPr>
        <w:t xml:space="preserve"> If you are sharing boards among multiple classes, you'll need to take that into consideration before groups start to build their projects. You may want to add a design constraint that the board must be easily removable from the design, or to create group sizes large enough to ensure that each group in every class has access to a board at all times.</w:t>
      </w:r>
    </w:p>
    <w:p w14:paraId="37C9445A" w14:textId="77777777" w:rsidR="003166B8" w:rsidRPr="00323979" w:rsidRDefault="003166B8" w:rsidP="003166B8">
      <w:pPr>
        <w:pStyle w:val="Heading3"/>
        <w:keepNext w:val="0"/>
        <w:keepLines w:val="0"/>
        <w:spacing w:before="280"/>
        <w:rPr>
          <w:rFonts w:eastAsia="DFKai-SB"/>
          <w:b/>
          <w:color w:val="auto"/>
          <w:sz w:val="26"/>
          <w:szCs w:val="26"/>
        </w:rPr>
      </w:pPr>
      <w:bookmarkStart w:id="875" w:name="_jqr50wc2w2y7" w:colFirst="0" w:colLast="0"/>
      <w:bookmarkEnd w:id="875"/>
      <w:r w:rsidRPr="00323979">
        <w:rPr>
          <w:rFonts w:eastAsia="DFKai-SB"/>
          <w:b/>
          <w:color w:val="auto"/>
          <w:sz w:val="26"/>
          <w:szCs w:val="26"/>
        </w:rPr>
        <w:t>Building the Prototype</w:t>
      </w:r>
    </w:p>
    <w:p w14:paraId="3F500CA2" w14:textId="77777777" w:rsidR="003166B8" w:rsidRPr="00323979" w:rsidRDefault="003166B8" w:rsidP="003166B8">
      <w:pPr>
        <w:rPr>
          <w:rFonts w:eastAsia="DFKai-SB"/>
        </w:rPr>
      </w:pPr>
      <w:r w:rsidRPr="00323979">
        <w:rPr>
          <w:rFonts w:eastAsia="DFKai-SB"/>
          <w:b/>
        </w:rPr>
        <w:t>Transition:</w:t>
      </w:r>
      <w:r w:rsidRPr="00323979">
        <w:rPr>
          <w:rFonts w:eastAsia="DFKai-SB"/>
        </w:rPr>
        <w:t xml:space="preserve"> At this point students should have put together the two additional LED circuits necessary for their turn signals. Now we're going to transition off of the computers for a bit to work on building that circuit into a physical prototype.</w:t>
      </w:r>
    </w:p>
    <w:p w14:paraId="7D0177D1"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Make available any remaining building materials that you've gathered, such as cardboard and tape.</w:t>
      </w:r>
    </w:p>
    <w:p w14:paraId="3C5E8C61" w14:textId="77777777" w:rsidR="003166B8" w:rsidRPr="00323979" w:rsidRDefault="003166B8" w:rsidP="003166B8">
      <w:pPr>
        <w:rPr>
          <w:rFonts w:eastAsia="DFKai-SB"/>
        </w:rPr>
      </w:pPr>
      <w:r w:rsidRPr="00323979">
        <w:rPr>
          <w:rFonts w:eastAsia="DFKai-SB"/>
        </w:rPr>
        <w:t>Teaching Tip</w:t>
      </w:r>
    </w:p>
    <w:p w14:paraId="123C3E08" w14:textId="77777777" w:rsidR="003166B8" w:rsidRPr="00323979" w:rsidRDefault="003166B8" w:rsidP="003166B8">
      <w:pPr>
        <w:rPr>
          <w:rFonts w:eastAsia="DFKai-SB"/>
        </w:rPr>
      </w:pPr>
      <w:r w:rsidRPr="00323979">
        <w:rPr>
          <w:rFonts w:eastAsia="DFKai-SB"/>
        </w:rPr>
        <w:t>To provide more student ownership and creativity, consider allowing students to modify the form (but not necessary functionality) of the smart bike controller. For example, they may want to turn it into something that the rider could wear, or something that works on skateboards or other modes of transportation. The import element here is that we work in a form that requires adding additional circuits to the board, instead of continuing to work solely within the contrainsts of the board's form.</w:t>
      </w:r>
    </w:p>
    <w:p w14:paraId="2C2475C0" w14:textId="77777777" w:rsidR="003166B8" w:rsidRPr="00323979" w:rsidRDefault="003166B8" w:rsidP="003166B8">
      <w:pPr>
        <w:rPr>
          <w:rFonts w:eastAsia="DFKai-SB"/>
        </w:rPr>
      </w:pPr>
      <w:r w:rsidRPr="00323979">
        <w:rPr>
          <w:rFonts w:eastAsia="DFKai-SB"/>
          <w:b/>
        </w:rPr>
        <w:t>Build:</w:t>
      </w:r>
      <w:r w:rsidRPr="00323979">
        <w:rPr>
          <w:rFonts w:eastAsia="DFKai-SB"/>
        </w:rPr>
        <w:t xml:space="preserve"> Allow groups some time to build their prototypes, using the board and LED circuits. While there's a lot of potential functionality that we could build at this point based on the guide, make sure that students are focusing on making the turn signals work.</w:t>
      </w:r>
    </w:p>
    <w:p w14:paraId="0DC60D1C" w14:textId="77777777" w:rsidR="003166B8" w:rsidRPr="00323979" w:rsidRDefault="003166B8" w:rsidP="003166B8">
      <w:pPr>
        <w:rPr>
          <w:rFonts w:eastAsia="DFKai-SB"/>
        </w:rPr>
      </w:pPr>
      <w:r w:rsidRPr="00323979">
        <w:rPr>
          <w:rFonts w:eastAsia="DFKai-SB"/>
          <w:b/>
        </w:rPr>
        <w:t>Test:</w:t>
      </w:r>
      <w:r w:rsidRPr="00323979">
        <w:rPr>
          <w:rFonts w:eastAsia="DFKai-SB"/>
        </w:rPr>
        <w:t xml:space="preserve"> Once the basic prototype is built, have students test the code they wrote. It's not uncommon at this point to see new bugs that weren't present when testing the software alone. Encourage students to test all elements of their new circuits, ensuring that all of the connection points are solid, that the circuits are connected to the correct pins, and that the LEDs are oriented correctly.</w:t>
      </w:r>
    </w:p>
    <w:p w14:paraId="01F1B428" w14:textId="77777777" w:rsidR="003166B8" w:rsidRPr="00323979" w:rsidRDefault="003166B8" w:rsidP="003166B8">
      <w:pPr>
        <w:pStyle w:val="Heading2"/>
        <w:keepNext w:val="0"/>
        <w:keepLines w:val="0"/>
        <w:spacing w:before="220" w:after="160"/>
        <w:rPr>
          <w:rFonts w:eastAsia="DFKai-SB"/>
          <w:sz w:val="19"/>
          <w:szCs w:val="19"/>
          <w:shd w:val="clear" w:color="auto" w:fill="F5FCFF"/>
        </w:rPr>
      </w:pPr>
    </w:p>
    <w:p w14:paraId="309912DC" w14:textId="77777777" w:rsidR="003166B8" w:rsidRPr="00323979" w:rsidRDefault="003166B8" w:rsidP="003166B8">
      <w:pPr>
        <w:pStyle w:val="Heading2"/>
        <w:keepNext w:val="0"/>
        <w:keepLines w:val="0"/>
        <w:spacing w:after="360" w:line="288" w:lineRule="auto"/>
        <w:rPr>
          <w:rFonts w:eastAsia="DFKai-SB"/>
          <w:b/>
          <w:sz w:val="36"/>
          <w:szCs w:val="36"/>
        </w:rPr>
      </w:pPr>
      <w:bookmarkStart w:id="876" w:name="_an1m1y7brqnt" w:colFirst="0" w:colLast="0"/>
      <w:bookmarkEnd w:id="876"/>
      <w:r w:rsidRPr="00323979">
        <w:rPr>
          <w:rFonts w:eastAsia="DFKai-SB"/>
          <w:b/>
          <w:sz w:val="36"/>
          <w:szCs w:val="36"/>
        </w:rPr>
        <w:t>活動</w:t>
      </w:r>
      <w:r w:rsidRPr="00323979">
        <w:rPr>
          <w:rFonts w:eastAsia="DFKai-SB"/>
          <w:b/>
          <w:sz w:val="36"/>
          <w:szCs w:val="36"/>
        </w:rPr>
        <w:t>2</w:t>
      </w:r>
      <w:r w:rsidRPr="00323979">
        <w:rPr>
          <w:rFonts w:eastAsia="DFKai-SB"/>
          <w:b/>
          <w:sz w:val="36"/>
          <w:szCs w:val="36"/>
        </w:rPr>
        <w:t>（</w:t>
      </w:r>
      <w:r w:rsidRPr="00323979">
        <w:rPr>
          <w:rFonts w:eastAsia="DFKai-SB"/>
          <w:b/>
          <w:sz w:val="36"/>
          <w:szCs w:val="36"/>
        </w:rPr>
        <w:t>30-45</w:t>
      </w:r>
      <w:r w:rsidRPr="00323979">
        <w:rPr>
          <w:rFonts w:eastAsia="DFKai-SB"/>
          <w:b/>
          <w:sz w:val="36"/>
          <w:szCs w:val="36"/>
        </w:rPr>
        <w:t>分鐘）</w:t>
      </w:r>
    </w:p>
    <w:p w14:paraId="7B7561D4" w14:textId="77777777" w:rsidR="003166B8" w:rsidRPr="00323979" w:rsidRDefault="003166B8" w:rsidP="003166B8">
      <w:pPr>
        <w:pStyle w:val="Heading2"/>
        <w:keepNext w:val="0"/>
        <w:keepLines w:val="0"/>
        <w:pBdr>
          <w:top w:val="none" w:sz="0" w:space="3" w:color="auto"/>
          <w:left w:val="none" w:sz="0" w:space="7" w:color="auto"/>
          <w:bottom w:val="none" w:sz="0" w:space="3" w:color="auto"/>
          <w:right w:val="none" w:sz="0" w:space="7" w:color="auto"/>
          <w:between w:val="none" w:sz="0" w:space="3" w:color="auto"/>
        </w:pBdr>
        <w:spacing w:before="0" w:after="380" w:line="312" w:lineRule="auto"/>
        <w:ind w:left="220" w:right="220"/>
        <w:rPr>
          <w:rFonts w:eastAsia="DFKai-SB"/>
          <w:sz w:val="24"/>
          <w:szCs w:val="24"/>
          <w:shd w:val="clear" w:color="auto" w:fill="FFA400"/>
        </w:rPr>
      </w:pPr>
      <w:bookmarkStart w:id="877" w:name="_cv7tkgjcd30" w:colFirst="0" w:colLast="0"/>
      <w:bookmarkEnd w:id="877"/>
      <w:r w:rsidRPr="00323979">
        <w:rPr>
          <w:rFonts w:eastAsia="DFKai-SB"/>
          <w:sz w:val="24"/>
          <w:szCs w:val="24"/>
          <w:shd w:val="clear" w:color="auto" w:fill="FFA400"/>
        </w:rPr>
        <w:t>教學提示</w:t>
      </w:r>
    </w:p>
    <w:p w14:paraId="6137060A" w14:textId="77777777" w:rsidR="003166B8" w:rsidRPr="00323979" w:rsidRDefault="003166B8" w:rsidP="003166B8">
      <w:pPr>
        <w:pStyle w:val="Heading2"/>
        <w:keepNext w:val="0"/>
        <w:keepLines w:val="0"/>
        <w:spacing w:before="600" w:after="380" w:line="312" w:lineRule="auto"/>
        <w:ind w:left="220" w:right="220"/>
        <w:rPr>
          <w:rFonts w:eastAsia="DFKai-SB"/>
          <w:sz w:val="22"/>
          <w:szCs w:val="22"/>
        </w:rPr>
      </w:pPr>
      <w:r w:rsidRPr="00323979">
        <w:rPr>
          <w:rFonts w:eastAsia="DFKai-SB"/>
          <w:b/>
          <w:sz w:val="22"/>
          <w:szCs w:val="22"/>
        </w:rPr>
        <w:t>共享電路板？</w:t>
      </w:r>
      <w:r w:rsidRPr="00323979">
        <w:rPr>
          <w:rFonts w:eastAsia="DFKai-SB"/>
          <w:sz w:val="22"/>
          <w:szCs w:val="22"/>
        </w:rPr>
        <w:t>如果您在多個課堂中分享電路板，在分組開始構建專案之前，您需要考慮這一點。您可能希望添加一個設計限制，該設計限制必須能夠輕鬆地從設計電路中移除該，或者創建足夠大的分組大小，以確保班級中的每個組都可以由時間輪流使用電路板。</w:t>
      </w:r>
    </w:p>
    <w:p w14:paraId="16EF8993" w14:textId="77777777" w:rsidR="003166B8" w:rsidRPr="00323979" w:rsidRDefault="003166B8" w:rsidP="003166B8">
      <w:pPr>
        <w:pStyle w:val="Heading3"/>
        <w:keepNext w:val="0"/>
        <w:keepLines w:val="0"/>
        <w:spacing w:before="280" w:after="140" w:line="240" w:lineRule="auto"/>
        <w:rPr>
          <w:rFonts w:eastAsia="DFKai-SB"/>
          <w:b/>
          <w:color w:val="auto"/>
          <w:sz w:val="34"/>
          <w:szCs w:val="34"/>
        </w:rPr>
      </w:pPr>
      <w:bookmarkStart w:id="878" w:name="_l32608j9bbfh" w:colFirst="0" w:colLast="0"/>
      <w:bookmarkEnd w:id="878"/>
      <w:r w:rsidRPr="00323979">
        <w:rPr>
          <w:rFonts w:eastAsia="DFKai-SB"/>
          <w:b/>
          <w:color w:val="auto"/>
          <w:sz w:val="34"/>
          <w:szCs w:val="34"/>
        </w:rPr>
        <w:t>構建原型</w:t>
      </w:r>
    </w:p>
    <w:p w14:paraId="7E7D7B01" w14:textId="77777777" w:rsidR="003166B8" w:rsidRPr="00323979" w:rsidRDefault="003166B8" w:rsidP="003166B8">
      <w:pPr>
        <w:pStyle w:val="Heading2"/>
        <w:keepNext w:val="0"/>
        <w:keepLines w:val="0"/>
        <w:spacing w:before="0" w:after="160"/>
        <w:rPr>
          <w:rFonts w:eastAsia="DFKai-SB"/>
          <w:sz w:val="22"/>
          <w:szCs w:val="22"/>
        </w:rPr>
      </w:pPr>
      <w:r w:rsidRPr="00323979">
        <w:rPr>
          <w:rFonts w:eastAsia="DFKai-SB"/>
          <w:b/>
          <w:sz w:val="22"/>
          <w:szCs w:val="22"/>
        </w:rPr>
        <w:t>轉換：</w:t>
      </w:r>
      <w:r w:rsidRPr="00323979">
        <w:rPr>
          <w:rFonts w:eastAsia="DFKai-SB"/>
          <w:sz w:val="22"/>
          <w:szCs w:val="22"/>
        </w:rPr>
        <w:t>此時學生應該將轉向信號所需的兩個額外</w:t>
      </w:r>
      <w:r w:rsidRPr="00323979">
        <w:rPr>
          <w:rFonts w:eastAsia="DFKai-SB"/>
          <w:sz w:val="22"/>
          <w:szCs w:val="22"/>
        </w:rPr>
        <w:t>LED</w:t>
      </w:r>
      <w:r w:rsidRPr="00323979">
        <w:rPr>
          <w:rFonts w:eastAsia="DFKai-SB"/>
          <w:sz w:val="22"/>
          <w:szCs w:val="22"/>
        </w:rPr>
        <w:t>電路組合在一起。現在我們將從電腦上的電路成實體原型。</w:t>
      </w:r>
    </w:p>
    <w:p w14:paraId="2EE4D4D1" w14:textId="77777777" w:rsidR="003166B8" w:rsidRPr="00323979" w:rsidRDefault="003166B8" w:rsidP="003166B8">
      <w:pPr>
        <w:pStyle w:val="Heading2"/>
        <w:keepNext w:val="0"/>
        <w:keepLines w:val="0"/>
        <w:spacing w:before="0" w:after="160"/>
        <w:rPr>
          <w:rFonts w:eastAsia="DFKai-SB"/>
          <w:sz w:val="22"/>
          <w:szCs w:val="22"/>
        </w:rPr>
      </w:pPr>
      <w:r w:rsidRPr="00323979">
        <w:rPr>
          <w:rFonts w:eastAsia="DFKai-SB"/>
          <w:b/>
          <w:sz w:val="22"/>
          <w:szCs w:val="22"/>
        </w:rPr>
        <w:t>分發：</w:t>
      </w:r>
      <w:r w:rsidRPr="00323979">
        <w:rPr>
          <w:rFonts w:eastAsia="DFKai-SB"/>
          <w:sz w:val="22"/>
          <w:szCs w:val="22"/>
        </w:rPr>
        <w:t>提供您收集的任何剩剩建構材料，例如紙板和膠帶。</w:t>
      </w:r>
    </w:p>
    <w:p w14:paraId="1BC52EB8" w14:textId="77777777" w:rsidR="003166B8" w:rsidRPr="00323979" w:rsidRDefault="003166B8" w:rsidP="003166B8">
      <w:pPr>
        <w:pStyle w:val="Heading2"/>
        <w:keepNext w:val="0"/>
        <w:keepLines w:val="0"/>
        <w:pBdr>
          <w:top w:val="none" w:sz="0" w:space="3" w:color="auto"/>
          <w:left w:val="none" w:sz="0" w:space="7" w:color="auto"/>
          <w:bottom w:val="none" w:sz="0" w:space="3" w:color="auto"/>
          <w:right w:val="none" w:sz="0" w:space="7" w:color="auto"/>
          <w:between w:val="none" w:sz="0" w:space="3" w:color="auto"/>
        </w:pBdr>
        <w:spacing w:before="0" w:after="380" w:line="312" w:lineRule="auto"/>
        <w:ind w:left="220" w:right="220"/>
        <w:rPr>
          <w:rFonts w:eastAsia="DFKai-SB"/>
          <w:sz w:val="24"/>
          <w:szCs w:val="24"/>
          <w:shd w:val="clear" w:color="auto" w:fill="FFA400"/>
        </w:rPr>
      </w:pPr>
      <w:bookmarkStart w:id="879" w:name="_z0quva7pajxp" w:colFirst="0" w:colLast="0"/>
      <w:bookmarkEnd w:id="879"/>
      <w:r w:rsidRPr="00323979">
        <w:rPr>
          <w:rFonts w:eastAsia="DFKai-SB"/>
          <w:sz w:val="24"/>
          <w:szCs w:val="24"/>
          <w:shd w:val="clear" w:color="auto" w:fill="FFA400"/>
        </w:rPr>
        <w:t>教學提示</w:t>
      </w:r>
    </w:p>
    <w:p w14:paraId="769E05AF" w14:textId="77777777" w:rsidR="003166B8" w:rsidRPr="00323979" w:rsidRDefault="003166B8" w:rsidP="003166B8">
      <w:pPr>
        <w:pStyle w:val="Heading2"/>
        <w:keepNext w:val="0"/>
        <w:keepLines w:val="0"/>
        <w:spacing w:before="600" w:after="380" w:line="312" w:lineRule="auto"/>
        <w:ind w:left="220" w:right="220"/>
        <w:rPr>
          <w:rFonts w:eastAsia="DFKai-SB"/>
          <w:sz w:val="22"/>
          <w:szCs w:val="22"/>
        </w:rPr>
      </w:pPr>
      <w:bookmarkStart w:id="880" w:name="_b4vgpsgupzs2" w:colFirst="0" w:colLast="0"/>
      <w:bookmarkEnd w:id="880"/>
      <w:r w:rsidRPr="00323979">
        <w:rPr>
          <w:rFonts w:eastAsia="DFKai-SB"/>
          <w:sz w:val="22"/>
          <w:szCs w:val="22"/>
        </w:rPr>
        <w:t>為了更能讓學生掌握自主設計及提高創造力，請考慮允許學生修改智慧自行車控制器的表格（但不是必要的功能）。例如，他們可能想把它變成騎車人可以穿的東西，或者是滑板或其他運輸方式的東西。這裡的導入元素是我們需要向電路板添加額外電路的方式，而不是繼續僅在電路板上增加線路。</w:t>
      </w:r>
    </w:p>
    <w:p w14:paraId="274CF74C" w14:textId="77777777" w:rsidR="003166B8" w:rsidRPr="00323979" w:rsidRDefault="003166B8" w:rsidP="003166B8">
      <w:pPr>
        <w:pStyle w:val="Heading2"/>
        <w:keepNext w:val="0"/>
        <w:keepLines w:val="0"/>
        <w:spacing w:before="0" w:after="160"/>
        <w:rPr>
          <w:rFonts w:eastAsia="DFKai-SB"/>
          <w:sz w:val="22"/>
          <w:szCs w:val="22"/>
        </w:rPr>
      </w:pPr>
      <w:bookmarkStart w:id="881" w:name="_tuuivjpt3mlh" w:colFirst="0" w:colLast="0"/>
      <w:bookmarkEnd w:id="881"/>
      <w:r w:rsidRPr="00323979">
        <w:rPr>
          <w:rFonts w:eastAsia="DFKai-SB"/>
          <w:b/>
          <w:sz w:val="22"/>
          <w:szCs w:val="22"/>
        </w:rPr>
        <w:t>構建：</w:t>
      </w:r>
      <w:r w:rsidRPr="00323979">
        <w:rPr>
          <w:rFonts w:eastAsia="DFKai-SB"/>
          <w:sz w:val="22"/>
          <w:szCs w:val="22"/>
        </w:rPr>
        <w:t>使用電路板和</w:t>
      </w:r>
      <w:r w:rsidRPr="00323979">
        <w:rPr>
          <w:rFonts w:eastAsia="DFKai-SB"/>
          <w:sz w:val="22"/>
          <w:szCs w:val="22"/>
        </w:rPr>
        <w:t>LED</w:t>
      </w:r>
      <w:r w:rsidRPr="00323979">
        <w:rPr>
          <w:rFonts w:eastAsia="DFKai-SB"/>
          <w:sz w:val="22"/>
          <w:szCs w:val="22"/>
        </w:rPr>
        <w:t>電路，給分組一些時間來構建原型。雖然根據設計指南建立有很多潛在的功能可以在板子上做，但要確保學生專注於轉向信號正常工作。</w:t>
      </w:r>
    </w:p>
    <w:p w14:paraId="4EB7E7AA" w14:textId="77777777" w:rsidR="003166B8" w:rsidRPr="00323979" w:rsidRDefault="003166B8" w:rsidP="003166B8">
      <w:pPr>
        <w:pStyle w:val="Heading2"/>
        <w:keepNext w:val="0"/>
        <w:keepLines w:val="0"/>
        <w:spacing w:before="0" w:after="160"/>
        <w:rPr>
          <w:rFonts w:eastAsia="DFKai-SB"/>
          <w:sz w:val="22"/>
          <w:szCs w:val="22"/>
        </w:rPr>
      </w:pPr>
      <w:bookmarkStart w:id="882" w:name="_62lux6kacrv" w:colFirst="0" w:colLast="0"/>
      <w:bookmarkEnd w:id="882"/>
      <w:r w:rsidRPr="00323979">
        <w:rPr>
          <w:rFonts w:eastAsia="DFKai-SB"/>
          <w:b/>
          <w:sz w:val="22"/>
          <w:szCs w:val="22"/>
        </w:rPr>
        <w:t>測試：</w:t>
      </w:r>
      <w:r w:rsidRPr="00323979">
        <w:rPr>
          <w:rFonts w:eastAsia="DFKai-SB"/>
          <w:sz w:val="22"/>
          <w:szCs w:val="22"/>
        </w:rPr>
        <w:t>一旦構建了基本原型，讓學生測試他們編寫的代碼。單獨測試軟件時不存在的新錯誤並不罕見。鼓勵學生測試新電路的所有元件，確保所有連接點都牢固，電路連接到正確的引腳，並確保</w:t>
      </w:r>
      <w:r w:rsidRPr="00323979">
        <w:rPr>
          <w:rFonts w:eastAsia="DFKai-SB"/>
          <w:sz w:val="22"/>
          <w:szCs w:val="22"/>
        </w:rPr>
        <w:t>LED</w:t>
      </w:r>
      <w:r w:rsidRPr="00323979">
        <w:rPr>
          <w:rFonts w:eastAsia="DFKai-SB"/>
          <w:sz w:val="22"/>
          <w:szCs w:val="22"/>
        </w:rPr>
        <w:t>正確定向。</w:t>
      </w:r>
    </w:p>
    <w:p w14:paraId="003F426C" w14:textId="77777777" w:rsidR="003166B8" w:rsidRPr="00323979" w:rsidRDefault="003166B8" w:rsidP="003166B8">
      <w:pPr>
        <w:pStyle w:val="Heading2"/>
        <w:keepNext w:val="0"/>
        <w:keepLines w:val="0"/>
        <w:spacing w:after="80"/>
        <w:rPr>
          <w:rFonts w:eastAsia="DFKai-SB"/>
          <w:b/>
          <w:sz w:val="34"/>
          <w:szCs w:val="34"/>
        </w:rPr>
      </w:pPr>
      <w:bookmarkStart w:id="883" w:name="_ew2uvd8qeq9s" w:colFirst="0" w:colLast="0"/>
      <w:bookmarkEnd w:id="883"/>
      <w:r w:rsidRPr="00323979">
        <w:rPr>
          <w:rFonts w:eastAsia="DFKai-SB"/>
          <w:b/>
          <w:sz w:val="34"/>
          <w:szCs w:val="34"/>
        </w:rPr>
        <w:t>Activity 3 (30-45 min)</w:t>
      </w:r>
    </w:p>
    <w:p w14:paraId="15E3DEA9" w14:textId="77777777" w:rsidR="003166B8" w:rsidRPr="00323979" w:rsidRDefault="003166B8" w:rsidP="003166B8">
      <w:pPr>
        <w:pStyle w:val="Heading3"/>
        <w:keepNext w:val="0"/>
        <w:keepLines w:val="0"/>
        <w:spacing w:before="280"/>
        <w:rPr>
          <w:rFonts w:eastAsia="DFKai-SB"/>
          <w:b/>
          <w:color w:val="auto"/>
          <w:sz w:val="26"/>
          <w:szCs w:val="26"/>
        </w:rPr>
      </w:pPr>
      <w:bookmarkStart w:id="884" w:name="_w2dt25uzj37r" w:colFirst="0" w:colLast="0"/>
      <w:bookmarkEnd w:id="884"/>
      <w:r w:rsidRPr="00323979">
        <w:rPr>
          <w:rFonts w:eastAsia="DFKai-SB"/>
          <w:b/>
          <w:color w:val="auto"/>
          <w:sz w:val="26"/>
          <w:szCs w:val="26"/>
        </w:rPr>
        <w:t>Adding Inputs</w:t>
      </w:r>
    </w:p>
    <w:p w14:paraId="61E1C06D" w14:textId="77777777" w:rsidR="003166B8" w:rsidRPr="00323979" w:rsidRDefault="003166B8" w:rsidP="003166B8">
      <w:pPr>
        <w:rPr>
          <w:rFonts w:eastAsia="DFKai-SB"/>
        </w:rPr>
      </w:pPr>
      <w:r w:rsidRPr="00323979">
        <w:rPr>
          <w:rFonts w:eastAsia="DFKai-SB"/>
          <w:b/>
        </w:rPr>
        <w:t>Display:</w:t>
      </w:r>
      <w:r w:rsidRPr="00323979">
        <w:rPr>
          <w:rFonts w:eastAsia="DFKai-SB"/>
        </w:rPr>
        <w:t xml:space="preserve"> Put up the sketch on the first page of</w:t>
      </w:r>
      <w:hyperlink r:id="rId491">
        <w:r w:rsidRPr="00323979">
          <w:rPr>
            <w:rFonts w:eastAsia="DFKai-SB"/>
          </w:rPr>
          <w:t xml:space="preserve"> </w:t>
        </w:r>
      </w:hyperlink>
      <w:hyperlink r:id="rId492">
        <w:r w:rsidRPr="00323979">
          <w:rPr>
            <w:rFonts w:eastAsia="DFKai-SB"/>
            <w:u w:val="single"/>
          </w:rPr>
          <w:t>Physical Prototyping - Project Guide</w:t>
        </w:r>
      </w:hyperlink>
      <w:r w:rsidRPr="00323979">
        <w:rPr>
          <w:rFonts w:eastAsia="DFKai-SB"/>
        </w:rPr>
        <w:t xml:space="preserve"> where the whole class can see it. The first prototype that we've constructed takes care of the turn signals, but now we're going to focus on the "horn" feature. Clearly we can use the buzzer to make the horn sound, but how can we control the horn?</w:t>
      </w:r>
    </w:p>
    <w:p w14:paraId="2CA0054C" w14:textId="77777777" w:rsidR="003166B8" w:rsidRPr="00323979" w:rsidRDefault="003166B8" w:rsidP="003166B8">
      <w:pPr>
        <w:rPr>
          <w:rFonts w:eastAsia="DFKai-SB"/>
        </w:rPr>
      </w:pPr>
      <w:r w:rsidRPr="00323979">
        <w:rPr>
          <w:rFonts w:eastAsia="DFKai-SB"/>
          <w:b/>
        </w:rPr>
        <w:t>Transition:</w:t>
      </w:r>
      <w:r w:rsidRPr="00323979">
        <w:rPr>
          <w:rFonts w:eastAsia="DFKai-SB"/>
        </w:rPr>
        <w:t xml:space="preserve"> Send students back to the online progression to learn about creating button circuits, which they will then add to their smart bike prototypes. This portion of the progression will take them all the way through finalizing their designs and submitting the code.</w:t>
      </w:r>
    </w:p>
    <w:p w14:paraId="11F80FA6" w14:textId="77777777" w:rsidR="003166B8" w:rsidRPr="00323979" w:rsidRDefault="003166B8" w:rsidP="003166B8">
      <w:pPr>
        <w:pStyle w:val="Heading2"/>
        <w:keepNext w:val="0"/>
        <w:keepLines w:val="0"/>
        <w:shd w:val="clear" w:color="auto" w:fill="FFFFFF"/>
        <w:spacing w:before="340" w:after="340" w:line="288" w:lineRule="auto"/>
        <w:rPr>
          <w:rFonts w:eastAsia="DFKai-SB"/>
          <w:b/>
          <w:sz w:val="34"/>
          <w:szCs w:val="34"/>
        </w:rPr>
      </w:pPr>
      <w:bookmarkStart w:id="885" w:name="_x5zjpdqotttg" w:colFirst="0" w:colLast="0"/>
      <w:bookmarkEnd w:id="885"/>
      <w:r w:rsidRPr="00323979">
        <w:rPr>
          <w:rFonts w:eastAsia="DFKai-SB"/>
          <w:b/>
          <w:sz w:val="34"/>
          <w:szCs w:val="34"/>
        </w:rPr>
        <w:t>活動</w:t>
      </w:r>
      <w:r w:rsidRPr="00323979">
        <w:rPr>
          <w:rFonts w:eastAsia="DFKai-SB"/>
          <w:b/>
          <w:sz w:val="34"/>
          <w:szCs w:val="34"/>
        </w:rPr>
        <w:t>3</w:t>
      </w:r>
      <w:r w:rsidRPr="00323979">
        <w:rPr>
          <w:rFonts w:eastAsia="DFKai-SB"/>
          <w:b/>
          <w:sz w:val="34"/>
          <w:szCs w:val="34"/>
        </w:rPr>
        <w:t>（</w:t>
      </w:r>
      <w:r w:rsidRPr="00323979">
        <w:rPr>
          <w:rFonts w:eastAsia="DFKai-SB"/>
          <w:b/>
          <w:sz w:val="34"/>
          <w:szCs w:val="34"/>
        </w:rPr>
        <w:t>30-45</w:t>
      </w:r>
      <w:r w:rsidRPr="00323979">
        <w:rPr>
          <w:rFonts w:eastAsia="DFKai-SB"/>
          <w:b/>
          <w:sz w:val="34"/>
          <w:szCs w:val="34"/>
        </w:rPr>
        <w:t>分鐘）</w:t>
      </w:r>
    </w:p>
    <w:p w14:paraId="747D2161" w14:textId="77777777" w:rsidR="003166B8" w:rsidRPr="00323979" w:rsidRDefault="003166B8" w:rsidP="003166B8">
      <w:pPr>
        <w:pStyle w:val="Heading3"/>
        <w:keepNext w:val="0"/>
        <w:keepLines w:val="0"/>
        <w:shd w:val="clear" w:color="auto" w:fill="FFFFFF"/>
        <w:spacing w:before="260" w:after="140" w:line="240" w:lineRule="auto"/>
        <w:rPr>
          <w:rFonts w:eastAsia="DFKai-SB"/>
          <w:color w:val="auto"/>
          <w:sz w:val="31"/>
          <w:szCs w:val="31"/>
        </w:rPr>
      </w:pPr>
      <w:bookmarkStart w:id="886" w:name="_swpypsya474o" w:colFirst="0" w:colLast="0"/>
      <w:bookmarkEnd w:id="886"/>
      <w:r w:rsidRPr="00323979">
        <w:rPr>
          <w:rFonts w:eastAsia="DFKai-SB"/>
          <w:color w:val="auto"/>
          <w:sz w:val="31"/>
          <w:szCs w:val="31"/>
        </w:rPr>
        <w:t>添加輸入</w:t>
      </w:r>
    </w:p>
    <w:p w14:paraId="7F766A6A" w14:textId="77777777" w:rsidR="003166B8" w:rsidRPr="00323979" w:rsidRDefault="003166B8" w:rsidP="003166B8">
      <w:pPr>
        <w:pStyle w:val="Heading3"/>
        <w:keepNext w:val="0"/>
        <w:keepLines w:val="0"/>
        <w:shd w:val="clear" w:color="auto" w:fill="FFFFFF"/>
        <w:spacing w:before="0" w:after="160"/>
        <w:rPr>
          <w:rFonts w:eastAsia="DFKai-SB"/>
          <w:color w:val="auto"/>
          <w:sz w:val="22"/>
          <w:szCs w:val="22"/>
        </w:rPr>
      </w:pPr>
      <w:bookmarkStart w:id="887" w:name="_agk7hqh4eo38" w:colFirst="0" w:colLast="0"/>
      <w:bookmarkEnd w:id="887"/>
      <w:r w:rsidRPr="00323979">
        <w:rPr>
          <w:rFonts w:eastAsia="DFKai-SB"/>
          <w:b/>
          <w:color w:val="auto"/>
          <w:sz w:val="22"/>
          <w:szCs w:val="22"/>
        </w:rPr>
        <w:t>顯示：</w:t>
      </w:r>
      <w:r w:rsidRPr="00323979">
        <w:rPr>
          <w:rFonts w:eastAsia="DFKai-SB"/>
          <w:color w:val="auto"/>
          <w:sz w:val="22"/>
          <w:szCs w:val="22"/>
        </w:rPr>
        <w:t>將草圖放在</w:t>
      </w:r>
      <w:hyperlink r:id="rId493">
        <w:r w:rsidRPr="00323979">
          <w:rPr>
            <w:rFonts w:eastAsia="DFKai-SB"/>
            <w:color w:val="auto"/>
            <w:sz w:val="22"/>
            <w:szCs w:val="22"/>
            <w:u w:val="single"/>
          </w:rPr>
          <w:t>Physical Prototyping - Project Guide</w:t>
        </w:r>
      </w:hyperlink>
      <w:r w:rsidRPr="00323979">
        <w:rPr>
          <w:rFonts w:eastAsia="DFKai-SB"/>
          <w:color w:val="auto"/>
          <w:sz w:val="22"/>
          <w:szCs w:val="22"/>
        </w:rPr>
        <w:t>的第一頁上，全班都可以看到它。我們構建的第一個原型機負責轉向信號，但現在我們將專注於</w:t>
      </w:r>
      <w:r w:rsidRPr="00323979">
        <w:rPr>
          <w:rFonts w:eastAsia="DFKai-SB"/>
          <w:color w:val="auto"/>
          <w:sz w:val="22"/>
          <w:szCs w:val="22"/>
        </w:rPr>
        <w:t>“</w:t>
      </w:r>
      <w:r w:rsidRPr="00323979">
        <w:rPr>
          <w:rFonts w:eastAsia="DFKai-SB"/>
          <w:color w:val="auto"/>
          <w:sz w:val="22"/>
          <w:szCs w:val="22"/>
        </w:rPr>
        <w:t>喇叭</w:t>
      </w:r>
      <w:r w:rsidRPr="00323979">
        <w:rPr>
          <w:rFonts w:eastAsia="DFKai-SB"/>
          <w:color w:val="auto"/>
          <w:sz w:val="22"/>
          <w:szCs w:val="22"/>
        </w:rPr>
        <w:t>”</w:t>
      </w:r>
      <w:r w:rsidRPr="00323979">
        <w:rPr>
          <w:rFonts w:eastAsia="DFKai-SB"/>
          <w:color w:val="auto"/>
          <w:sz w:val="22"/>
          <w:szCs w:val="22"/>
        </w:rPr>
        <w:t>功能。顯然我們可以使用蜂鳴器發出喇叭聲，但我們怎樣才能控制喇叭？</w:t>
      </w:r>
    </w:p>
    <w:p w14:paraId="7CDD5F29" w14:textId="77777777" w:rsidR="003166B8" w:rsidRPr="00323979" w:rsidRDefault="003166B8" w:rsidP="003166B8">
      <w:pPr>
        <w:pStyle w:val="Heading3"/>
        <w:keepNext w:val="0"/>
        <w:keepLines w:val="0"/>
        <w:shd w:val="clear" w:color="auto" w:fill="FFFFFF"/>
        <w:spacing w:before="0" w:after="160"/>
        <w:rPr>
          <w:rFonts w:eastAsia="DFKai-SB"/>
          <w:color w:val="auto"/>
          <w:sz w:val="22"/>
          <w:szCs w:val="22"/>
        </w:rPr>
      </w:pPr>
      <w:bookmarkStart w:id="888" w:name="_hi0ftdd5jwxc" w:colFirst="0" w:colLast="0"/>
      <w:bookmarkEnd w:id="888"/>
      <w:r w:rsidRPr="00323979">
        <w:rPr>
          <w:rFonts w:eastAsia="DFKai-SB"/>
          <w:b/>
          <w:color w:val="auto"/>
          <w:sz w:val="22"/>
          <w:szCs w:val="22"/>
        </w:rPr>
        <w:t>轉換：</w:t>
      </w:r>
      <w:r w:rsidRPr="00323979">
        <w:rPr>
          <w:rFonts w:eastAsia="DFKai-SB"/>
          <w:color w:val="auto"/>
          <w:sz w:val="22"/>
          <w:szCs w:val="22"/>
        </w:rPr>
        <w:t>將學生送回線上課程，了解如何創建按鈕電路，然後將其添加到智能自行車原型中。這部分進展將完成他們的設計並提交代碼。</w:t>
      </w:r>
    </w:p>
    <w:p w14:paraId="5398B56F" w14:textId="77777777" w:rsidR="003166B8" w:rsidRPr="00323979" w:rsidRDefault="003166B8" w:rsidP="003166B8">
      <w:pPr>
        <w:pStyle w:val="Heading3"/>
        <w:keepNext w:val="0"/>
        <w:keepLines w:val="0"/>
        <w:spacing w:before="280"/>
        <w:rPr>
          <w:rFonts w:eastAsia="DFKai-SB"/>
          <w:b/>
          <w:color w:val="auto"/>
          <w:sz w:val="26"/>
          <w:szCs w:val="26"/>
        </w:rPr>
      </w:pPr>
      <w:bookmarkStart w:id="889" w:name="_3e5l5zodnanm" w:colFirst="0" w:colLast="0"/>
      <w:bookmarkEnd w:id="889"/>
    </w:p>
    <w:p w14:paraId="247541D0" w14:textId="77777777" w:rsidR="003166B8" w:rsidRPr="00323979" w:rsidRDefault="003166B8" w:rsidP="003166B8">
      <w:pPr>
        <w:pStyle w:val="Heading3"/>
        <w:keepNext w:val="0"/>
        <w:keepLines w:val="0"/>
        <w:spacing w:before="280"/>
        <w:rPr>
          <w:rFonts w:eastAsia="DFKai-SB"/>
          <w:b/>
          <w:color w:val="auto"/>
          <w:sz w:val="26"/>
          <w:szCs w:val="26"/>
        </w:rPr>
      </w:pPr>
      <w:bookmarkStart w:id="890" w:name="_623lj1a0dlbb" w:colFirst="0" w:colLast="0"/>
      <w:bookmarkEnd w:id="890"/>
      <w:r w:rsidRPr="00323979">
        <w:rPr>
          <w:rFonts w:eastAsia="DFKai-SB"/>
          <w:b/>
          <w:color w:val="auto"/>
          <w:sz w:val="26"/>
          <w:szCs w:val="26"/>
        </w:rPr>
        <w:t>Code Studio levels</w:t>
      </w:r>
    </w:p>
    <w:p w14:paraId="416A7DE9" w14:textId="77777777" w:rsidR="003166B8" w:rsidRPr="00323979" w:rsidRDefault="003166B8" w:rsidP="003166B8">
      <w:pPr>
        <w:numPr>
          <w:ilvl w:val="0"/>
          <w:numId w:val="301"/>
        </w:numPr>
        <w:rPr>
          <w:rFonts w:eastAsia="DFKai-SB"/>
        </w:rPr>
      </w:pPr>
      <w:r w:rsidRPr="00323979">
        <w:rPr>
          <w:rFonts w:eastAsia="DFKai-SB"/>
        </w:rPr>
        <w:t>Levels</w:t>
      </w:r>
    </w:p>
    <w:p w14:paraId="2D6D3A13" w14:textId="77777777" w:rsidR="003166B8" w:rsidRPr="00323979" w:rsidRDefault="003166B8" w:rsidP="003166B8">
      <w:pPr>
        <w:numPr>
          <w:ilvl w:val="0"/>
          <w:numId w:val="301"/>
        </w:numPr>
        <w:rPr>
          <w:rFonts w:eastAsia="DFKai-SB"/>
        </w:rPr>
      </w:pPr>
      <w:r w:rsidRPr="00323979">
        <w:rPr>
          <w:rFonts w:eastAsia="DFKai-SB"/>
        </w:rPr>
        <w:fldChar w:fldCharType="begin"/>
      </w:r>
      <w:r w:rsidRPr="00323979">
        <w:rPr>
          <w:rFonts w:eastAsia="DFKai-SB"/>
        </w:rPr>
        <w:instrText xml:space="preserve"> HYPERLINK "https://curriculum.code.org/csd-18/unit6/15/#level-expando-15-11" </w:instrText>
      </w:r>
      <w:r w:rsidRPr="00323979">
        <w:rPr>
          <w:rFonts w:eastAsia="DFKai-SB"/>
        </w:rPr>
        <w:fldChar w:fldCharType="separate"/>
      </w:r>
      <w:r w:rsidRPr="00323979">
        <w:rPr>
          <w:rFonts w:eastAsia="DFKai-SB"/>
          <w:u w:val="single"/>
        </w:rPr>
        <w:t>11</w:t>
      </w:r>
    </w:p>
    <w:p w14:paraId="5259A9FE" w14:textId="77777777" w:rsidR="003166B8" w:rsidRPr="00323979" w:rsidRDefault="003166B8" w:rsidP="003166B8">
      <w:pPr>
        <w:numPr>
          <w:ilvl w:val="0"/>
          <w:numId w:val="30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"https://curriculum.code.org/csd-18/unit6/15/#level-expando-15-12" </w:instrText>
      </w:r>
      <w:r w:rsidRPr="00323979">
        <w:rPr>
          <w:rFonts w:eastAsia="DFKai-SB"/>
        </w:rPr>
        <w:fldChar w:fldCharType="separate"/>
      </w:r>
      <w:r w:rsidRPr="00323979">
        <w:rPr>
          <w:rFonts w:eastAsia="DFKai-SB"/>
          <w:u w:val="single"/>
        </w:rPr>
        <w:t>12</w:t>
      </w:r>
    </w:p>
    <w:p w14:paraId="54DB4CDD" w14:textId="77777777" w:rsidR="003166B8" w:rsidRPr="00323979" w:rsidRDefault="003166B8" w:rsidP="003166B8">
      <w:pPr>
        <w:numPr>
          <w:ilvl w:val="0"/>
          <w:numId w:val="30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"https://curriculum.code.org/csd-18/unit6/15/#level-expando-15-13" </w:instrText>
      </w:r>
      <w:r w:rsidRPr="00323979">
        <w:rPr>
          <w:rFonts w:eastAsia="DFKai-SB"/>
        </w:rPr>
        <w:fldChar w:fldCharType="separate"/>
      </w:r>
      <w:r w:rsidRPr="00323979">
        <w:rPr>
          <w:rFonts w:eastAsia="DFKai-SB"/>
          <w:u w:val="single"/>
        </w:rPr>
        <w:t>13</w:t>
      </w:r>
    </w:p>
    <w:p w14:paraId="7C20A115" w14:textId="77777777" w:rsidR="003166B8" w:rsidRPr="00323979" w:rsidRDefault="003166B8" w:rsidP="003166B8">
      <w:pPr>
        <w:numPr>
          <w:ilvl w:val="0"/>
          <w:numId w:val="30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"https://curriculum.code.org/csd-18/unit6/15/#level-expando-15-14" </w:instrText>
      </w:r>
      <w:r w:rsidRPr="00323979">
        <w:rPr>
          <w:rFonts w:eastAsia="DFKai-SB"/>
        </w:rPr>
        <w:fldChar w:fldCharType="separate"/>
      </w:r>
      <w:r w:rsidRPr="00323979">
        <w:rPr>
          <w:rFonts w:eastAsia="DFKai-SB"/>
          <w:u w:val="single"/>
        </w:rPr>
        <w:t>14</w:t>
      </w:r>
    </w:p>
    <w:p w14:paraId="0AD0AAED" w14:textId="77777777" w:rsidR="003166B8" w:rsidRPr="00323979" w:rsidRDefault="003166B8" w:rsidP="003166B8">
      <w:pPr>
        <w:numPr>
          <w:ilvl w:val="0"/>
          <w:numId w:val="30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"https://curriculum.code.org/csd-18/unit6/15/#level-expando-15-15" </w:instrText>
      </w:r>
      <w:r w:rsidRPr="00323979">
        <w:rPr>
          <w:rFonts w:eastAsia="DFKai-SB"/>
        </w:rPr>
        <w:fldChar w:fldCharType="separate"/>
      </w:r>
      <w:r w:rsidRPr="00323979">
        <w:rPr>
          <w:rFonts w:eastAsia="DFKai-SB"/>
          <w:u w:val="single"/>
        </w:rPr>
        <w:t>15</w:t>
      </w:r>
    </w:p>
    <w:p w14:paraId="023A092A"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"https://studio.code.org/s/csd6-2018/stage/15/puzzle/11" </w:instrText>
      </w:r>
      <w:r w:rsidRPr="00323979">
        <w:rPr>
          <w:rFonts w:eastAsia="DFKai-SB"/>
        </w:rPr>
        <w:fldChar w:fldCharType="separate"/>
      </w:r>
      <w:r w:rsidRPr="00323979">
        <w:rPr>
          <w:rFonts w:eastAsia="DFKai-SB"/>
          <w:u w:val="single"/>
        </w:rPr>
        <w:t>View on Code Studio</w:t>
      </w:r>
    </w:p>
    <w:bookmarkStart w:id="891" w:name="_2g8ii95qh2fl" w:colFirst="0" w:colLast="0"/>
    <w:bookmarkEnd w:id="891"/>
    <w:p w14:paraId="077E332E"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F7E118E"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"https://studio.code.org/s/csd6-2018/stage/15/puzzle/12" </w:instrText>
      </w:r>
      <w:r w:rsidRPr="00323979">
        <w:rPr>
          <w:rFonts w:eastAsia="DFKai-SB"/>
        </w:rPr>
        <w:fldChar w:fldCharType="separate"/>
      </w:r>
      <w:r w:rsidRPr="00323979">
        <w:rPr>
          <w:rFonts w:eastAsia="DFKai-SB"/>
          <w:u w:val="single"/>
        </w:rPr>
        <w:t>View on Code Studio</w:t>
      </w:r>
    </w:p>
    <w:bookmarkStart w:id="892" w:name="_jm9a6gk02qor" w:colFirst="0" w:colLast="0"/>
    <w:bookmarkEnd w:id="892"/>
    <w:p w14:paraId="727434A3"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6F144DC8" w14:textId="77777777" w:rsidR="003166B8" w:rsidRPr="00323979" w:rsidRDefault="003166B8" w:rsidP="003166B8">
      <w:pPr>
        <w:rPr>
          <w:rFonts w:eastAsia="DFKai-SB"/>
          <w:b/>
          <w:sz w:val="26"/>
          <w:szCs w:val="26"/>
        </w:rPr>
      </w:pPr>
      <w:r w:rsidRPr="00323979">
        <w:rPr>
          <w:rFonts w:eastAsia="DFKai-SB"/>
          <w:b/>
          <w:noProof/>
          <w:sz w:val="26"/>
          <w:szCs w:val="26"/>
        </w:rPr>
        <w:drawing>
          <wp:inline distT="114300" distB="114300" distL="114300" distR="114300" wp14:anchorId="0FD3AAB8" wp14:editId="464902DA">
            <wp:extent cx="2605088" cy="2605088"/>
            <wp:effectExtent l="0" t="0" r="0" b="0"/>
            <wp:docPr id="25" name="image5.png" descr="expandable"/>
            <wp:cNvGraphicFramePr/>
            <a:graphic xmlns:a="http://schemas.openxmlformats.org/drawingml/2006/main">
              <a:graphicData uri="http://schemas.openxmlformats.org/drawingml/2006/picture">
                <pic:pic xmlns:pic="http://schemas.openxmlformats.org/drawingml/2006/picture">
                  <pic:nvPicPr>
                    <pic:cNvPr id="0" name="image5.png" descr="expandable"/>
                    <pic:cNvPicPr preferRelativeResize="0"/>
                  </pic:nvPicPr>
                  <pic:blipFill>
                    <a:blip r:embed="rId494"/>
                    <a:srcRect/>
                    <a:stretch>
                      <a:fillRect/>
                    </a:stretch>
                  </pic:blipFill>
                  <pic:spPr>
                    <a:xfrm>
                      <a:off x="0" y="0"/>
                      <a:ext cx="2605088" cy="2605088"/>
                    </a:xfrm>
                    <a:prstGeom prst="rect">
                      <a:avLst/>
                    </a:prstGeom>
                    <a:ln/>
                  </pic:spPr>
                </pic:pic>
              </a:graphicData>
            </a:graphic>
          </wp:inline>
        </w:drawing>
      </w:r>
    </w:p>
    <w:p w14:paraId="78F8DDED" w14:textId="77777777" w:rsidR="003166B8" w:rsidRPr="00323979" w:rsidRDefault="003166B8" w:rsidP="003166B8">
      <w:pPr>
        <w:pStyle w:val="Heading1"/>
        <w:keepNext w:val="0"/>
        <w:keepLines w:val="0"/>
        <w:spacing w:before="480"/>
        <w:rPr>
          <w:rFonts w:eastAsia="DFKai-SB"/>
          <w:b/>
          <w:sz w:val="46"/>
          <w:szCs w:val="46"/>
        </w:rPr>
      </w:pPr>
      <w:bookmarkStart w:id="893" w:name="_t7o63pr67341" w:colFirst="0" w:colLast="0"/>
      <w:bookmarkEnd w:id="893"/>
      <w:r w:rsidRPr="00323979">
        <w:rPr>
          <w:rFonts w:eastAsia="DFKai-SB"/>
          <w:b/>
          <w:sz w:val="46"/>
          <w:szCs w:val="46"/>
        </w:rPr>
        <w:t>Make Your Own Buttons</w:t>
      </w:r>
    </w:p>
    <w:p w14:paraId="7E66B911" w14:textId="77777777" w:rsidR="003166B8" w:rsidRPr="00323979" w:rsidRDefault="003166B8" w:rsidP="003166B8">
      <w:pPr>
        <w:rPr>
          <w:rFonts w:eastAsia="DFKai-SB"/>
        </w:rPr>
      </w:pPr>
      <w:r w:rsidRPr="00323979">
        <w:rPr>
          <w:rFonts w:eastAsia="DFKai-SB"/>
        </w:rPr>
        <w:t>Similar to LEDs, buttons are a really simple circuit that you can add to your board pretty easily. Like LEDs, buttons should be wired from a numbered pin to a ground pin, but unlike LEDs, a button circuit should be disconnected in the middle. When you connect the circuit, it will produce a button press event.</w:t>
      </w:r>
    </w:p>
    <w:p w14:paraId="45D6B7A3" w14:textId="77777777" w:rsidR="003166B8" w:rsidRPr="00323979" w:rsidRDefault="003166B8" w:rsidP="003166B8">
      <w:pPr>
        <w:pStyle w:val="Heading1"/>
        <w:keepNext w:val="0"/>
        <w:keepLines w:val="0"/>
        <w:spacing w:before="480"/>
        <w:rPr>
          <w:rFonts w:eastAsia="DFKai-SB"/>
          <w:b/>
          <w:sz w:val="46"/>
          <w:szCs w:val="46"/>
        </w:rPr>
      </w:pPr>
      <w:bookmarkStart w:id="894" w:name="_zg62qsjyfo36" w:colFirst="0" w:colLast="0"/>
      <w:bookmarkEnd w:id="894"/>
      <w:r w:rsidRPr="00323979">
        <w:rPr>
          <w:rFonts w:eastAsia="DFKai-SB"/>
          <w:b/>
          <w:sz w:val="46"/>
          <w:szCs w:val="46"/>
        </w:rPr>
        <w:t>Do This</w:t>
      </w:r>
    </w:p>
    <w:p w14:paraId="594FC8CC" w14:textId="77777777" w:rsidR="003166B8" w:rsidRPr="00323979" w:rsidRDefault="003166B8" w:rsidP="005E331B">
      <w:pPr>
        <w:numPr>
          <w:ilvl w:val="0"/>
          <w:numId w:val="325"/>
        </w:numPr>
        <w:rPr>
          <w:rFonts w:eastAsia="DFKai-SB"/>
        </w:rPr>
      </w:pPr>
      <w:r w:rsidRPr="00323979">
        <w:rPr>
          <w:rFonts w:eastAsia="DFKai-SB"/>
        </w:rPr>
        <w:t>Grab two wires.</w:t>
      </w:r>
    </w:p>
    <w:p w14:paraId="64D7191E" w14:textId="77777777" w:rsidR="003166B8" w:rsidRPr="00323979" w:rsidRDefault="003166B8" w:rsidP="005E331B">
      <w:pPr>
        <w:numPr>
          <w:ilvl w:val="0"/>
          <w:numId w:val="325"/>
        </w:numPr>
        <w:rPr>
          <w:rFonts w:eastAsia="DFKai-SB"/>
        </w:rPr>
      </w:pPr>
      <w:r w:rsidRPr="00323979">
        <w:rPr>
          <w:rFonts w:eastAsia="DFKai-SB"/>
        </w:rPr>
        <w:t>Connect one wire to an open numbered pin.</w:t>
      </w:r>
    </w:p>
    <w:p w14:paraId="2AEB7A07" w14:textId="77777777" w:rsidR="003166B8" w:rsidRPr="00323979" w:rsidRDefault="003166B8" w:rsidP="005E331B">
      <w:pPr>
        <w:numPr>
          <w:ilvl w:val="0"/>
          <w:numId w:val="325"/>
        </w:numPr>
        <w:rPr>
          <w:rFonts w:eastAsia="DFKai-SB"/>
        </w:rPr>
      </w:pPr>
      <w:r w:rsidRPr="00323979">
        <w:rPr>
          <w:rFonts w:eastAsia="DFKai-SB"/>
        </w:rPr>
        <w:t>Connect the second wire to a ground pin.</w:t>
      </w:r>
    </w:p>
    <w:p w14:paraId="26B52820" w14:textId="77777777" w:rsidR="003166B8" w:rsidRPr="00323979" w:rsidRDefault="003166B8" w:rsidP="005E331B">
      <w:pPr>
        <w:numPr>
          <w:ilvl w:val="0"/>
          <w:numId w:val="325"/>
        </w:numPr>
        <w:rPr>
          <w:rFonts w:eastAsia="DFKai-SB"/>
        </w:rPr>
      </w:pPr>
      <w:r w:rsidRPr="00323979">
        <w:rPr>
          <w:rFonts w:eastAsia="DFKai-SB"/>
        </w:rPr>
        <w:t>Update line 2 so that it's referencing the pin you chose.</w:t>
      </w:r>
    </w:p>
    <w:p w14:paraId="0ED11557" w14:textId="77777777" w:rsidR="003166B8" w:rsidRPr="00323979" w:rsidRDefault="003166B8" w:rsidP="005E331B">
      <w:pPr>
        <w:numPr>
          <w:ilvl w:val="0"/>
          <w:numId w:val="325"/>
        </w:numPr>
        <w:rPr>
          <w:rFonts w:eastAsia="DFKai-SB"/>
        </w:rPr>
      </w:pPr>
      <w:r w:rsidRPr="00323979">
        <w:rPr>
          <w:rFonts w:eastAsia="DFKai-SB"/>
        </w:rPr>
        <w:t>Run the provided code.</w:t>
      </w:r>
    </w:p>
    <w:p w14:paraId="062C698D" w14:textId="77777777" w:rsidR="003166B8" w:rsidRPr="00323979" w:rsidRDefault="003166B8" w:rsidP="005E331B">
      <w:pPr>
        <w:numPr>
          <w:ilvl w:val="0"/>
          <w:numId w:val="325"/>
        </w:numPr>
        <w:rPr>
          <w:rFonts w:eastAsia="DFKai-SB"/>
        </w:rPr>
      </w:pPr>
      <w:r w:rsidRPr="00323979">
        <w:rPr>
          <w:rFonts w:eastAsia="DFKai-SB"/>
        </w:rPr>
        <w:t>With the program running, touch the unconnected ends of both wires together to "press" the button.</w:t>
      </w:r>
    </w:p>
    <w:p w14:paraId="70D9E983" w14:textId="77777777" w:rsidR="003166B8" w:rsidRPr="00323979" w:rsidRDefault="003166B8" w:rsidP="003166B8">
      <w:pPr>
        <w:rPr>
          <w:rFonts w:eastAsia="DFKai-SB"/>
          <w:i/>
        </w:rPr>
      </w:pPr>
      <w:r w:rsidRPr="00323979">
        <w:rPr>
          <w:rFonts w:eastAsia="DFKai-SB"/>
          <w:i/>
        </w:rPr>
        <w:t>Tip: A button circuit can be made with many different kinds of materials, as long as they are electrically conductive. Try making buttons with foil, silverware, or paper clips.</w:t>
      </w:r>
    </w:p>
    <w:p w14:paraId="72E035A1" w14:textId="77777777" w:rsidR="003166B8" w:rsidRPr="00323979" w:rsidRDefault="00AB68F6" w:rsidP="003166B8">
      <w:pPr>
        <w:rPr>
          <w:rFonts w:eastAsia="DFKai-SB"/>
        </w:rPr>
      </w:pPr>
      <w:hyperlink r:id="rId495">
        <w:r w:rsidR="003166B8" w:rsidRPr="00323979">
          <w:rPr>
            <w:rFonts w:eastAsia="DFKai-SB"/>
            <w:u w:val="single"/>
          </w:rPr>
          <w:t>View on Code Studio</w:t>
        </w:r>
      </w:hyperlink>
    </w:p>
    <w:p w14:paraId="1E766930"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895" w:name="_z2pzgx1cb30c" w:colFirst="0" w:colLast="0"/>
      <w:bookmarkEnd w:id="895"/>
      <w:r w:rsidRPr="00323979">
        <w:rPr>
          <w:rFonts w:eastAsia="DFKai-SB"/>
          <w:color w:val="auto"/>
          <w:sz w:val="31"/>
          <w:szCs w:val="31"/>
        </w:rPr>
        <w:t>學生指示</w:t>
      </w:r>
    </w:p>
    <w:p w14:paraId="3FAE081E" w14:textId="77777777" w:rsidR="003166B8" w:rsidRPr="00323979" w:rsidRDefault="003166B8" w:rsidP="003166B8">
      <w:pPr>
        <w:spacing w:after="160"/>
        <w:rPr>
          <w:rFonts w:eastAsia="DFKai-SB"/>
          <w:sz w:val="31"/>
          <w:szCs w:val="31"/>
        </w:rPr>
      </w:pPr>
      <w:r w:rsidRPr="00323979">
        <w:rPr>
          <w:rFonts w:eastAsia="DFKai-SB"/>
          <w:noProof/>
          <w:sz w:val="31"/>
          <w:szCs w:val="31"/>
        </w:rPr>
        <w:drawing>
          <wp:inline distT="114300" distB="114300" distL="114300" distR="114300" wp14:anchorId="79FF2CE6" wp14:editId="4D6A6D3D">
            <wp:extent cx="2595563" cy="2595563"/>
            <wp:effectExtent l="0" t="0" r="0" b="0"/>
            <wp:docPr id="26" name="image4.png" descr="擴張"/>
            <wp:cNvGraphicFramePr/>
            <a:graphic xmlns:a="http://schemas.openxmlformats.org/drawingml/2006/main">
              <a:graphicData uri="http://schemas.openxmlformats.org/drawingml/2006/picture">
                <pic:pic xmlns:pic="http://schemas.openxmlformats.org/drawingml/2006/picture">
                  <pic:nvPicPr>
                    <pic:cNvPr id="0" name="image4.png" descr="擴張"/>
                    <pic:cNvPicPr preferRelativeResize="0"/>
                  </pic:nvPicPr>
                  <pic:blipFill>
                    <a:blip r:embed="rId494"/>
                    <a:srcRect/>
                    <a:stretch>
                      <a:fillRect/>
                    </a:stretch>
                  </pic:blipFill>
                  <pic:spPr>
                    <a:xfrm>
                      <a:off x="0" y="0"/>
                      <a:ext cx="2595563" cy="2595563"/>
                    </a:xfrm>
                    <a:prstGeom prst="rect">
                      <a:avLst/>
                    </a:prstGeom>
                    <a:ln/>
                  </pic:spPr>
                </pic:pic>
              </a:graphicData>
            </a:graphic>
          </wp:inline>
        </w:drawing>
      </w:r>
    </w:p>
    <w:p w14:paraId="127A2AC9"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96" w:name="_7e8sq7hsjywz" w:colFirst="0" w:colLast="0"/>
      <w:bookmarkEnd w:id="896"/>
      <w:r w:rsidRPr="00323979">
        <w:rPr>
          <w:rFonts w:eastAsia="DFKai-SB"/>
          <w:b/>
          <w:sz w:val="46"/>
          <w:szCs w:val="46"/>
        </w:rPr>
        <w:t>製作你自己的按鈕</w:t>
      </w:r>
    </w:p>
    <w:p w14:paraId="73C82A39" w14:textId="77777777" w:rsidR="003166B8" w:rsidRPr="00323979" w:rsidRDefault="003166B8" w:rsidP="003166B8">
      <w:pPr>
        <w:rPr>
          <w:rFonts w:eastAsia="DFKai-SB"/>
        </w:rPr>
      </w:pPr>
    </w:p>
    <w:p w14:paraId="6108B84D" w14:textId="77777777" w:rsidR="003166B8" w:rsidRPr="00323979" w:rsidRDefault="003166B8" w:rsidP="003166B8">
      <w:pPr>
        <w:shd w:val="clear" w:color="auto" w:fill="F5FCFF"/>
        <w:spacing w:after="160"/>
        <w:rPr>
          <w:rFonts w:eastAsia="DFKai-SB"/>
        </w:rPr>
      </w:pPr>
      <w:r w:rsidRPr="00323979">
        <w:rPr>
          <w:rFonts w:eastAsia="DFKai-SB"/>
        </w:rPr>
        <w:t>與</w:t>
      </w:r>
      <w:r w:rsidRPr="00323979">
        <w:rPr>
          <w:rFonts w:eastAsia="DFKai-SB"/>
        </w:rPr>
        <w:t>LED</w:t>
      </w:r>
      <w:r w:rsidRPr="00323979">
        <w:rPr>
          <w:rFonts w:eastAsia="DFKai-SB"/>
        </w:rPr>
        <w:t>類似，按鈕是一個非常簡單的電路，您可以很容易地添加到電路板上。與</w:t>
      </w:r>
      <w:r w:rsidRPr="00323979">
        <w:rPr>
          <w:rFonts w:eastAsia="DFKai-SB"/>
        </w:rPr>
        <w:t>LED</w:t>
      </w:r>
      <w:r w:rsidRPr="00323979">
        <w:rPr>
          <w:rFonts w:eastAsia="DFKai-SB"/>
        </w:rPr>
        <w:t>一樣，按鈕應從編號引腳連接到接地引腳，但與</w:t>
      </w:r>
      <w:r w:rsidRPr="00323979">
        <w:rPr>
          <w:rFonts w:eastAsia="DFKai-SB"/>
        </w:rPr>
        <w:t>LED</w:t>
      </w:r>
      <w:r w:rsidRPr="00323979">
        <w:rPr>
          <w:rFonts w:eastAsia="DFKai-SB"/>
        </w:rPr>
        <w:t>不同，按鈕電路應在中間斷開。當您連接電路時，它將產生按鈕按下事件。</w:t>
      </w:r>
    </w:p>
    <w:p w14:paraId="26935BE2"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897" w:name="_msd9taur4w06" w:colFirst="0" w:colLast="0"/>
      <w:bookmarkEnd w:id="897"/>
      <w:r w:rsidRPr="00323979">
        <w:rPr>
          <w:rFonts w:eastAsia="DFKai-SB"/>
          <w:b/>
          <w:sz w:val="46"/>
          <w:szCs w:val="46"/>
        </w:rPr>
        <w:t>做這個</w:t>
      </w:r>
    </w:p>
    <w:p w14:paraId="7E38B4E1" w14:textId="77777777" w:rsidR="003166B8" w:rsidRPr="00323979" w:rsidRDefault="003166B8" w:rsidP="003166B8">
      <w:pPr>
        <w:numPr>
          <w:ilvl w:val="0"/>
          <w:numId w:val="296"/>
        </w:numPr>
        <w:rPr>
          <w:rFonts w:eastAsia="DFKai-SB"/>
        </w:rPr>
      </w:pPr>
      <w:r w:rsidRPr="00323979">
        <w:rPr>
          <w:rFonts w:eastAsia="DFKai-SB"/>
        </w:rPr>
        <w:t>抓兩根電線。</w:t>
      </w:r>
    </w:p>
    <w:p w14:paraId="60801C63" w14:textId="77777777" w:rsidR="003166B8" w:rsidRPr="00323979" w:rsidRDefault="003166B8" w:rsidP="003166B8">
      <w:pPr>
        <w:numPr>
          <w:ilvl w:val="0"/>
          <w:numId w:val="296"/>
        </w:numPr>
        <w:rPr>
          <w:rFonts w:eastAsia="DFKai-SB"/>
        </w:rPr>
      </w:pPr>
      <w:r w:rsidRPr="00323979">
        <w:rPr>
          <w:rFonts w:eastAsia="DFKai-SB"/>
        </w:rPr>
        <w:t>將一根電線連接到一個開口編號的引腳。</w:t>
      </w:r>
    </w:p>
    <w:p w14:paraId="2DCDFD86" w14:textId="77777777" w:rsidR="003166B8" w:rsidRPr="00323979" w:rsidRDefault="003166B8" w:rsidP="003166B8">
      <w:pPr>
        <w:numPr>
          <w:ilvl w:val="0"/>
          <w:numId w:val="296"/>
        </w:numPr>
        <w:rPr>
          <w:rFonts w:eastAsia="DFKai-SB"/>
        </w:rPr>
      </w:pPr>
      <w:r w:rsidRPr="00323979">
        <w:rPr>
          <w:rFonts w:eastAsia="DFKai-SB"/>
        </w:rPr>
        <w:t>將第二根導線連接到接地針。</w:t>
      </w:r>
    </w:p>
    <w:p w14:paraId="5283C54F" w14:textId="77777777" w:rsidR="003166B8" w:rsidRPr="00323979" w:rsidRDefault="003166B8" w:rsidP="003166B8">
      <w:pPr>
        <w:numPr>
          <w:ilvl w:val="0"/>
          <w:numId w:val="296"/>
        </w:numPr>
        <w:rPr>
          <w:rFonts w:eastAsia="DFKai-SB"/>
        </w:rPr>
      </w:pPr>
      <w:r w:rsidRPr="00323979">
        <w:rPr>
          <w:rFonts w:eastAsia="DFKai-SB"/>
        </w:rPr>
        <w:t>更新第</w:t>
      </w:r>
      <w:r w:rsidRPr="00323979">
        <w:rPr>
          <w:rFonts w:eastAsia="DFKai-SB"/>
        </w:rPr>
        <w:t>2</w:t>
      </w:r>
      <w:r w:rsidRPr="00323979">
        <w:rPr>
          <w:rFonts w:eastAsia="DFKai-SB"/>
        </w:rPr>
        <w:t>行，使其引用您選擇的引腳。</w:t>
      </w:r>
    </w:p>
    <w:p w14:paraId="24355A6B" w14:textId="77777777" w:rsidR="003166B8" w:rsidRPr="00323979" w:rsidRDefault="003166B8" w:rsidP="003166B8">
      <w:pPr>
        <w:numPr>
          <w:ilvl w:val="0"/>
          <w:numId w:val="296"/>
        </w:numPr>
        <w:rPr>
          <w:rFonts w:eastAsia="DFKai-SB"/>
        </w:rPr>
      </w:pPr>
      <w:r w:rsidRPr="00323979">
        <w:rPr>
          <w:rFonts w:eastAsia="DFKai-SB"/>
        </w:rPr>
        <w:t>運行提供的代碼。</w:t>
      </w:r>
    </w:p>
    <w:p w14:paraId="2DDA71DF" w14:textId="77777777" w:rsidR="003166B8" w:rsidRPr="00323979" w:rsidRDefault="003166B8" w:rsidP="003166B8">
      <w:pPr>
        <w:numPr>
          <w:ilvl w:val="0"/>
          <w:numId w:val="296"/>
        </w:numPr>
        <w:spacing w:after="160"/>
        <w:rPr>
          <w:rFonts w:eastAsia="DFKai-SB"/>
        </w:rPr>
      </w:pPr>
      <w:r w:rsidRPr="00323979">
        <w:rPr>
          <w:rFonts w:eastAsia="DFKai-SB"/>
        </w:rPr>
        <w:t>程序運行時，將兩根電線的未連接端接觸到</w:t>
      </w:r>
      <w:r w:rsidRPr="00323979">
        <w:rPr>
          <w:rFonts w:eastAsia="DFKai-SB"/>
        </w:rPr>
        <w:t>“</w:t>
      </w:r>
      <w:r w:rsidRPr="00323979">
        <w:rPr>
          <w:rFonts w:eastAsia="DFKai-SB"/>
        </w:rPr>
        <w:t>按下</w:t>
      </w:r>
      <w:r w:rsidRPr="00323979">
        <w:rPr>
          <w:rFonts w:eastAsia="DFKai-SB"/>
        </w:rPr>
        <w:t>”</w:t>
      </w:r>
      <w:r w:rsidRPr="00323979">
        <w:rPr>
          <w:rFonts w:eastAsia="DFKai-SB"/>
        </w:rPr>
        <w:t>按鈕。</w:t>
      </w:r>
    </w:p>
    <w:p w14:paraId="304F37ED" w14:textId="77777777" w:rsidR="003166B8" w:rsidRPr="00323979" w:rsidRDefault="003166B8" w:rsidP="003166B8">
      <w:pPr>
        <w:shd w:val="clear" w:color="auto" w:fill="F5FCFF"/>
        <w:spacing w:after="160"/>
        <w:rPr>
          <w:rFonts w:eastAsia="DFKai-SB"/>
        </w:rPr>
      </w:pPr>
      <w:r w:rsidRPr="00323979">
        <w:rPr>
          <w:rFonts w:eastAsia="DFKai-SB"/>
        </w:rPr>
        <w:t>提示：按鈕電路可以用許多不同種類的材料製成，只要它們是導電的即可。嘗試用鋁箔，銀器或紙夾製作按鈕。</w:t>
      </w:r>
    </w:p>
    <w:p w14:paraId="6A21569D"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"https://studio.code.org/s/csd6-2018/stage/15/puzzle/13" </w:instrText>
      </w:r>
      <w:r w:rsidRPr="00323979">
        <w:rPr>
          <w:rFonts w:eastAsia="DFKai-SB"/>
        </w:rPr>
        <w:fldChar w:fldCharType="separate"/>
      </w:r>
    </w:p>
    <w:bookmarkStart w:id="898" w:name="_7anryo4rq2hw" w:colFirst="0" w:colLast="0"/>
    <w:bookmarkEnd w:id="898"/>
    <w:p w14:paraId="1C04A4DF"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7935BEB3" w14:textId="77777777" w:rsidR="003166B8" w:rsidRPr="00323979" w:rsidRDefault="003166B8" w:rsidP="003166B8">
      <w:pPr>
        <w:pStyle w:val="Heading1"/>
        <w:keepNext w:val="0"/>
        <w:keepLines w:val="0"/>
        <w:spacing w:before="480"/>
        <w:rPr>
          <w:rFonts w:eastAsia="DFKai-SB"/>
          <w:b/>
          <w:sz w:val="46"/>
          <w:szCs w:val="46"/>
        </w:rPr>
      </w:pPr>
      <w:bookmarkStart w:id="899" w:name="_1uj4o3ffg02p" w:colFirst="0" w:colLast="0"/>
      <w:bookmarkEnd w:id="899"/>
      <w:r w:rsidRPr="00323979">
        <w:rPr>
          <w:rFonts w:eastAsia="DFKai-SB"/>
          <w:b/>
          <w:sz w:val="46"/>
          <w:szCs w:val="46"/>
        </w:rPr>
        <w:t>Smart Bike - Buzzer</w:t>
      </w:r>
    </w:p>
    <w:p w14:paraId="1DE1C201" w14:textId="77777777" w:rsidR="003166B8" w:rsidRPr="00323979" w:rsidRDefault="003166B8" w:rsidP="003166B8">
      <w:pPr>
        <w:rPr>
          <w:rFonts w:eastAsia="DFKai-SB"/>
        </w:rPr>
      </w:pPr>
      <w:r w:rsidRPr="00323979">
        <w:rPr>
          <w:rFonts w:eastAsia="DFKai-SB"/>
        </w:rPr>
        <w:t>Now that we know how to add more buttons, you can add a button to control the smart bike's horn.</w:t>
      </w:r>
    </w:p>
    <w:p w14:paraId="78DC6645" w14:textId="77777777" w:rsidR="003166B8" w:rsidRPr="00323979" w:rsidRDefault="003166B8" w:rsidP="003166B8">
      <w:pPr>
        <w:pStyle w:val="Heading1"/>
        <w:keepNext w:val="0"/>
        <w:keepLines w:val="0"/>
        <w:spacing w:before="480"/>
        <w:rPr>
          <w:rFonts w:eastAsia="DFKai-SB"/>
          <w:b/>
          <w:sz w:val="46"/>
          <w:szCs w:val="46"/>
        </w:rPr>
      </w:pPr>
      <w:bookmarkStart w:id="900" w:name="_hqv9bayivbd" w:colFirst="0" w:colLast="0"/>
      <w:bookmarkEnd w:id="900"/>
      <w:r w:rsidRPr="00323979">
        <w:rPr>
          <w:rFonts w:eastAsia="DFKai-SB"/>
          <w:b/>
          <w:sz w:val="46"/>
          <w:szCs w:val="46"/>
        </w:rPr>
        <w:t>Do This</w:t>
      </w:r>
    </w:p>
    <w:p w14:paraId="3A4C50F7" w14:textId="77777777" w:rsidR="003166B8" w:rsidRPr="00323979" w:rsidRDefault="003166B8" w:rsidP="003166B8">
      <w:pPr>
        <w:rPr>
          <w:rFonts w:eastAsia="DFKai-SB"/>
        </w:rPr>
      </w:pPr>
      <w:r w:rsidRPr="00323979">
        <w:rPr>
          <w:rFonts w:eastAsia="DFKai-SB"/>
        </w:rPr>
        <w:t>Using the button that you've already wired to the board, find a good spot to place your horn button. Then:</w:t>
      </w:r>
    </w:p>
    <w:p w14:paraId="1CCADCCA" w14:textId="77777777" w:rsidR="003166B8" w:rsidRPr="00323979" w:rsidRDefault="003166B8" w:rsidP="005E331B">
      <w:pPr>
        <w:numPr>
          <w:ilvl w:val="0"/>
          <w:numId w:val="304"/>
        </w:numPr>
        <w:rPr>
          <w:rFonts w:eastAsia="DFKai-SB"/>
        </w:rPr>
      </w:pPr>
      <w:r w:rsidRPr="00323979">
        <w:rPr>
          <w:rFonts w:eastAsia="DFKai-SB"/>
        </w:rPr>
        <w:t>Create a button object for your horn button</w:t>
      </w:r>
    </w:p>
    <w:p w14:paraId="2D84E8AE" w14:textId="77777777" w:rsidR="003166B8" w:rsidRPr="00323979" w:rsidRDefault="003166B8" w:rsidP="005E331B">
      <w:pPr>
        <w:numPr>
          <w:ilvl w:val="0"/>
          <w:numId w:val="304"/>
        </w:numPr>
        <w:rPr>
          <w:rFonts w:eastAsia="DFKai-SB"/>
        </w:rPr>
      </w:pPr>
      <w:r w:rsidRPr="00323979">
        <w:rPr>
          <w:rFonts w:eastAsia="DFKai-SB"/>
        </w:rPr>
        <w:t>Add an event handler to buzz when button is pressed</w:t>
      </w:r>
    </w:p>
    <w:p w14:paraId="5EDF36FF" w14:textId="77777777" w:rsidR="003166B8" w:rsidRPr="00323979" w:rsidRDefault="003166B8" w:rsidP="003166B8">
      <w:pPr>
        <w:rPr>
          <w:rFonts w:eastAsia="DFKai-SB"/>
          <w:i/>
        </w:rPr>
      </w:pPr>
      <w:r w:rsidRPr="00323979">
        <w:rPr>
          <w:rFonts w:eastAsia="DFKai-SB"/>
          <w:i/>
        </w:rPr>
        <w:t>Hint: The button object that you create won't be in the</w:t>
      </w:r>
      <w:hyperlink r:id="rId496">
        <w:r w:rsidRPr="00323979">
          <w:rPr>
            <w:rFonts w:eastAsia="DFKai-SB"/>
            <w:i/>
          </w:rPr>
          <w:t xml:space="preserve"> </w:t>
        </w:r>
      </w:hyperlink>
      <w:hyperlink r:id="rId497">
        <w:r w:rsidRPr="00323979">
          <w:rPr>
            <w:rFonts w:eastAsia="DFKai-SB"/>
            <w:i/>
            <w:u w:val="single"/>
            <w:shd w:val="clear" w:color="auto" w:fill="F78183"/>
          </w:rPr>
          <w:t>onBoardEvent()</w:t>
        </w:r>
      </w:hyperlink>
      <w:r w:rsidRPr="00323979">
        <w:rPr>
          <w:rFonts w:eastAsia="DFKai-SB"/>
          <w:i/>
        </w:rPr>
        <w:t xml:space="preserve"> dropdown, so you'll need to type the name you've chosen in. Make sure not to use quotation marks!</w:t>
      </w:r>
    </w:p>
    <w:p w14:paraId="344DC208"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"https://studio.code.org/s/csd6-2018/stage/15/puzzle/14" </w:instrText>
      </w:r>
      <w:r w:rsidRPr="00323979">
        <w:rPr>
          <w:rFonts w:eastAsia="DFKai-SB"/>
        </w:rPr>
        <w:fldChar w:fldCharType="separate"/>
      </w:r>
      <w:r w:rsidRPr="00323979">
        <w:rPr>
          <w:rFonts w:eastAsia="DFKai-SB"/>
          <w:u w:val="single"/>
        </w:rPr>
        <w:t>View on Code Studio</w:t>
      </w:r>
    </w:p>
    <w:bookmarkStart w:id="901" w:name="_nuuv90m5vie6" w:colFirst="0" w:colLast="0"/>
    <w:bookmarkEnd w:id="901"/>
    <w:p w14:paraId="26198E3D"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r w:rsidRPr="00323979">
        <w:rPr>
          <w:rFonts w:eastAsia="DFKai-SB"/>
          <w:color w:val="auto"/>
        </w:rPr>
        <w:fldChar w:fldCharType="end"/>
      </w:r>
      <w:r w:rsidRPr="00323979">
        <w:rPr>
          <w:rFonts w:eastAsia="DFKai-SB"/>
          <w:color w:val="auto"/>
          <w:sz w:val="31"/>
          <w:szCs w:val="31"/>
        </w:rPr>
        <w:t>學生指示</w:t>
      </w:r>
    </w:p>
    <w:p w14:paraId="3D729220"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902" w:name="_bvx95qszebxh" w:colFirst="0" w:colLast="0"/>
      <w:bookmarkEnd w:id="902"/>
      <w:r w:rsidRPr="00323979">
        <w:rPr>
          <w:rFonts w:eastAsia="DFKai-SB"/>
          <w:b/>
          <w:sz w:val="46"/>
          <w:szCs w:val="46"/>
        </w:rPr>
        <w:t>智能自行車</w:t>
      </w:r>
      <w:r w:rsidRPr="00323979">
        <w:rPr>
          <w:rFonts w:eastAsia="DFKai-SB"/>
          <w:b/>
          <w:sz w:val="46"/>
          <w:szCs w:val="46"/>
        </w:rPr>
        <w:t xml:space="preserve"> - </w:t>
      </w:r>
      <w:r w:rsidRPr="00323979">
        <w:rPr>
          <w:rFonts w:eastAsia="DFKai-SB"/>
          <w:b/>
          <w:sz w:val="46"/>
          <w:szCs w:val="46"/>
        </w:rPr>
        <w:t>蜂鳴器</w:t>
      </w:r>
    </w:p>
    <w:p w14:paraId="6F5CB8E7" w14:textId="77777777" w:rsidR="003166B8" w:rsidRPr="00323979" w:rsidRDefault="003166B8" w:rsidP="003166B8">
      <w:pPr>
        <w:pStyle w:val="Heading3"/>
        <w:keepNext w:val="0"/>
        <w:keepLines w:val="0"/>
        <w:shd w:val="clear" w:color="auto" w:fill="F5FCFF"/>
        <w:spacing w:before="0" w:after="160"/>
        <w:rPr>
          <w:rFonts w:eastAsia="DFKai-SB"/>
          <w:color w:val="auto"/>
          <w:sz w:val="22"/>
          <w:szCs w:val="22"/>
        </w:rPr>
      </w:pPr>
      <w:r w:rsidRPr="00323979">
        <w:rPr>
          <w:rFonts w:eastAsia="DFKai-SB"/>
          <w:color w:val="auto"/>
          <w:sz w:val="22"/>
          <w:szCs w:val="22"/>
        </w:rPr>
        <w:t>現在我們知道如何添加更多按鈕，您可以添加一個按鈕來控制智能自行車的喇叭。</w:t>
      </w:r>
    </w:p>
    <w:p w14:paraId="532E699B"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903" w:name="_pamimkcj5ayr" w:colFirst="0" w:colLast="0"/>
      <w:bookmarkEnd w:id="903"/>
      <w:r w:rsidRPr="00323979">
        <w:rPr>
          <w:rFonts w:eastAsia="DFKai-SB"/>
          <w:b/>
          <w:sz w:val="46"/>
          <w:szCs w:val="46"/>
        </w:rPr>
        <w:t>做這個</w:t>
      </w:r>
    </w:p>
    <w:p w14:paraId="36964A88" w14:textId="77777777" w:rsidR="003166B8" w:rsidRPr="00323979" w:rsidRDefault="003166B8" w:rsidP="003166B8">
      <w:pPr>
        <w:pStyle w:val="Heading3"/>
        <w:keepNext w:val="0"/>
        <w:keepLines w:val="0"/>
        <w:shd w:val="clear" w:color="auto" w:fill="F5FCFF"/>
        <w:spacing w:before="0" w:after="160"/>
        <w:rPr>
          <w:rFonts w:eastAsia="DFKai-SB"/>
          <w:color w:val="auto"/>
          <w:sz w:val="22"/>
          <w:szCs w:val="22"/>
        </w:rPr>
      </w:pPr>
      <w:r w:rsidRPr="00323979">
        <w:rPr>
          <w:rFonts w:eastAsia="DFKai-SB"/>
          <w:color w:val="auto"/>
          <w:sz w:val="22"/>
          <w:szCs w:val="22"/>
        </w:rPr>
        <w:t>使用已經連接到電路板的按鈕，找到放置喇叭按鈕的好位置。然後：</w:t>
      </w:r>
    </w:p>
    <w:p w14:paraId="3EB61A79" w14:textId="77777777" w:rsidR="003166B8" w:rsidRPr="00323979" w:rsidRDefault="003166B8" w:rsidP="005E331B">
      <w:pPr>
        <w:pStyle w:val="Heading3"/>
        <w:keepNext w:val="0"/>
        <w:keepLines w:val="0"/>
        <w:numPr>
          <w:ilvl w:val="0"/>
          <w:numId w:val="322"/>
        </w:numPr>
        <w:spacing w:before="0" w:after="0"/>
        <w:rPr>
          <w:rFonts w:eastAsia="DFKai-SB"/>
          <w:color w:val="auto"/>
          <w:sz w:val="22"/>
          <w:szCs w:val="22"/>
        </w:rPr>
      </w:pPr>
      <w:r w:rsidRPr="00323979">
        <w:rPr>
          <w:rFonts w:eastAsia="DFKai-SB"/>
          <w:color w:val="auto"/>
          <w:sz w:val="22"/>
          <w:szCs w:val="22"/>
        </w:rPr>
        <w:t>為喇叭按鈕創建一個按鈕物件</w:t>
      </w:r>
    </w:p>
    <w:p w14:paraId="6B227057" w14:textId="77777777" w:rsidR="003166B8" w:rsidRPr="00323979" w:rsidRDefault="003166B8" w:rsidP="005E331B">
      <w:pPr>
        <w:pStyle w:val="Heading3"/>
        <w:keepNext w:val="0"/>
        <w:keepLines w:val="0"/>
        <w:numPr>
          <w:ilvl w:val="0"/>
          <w:numId w:val="322"/>
        </w:numPr>
        <w:spacing w:before="0" w:after="160"/>
        <w:rPr>
          <w:rFonts w:eastAsia="DFKai-SB"/>
          <w:color w:val="auto"/>
          <w:sz w:val="22"/>
          <w:szCs w:val="22"/>
        </w:rPr>
      </w:pPr>
      <w:bookmarkStart w:id="904" w:name="_5vwijl68bagr" w:colFirst="0" w:colLast="0"/>
      <w:bookmarkEnd w:id="904"/>
      <w:r w:rsidRPr="00323979">
        <w:rPr>
          <w:rFonts w:eastAsia="DFKai-SB"/>
          <w:color w:val="auto"/>
          <w:sz w:val="22"/>
          <w:szCs w:val="22"/>
        </w:rPr>
        <w:t>按下按鈕時，向</w:t>
      </w:r>
      <w:r w:rsidRPr="00323979">
        <w:rPr>
          <w:rFonts w:eastAsia="DFKai-SB"/>
          <w:color w:val="auto"/>
          <w:sz w:val="22"/>
          <w:szCs w:val="22"/>
        </w:rPr>
        <w:t>buzz</w:t>
      </w:r>
      <w:r w:rsidRPr="00323979">
        <w:rPr>
          <w:rFonts w:eastAsia="DFKai-SB"/>
          <w:color w:val="auto"/>
          <w:sz w:val="22"/>
          <w:szCs w:val="22"/>
        </w:rPr>
        <w:t>添加事件處理程序</w:t>
      </w:r>
    </w:p>
    <w:p w14:paraId="233CB863" w14:textId="77777777" w:rsidR="003166B8" w:rsidRPr="00323979" w:rsidRDefault="003166B8" w:rsidP="003166B8">
      <w:pPr>
        <w:pStyle w:val="Heading3"/>
        <w:keepNext w:val="0"/>
        <w:keepLines w:val="0"/>
        <w:shd w:val="clear" w:color="auto" w:fill="F5FCFF"/>
        <w:spacing w:before="0" w:after="160"/>
        <w:rPr>
          <w:rFonts w:eastAsia="DFKai-SB"/>
          <w:color w:val="auto"/>
          <w:sz w:val="22"/>
          <w:szCs w:val="22"/>
        </w:rPr>
      </w:pPr>
      <w:bookmarkStart w:id="905" w:name="_m4rc0szbahx0" w:colFirst="0" w:colLast="0"/>
      <w:bookmarkEnd w:id="905"/>
      <w:r w:rsidRPr="00323979">
        <w:rPr>
          <w:rFonts w:eastAsia="DFKai-SB"/>
          <w:color w:val="auto"/>
          <w:sz w:val="22"/>
          <w:szCs w:val="22"/>
        </w:rPr>
        <w:t>提示：您創建的按鈕對像不在</w:t>
      </w:r>
      <w:hyperlink r:id="rId498">
        <w:r w:rsidRPr="00323979">
          <w:rPr>
            <w:rFonts w:eastAsia="DFKai-SB"/>
            <w:color w:val="auto"/>
            <w:sz w:val="22"/>
            <w:szCs w:val="22"/>
            <w:u w:val="single"/>
            <w:shd w:val="clear" w:color="auto" w:fill="F78183"/>
          </w:rPr>
          <w:t>onBoardEvent()</w:t>
        </w:r>
      </w:hyperlink>
      <w:r w:rsidRPr="00323979">
        <w:rPr>
          <w:rFonts w:eastAsia="DFKai-SB"/>
          <w:color w:val="auto"/>
          <w:sz w:val="22"/>
          <w:szCs w:val="22"/>
        </w:rPr>
        <w:t>下拉列表中，因此您需要鍵入您選擇的名稱。確保不要使用引號！</w:t>
      </w:r>
    </w:p>
    <w:p w14:paraId="6B7A6E53" w14:textId="77777777" w:rsidR="003166B8" w:rsidRPr="00323979" w:rsidRDefault="003166B8" w:rsidP="003166B8">
      <w:pPr>
        <w:pStyle w:val="Heading3"/>
        <w:keepNext w:val="0"/>
        <w:keepLines w:val="0"/>
        <w:spacing w:before="280"/>
        <w:rPr>
          <w:rFonts w:eastAsia="DFKai-SB"/>
          <w:b/>
          <w:color w:val="auto"/>
          <w:sz w:val="26"/>
          <w:szCs w:val="26"/>
        </w:rPr>
      </w:pPr>
      <w:bookmarkStart w:id="906" w:name="_5cn1zy87zup5" w:colFirst="0" w:colLast="0"/>
      <w:bookmarkEnd w:id="906"/>
    </w:p>
    <w:p w14:paraId="52E7677A" w14:textId="77777777" w:rsidR="003166B8" w:rsidRPr="00323979" w:rsidRDefault="003166B8" w:rsidP="003166B8">
      <w:pPr>
        <w:pStyle w:val="Heading3"/>
        <w:keepNext w:val="0"/>
        <w:keepLines w:val="0"/>
        <w:spacing w:before="280"/>
        <w:rPr>
          <w:rFonts w:eastAsia="DFKai-SB"/>
          <w:b/>
          <w:color w:val="auto"/>
          <w:sz w:val="26"/>
          <w:szCs w:val="26"/>
        </w:rPr>
      </w:pPr>
      <w:bookmarkStart w:id="907" w:name="_y2miid30kk90" w:colFirst="0" w:colLast="0"/>
      <w:bookmarkEnd w:id="907"/>
      <w:r w:rsidRPr="00323979">
        <w:rPr>
          <w:rFonts w:eastAsia="DFKai-SB"/>
          <w:b/>
          <w:color w:val="auto"/>
          <w:sz w:val="26"/>
          <w:szCs w:val="26"/>
        </w:rPr>
        <w:t>Student Instructions</w:t>
      </w:r>
    </w:p>
    <w:p w14:paraId="1279A0F2" w14:textId="77777777" w:rsidR="003166B8" w:rsidRPr="00323979" w:rsidRDefault="003166B8" w:rsidP="003166B8">
      <w:pPr>
        <w:pStyle w:val="Heading1"/>
        <w:keepNext w:val="0"/>
        <w:keepLines w:val="0"/>
        <w:spacing w:before="480"/>
        <w:rPr>
          <w:rFonts w:eastAsia="DFKai-SB"/>
          <w:b/>
          <w:sz w:val="46"/>
          <w:szCs w:val="46"/>
        </w:rPr>
      </w:pPr>
      <w:bookmarkStart w:id="908" w:name="_ikrad1193gp" w:colFirst="0" w:colLast="0"/>
      <w:bookmarkEnd w:id="908"/>
      <w:r w:rsidRPr="00323979">
        <w:rPr>
          <w:rFonts w:eastAsia="DFKai-SB"/>
          <w:b/>
          <w:sz w:val="46"/>
          <w:szCs w:val="46"/>
        </w:rPr>
        <w:t>Smart Bike - Headlight</w:t>
      </w:r>
    </w:p>
    <w:p w14:paraId="5F200D6C" w14:textId="77777777" w:rsidR="003166B8" w:rsidRPr="00323979" w:rsidRDefault="003166B8" w:rsidP="003166B8">
      <w:pPr>
        <w:rPr>
          <w:rFonts w:eastAsia="DFKai-SB"/>
        </w:rPr>
      </w:pPr>
      <w:r w:rsidRPr="00323979">
        <w:rPr>
          <w:rFonts w:eastAsia="DFKai-SB"/>
        </w:rPr>
        <w:t>The last part of the smart bike plan that we need to figure out is the automatic headlight.</w:t>
      </w:r>
    </w:p>
    <w:p w14:paraId="6BAFDA33" w14:textId="77777777" w:rsidR="003166B8" w:rsidRPr="00323979" w:rsidRDefault="003166B8" w:rsidP="003166B8">
      <w:pPr>
        <w:pStyle w:val="Heading1"/>
        <w:keepNext w:val="0"/>
        <w:keepLines w:val="0"/>
        <w:spacing w:before="480"/>
        <w:rPr>
          <w:rFonts w:eastAsia="DFKai-SB"/>
          <w:b/>
          <w:sz w:val="46"/>
          <w:szCs w:val="46"/>
        </w:rPr>
      </w:pPr>
      <w:bookmarkStart w:id="909" w:name="_wo8w0iodoffc" w:colFirst="0" w:colLast="0"/>
      <w:bookmarkEnd w:id="909"/>
      <w:r w:rsidRPr="00323979">
        <w:rPr>
          <w:rFonts w:eastAsia="DFKai-SB"/>
          <w:b/>
          <w:sz w:val="46"/>
          <w:szCs w:val="46"/>
        </w:rPr>
        <w:t>Do This</w:t>
      </w:r>
    </w:p>
    <w:p w14:paraId="5452BAEE" w14:textId="77777777" w:rsidR="003166B8" w:rsidRPr="00323979" w:rsidRDefault="003166B8" w:rsidP="003166B8">
      <w:pPr>
        <w:rPr>
          <w:rFonts w:eastAsia="DFKai-SB"/>
        </w:rPr>
      </w:pPr>
      <w:r w:rsidRPr="00323979">
        <w:rPr>
          <w:rFonts w:eastAsia="DFKai-SB"/>
        </w:rPr>
        <w:t>First you'll need to decide what to use for your headlight. You could add another LED circuit, or perhaps you can find a way to mount the board that allows for using the color LEDs as a headlight. Once you've figured out the physical layout of your lights, add code to your program that turns on and off the headlight based on how light or dark it is.</w:t>
      </w:r>
    </w:p>
    <w:p w14:paraId="04DA2597" w14:textId="77777777" w:rsidR="003166B8" w:rsidRPr="00323979" w:rsidRDefault="003166B8" w:rsidP="003166B8">
      <w:pPr>
        <w:rPr>
          <w:rFonts w:eastAsia="DFKai-SB"/>
          <w:i/>
        </w:rPr>
      </w:pPr>
      <w:r w:rsidRPr="00323979">
        <w:rPr>
          <w:rFonts w:eastAsia="DFKai-SB"/>
          <w:i/>
        </w:rPr>
        <w:t>Hint: If you're using the built-in color LEDs, you might need to protect the light sensor to make sure that it's responding to the ambient light level and not the light from the LEDs.</w:t>
      </w:r>
    </w:p>
    <w:p w14:paraId="3FE0BF43" w14:textId="77777777" w:rsidR="003166B8" w:rsidRPr="00323979" w:rsidRDefault="00AB68F6" w:rsidP="003166B8">
      <w:pPr>
        <w:rPr>
          <w:rFonts w:eastAsia="DFKai-SB"/>
        </w:rPr>
      </w:pPr>
      <w:hyperlink r:id="rId499">
        <w:r w:rsidR="003166B8" w:rsidRPr="00323979">
          <w:rPr>
            <w:rFonts w:eastAsia="DFKai-SB"/>
            <w:u w:val="single"/>
          </w:rPr>
          <w:t>View on Code Studio</w:t>
        </w:r>
      </w:hyperlink>
    </w:p>
    <w:p w14:paraId="2C164A07"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910" w:name="_v1zk95x57io6" w:colFirst="0" w:colLast="0"/>
      <w:bookmarkEnd w:id="910"/>
      <w:r w:rsidRPr="00323979">
        <w:rPr>
          <w:rFonts w:eastAsia="DFKai-SB"/>
          <w:color w:val="auto"/>
          <w:sz w:val="31"/>
          <w:szCs w:val="31"/>
        </w:rPr>
        <w:t>學生指示</w:t>
      </w:r>
    </w:p>
    <w:p w14:paraId="6E22BC77"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911" w:name="_cvca6qpk3mr9" w:colFirst="0" w:colLast="0"/>
      <w:bookmarkEnd w:id="911"/>
      <w:r w:rsidRPr="00323979">
        <w:rPr>
          <w:rFonts w:eastAsia="DFKai-SB"/>
          <w:b/>
          <w:sz w:val="46"/>
          <w:szCs w:val="46"/>
        </w:rPr>
        <w:t>智能自行車</w:t>
      </w:r>
      <w:r w:rsidRPr="00323979">
        <w:rPr>
          <w:rFonts w:eastAsia="DFKai-SB"/>
          <w:b/>
          <w:sz w:val="46"/>
          <w:szCs w:val="46"/>
        </w:rPr>
        <w:t xml:space="preserve"> - </w:t>
      </w:r>
      <w:r w:rsidRPr="00323979">
        <w:rPr>
          <w:rFonts w:eastAsia="DFKai-SB"/>
          <w:b/>
          <w:sz w:val="46"/>
          <w:szCs w:val="46"/>
        </w:rPr>
        <w:t>車燈</w:t>
      </w:r>
    </w:p>
    <w:p w14:paraId="45A51DD6" w14:textId="77777777" w:rsidR="003166B8" w:rsidRPr="00323979" w:rsidRDefault="003166B8" w:rsidP="003166B8">
      <w:pPr>
        <w:shd w:val="clear" w:color="auto" w:fill="F5FCFF"/>
        <w:spacing w:after="160"/>
        <w:rPr>
          <w:rFonts w:eastAsia="DFKai-SB"/>
        </w:rPr>
      </w:pPr>
      <w:r w:rsidRPr="00323979">
        <w:rPr>
          <w:rFonts w:eastAsia="DFKai-SB"/>
        </w:rPr>
        <w:t>我們需要弄清楚智能自行車計劃的最後一部分是自動的大燈。</w:t>
      </w:r>
    </w:p>
    <w:p w14:paraId="6A767747"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912" w:name="_pq73j6elvt7b" w:colFirst="0" w:colLast="0"/>
      <w:bookmarkEnd w:id="912"/>
      <w:r w:rsidRPr="00323979">
        <w:rPr>
          <w:rFonts w:eastAsia="DFKai-SB"/>
          <w:b/>
          <w:sz w:val="46"/>
          <w:szCs w:val="46"/>
        </w:rPr>
        <w:t>做這個</w:t>
      </w:r>
    </w:p>
    <w:p w14:paraId="5DCAC525" w14:textId="77777777" w:rsidR="003166B8" w:rsidRPr="00323979" w:rsidRDefault="003166B8" w:rsidP="003166B8">
      <w:pPr>
        <w:shd w:val="clear" w:color="auto" w:fill="F5FCFF"/>
        <w:spacing w:after="160"/>
        <w:rPr>
          <w:rFonts w:eastAsia="DFKai-SB"/>
        </w:rPr>
      </w:pPr>
      <w:r w:rsidRPr="00323979">
        <w:rPr>
          <w:rFonts w:eastAsia="DFKai-SB"/>
        </w:rPr>
        <w:t>首先，您需要決定用於大燈的用途。您可以添加另一個</w:t>
      </w:r>
      <w:r w:rsidRPr="00323979">
        <w:rPr>
          <w:rFonts w:eastAsia="DFKai-SB"/>
        </w:rPr>
        <w:t>LED</w:t>
      </w:r>
      <w:r w:rsidRPr="00323979">
        <w:rPr>
          <w:rFonts w:eastAsia="DFKai-SB"/>
        </w:rPr>
        <w:t>電路，或者您可以找到一種安裝電路板的方法，允許使用彩色</w:t>
      </w:r>
      <w:r w:rsidRPr="00323979">
        <w:rPr>
          <w:rFonts w:eastAsia="DFKai-SB"/>
        </w:rPr>
        <w:t>LED</w:t>
      </w:r>
      <w:r w:rsidRPr="00323979">
        <w:rPr>
          <w:rFonts w:eastAsia="DFKai-SB"/>
        </w:rPr>
        <w:t>作為前燈。一旦你弄清楚燈光的實際佈局，就可以在你的程序中添加代碼，根據環境的亮度或暗度來打開和關閉大燈。</w:t>
      </w:r>
    </w:p>
    <w:p w14:paraId="46F9FAED" w14:textId="77777777" w:rsidR="003166B8" w:rsidRPr="00323979" w:rsidRDefault="003166B8" w:rsidP="003166B8">
      <w:pPr>
        <w:shd w:val="clear" w:color="auto" w:fill="F5FCFF"/>
        <w:spacing w:after="160"/>
        <w:rPr>
          <w:rFonts w:eastAsia="DFKai-SB"/>
        </w:rPr>
      </w:pPr>
      <w:r w:rsidRPr="00323979">
        <w:rPr>
          <w:rFonts w:eastAsia="DFKai-SB"/>
        </w:rPr>
        <w:t>提示：如果您使用的是內置彩色</w:t>
      </w:r>
      <w:r w:rsidRPr="00323979">
        <w:rPr>
          <w:rFonts w:eastAsia="DFKai-SB"/>
        </w:rPr>
        <w:t>LED</w:t>
      </w:r>
      <w:r w:rsidRPr="00323979">
        <w:rPr>
          <w:rFonts w:eastAsia="DFKai-SB"/>
        </w:rPr>
        <w:t>，則可能需要保護光線感應器以確保其反應環境光線而不是</w:t>
      </w:r>
      <w:r w:rsidRPr="00323979">
        <w:rPr>
          <w:rFonts w:eastAsia="DFKai-SB"/>
        </w:rPr>
        <w:t>LED</w:t>
      </w:r>
      <w:r w:rsidRPr="00323979">
        <w:rPr>
          <w:rFonts w:eastAsia="DFKai-SB"/>
        </w:rPr>
        <w:t>光線。</w:t>
      </w:r>
    </w:p>
    <w:p w14:paraId="7F1C31CE"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"https://studio.code.org/s/csd6-2018/stage/15/puzzle/15" </w:instrText>
      </w:r>
      <w:r w:rsidRPr="00323979">
        <w:rPr>
          <w:rFonts w:eastAsia="DFKai-SB"/>
        </w:rPr>
        <w:fldChar w:fldCharType="separate"/>
      </w:r>
    </w:p>
    <w:bookmarkStart w:id="913" w:name="_h0unhl9s1cpb" w:colFirst="0" w:colLast="0"/>
    <w:bookmarkEnd w:id="913"/>
    <w:p w14:paraId="77AFB8A0"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2B4AB7A8" w14:textId="77777777" w:rsidR="003166B8" w:rsidRPr="00323979" w:rsidRDefault="003166B8" w:rsidP="003166B8">
      <w:pPr>
        <w:pStyle w:val="Heading1"/>
        <w:keepNext w:val="0"/>
        <w:keepLines w:val="0"/>
        <w:spacing w:before="480"/>
        <w:rPr>
          <w:rFonts w:eastAsia="DFKai-SB"/>
          <w:b/>
          <w:sz w:val="46"/>
          <w:szCs w:val="46"/>
        </w:rPr>
      </w:pPr>
      <w:bookmarkStart w:id="914" w:name="_48ck2qwju0fg" w:colFirst="0" w:colLast="0"/>
      <w:bookmarkEnd w:id="914"/>
      <w:r w:rsidRPr="00323979">
        <w:rPr>
          <w:rFonts w:eastAsia="DFKai-SB"/>
          <w:b/>
          <w:sz w:val="46"/>
          <w:szCs w:val="46"/>
        </w:rPr>
        <w:t>Smart Bike - Final Touches</w:t>
      </w:r>
    </w:p>
    <w:p w14:paraId="6C74604D" w14:textId="77777777" w:rsidR="003166B8" w:rsidRPr="00323979" w:rsidRDefault="003166B8" w:rsidP="003166B8">
      <w:pPr>
        <w:rPr>
          <w:rFonts w:eastAsia="DFKai-SB"/>
        </w:rPr>
      </w:pPr>
      <w:r w:rsidRPr="00323979">
        <w:rPr>
          <w:rFonts w:eastAsia="DFKai-SB"/>
        </w:rPr>
        <w:t>At this point your smart bike should have all of its basic functionality in place. Now is your chance to add any finishing touches.</w:t>
      </w:r>
    </w:p>
    <w:p w14:paraId="479F539F" w14:textId="77777777" w:rsidR="003166B8" w:rsidRPr="00323979" w:rsidRDefault="003166B8" w:rsidP="003166B8">
      <w:pPr>
        <w:pStyle w:val="Heading1"/>
        <w:keepNext w:val="0"/>
        <w:keepLines w:val="0"/>
        <w:spacing w:before="480"/>
        <w:rPr>
          <w:rFonts w:eastAsia="DFKai-SB"/>
          <w:b/>
          <w:sz w:val="46"/>
          <w:szCs w:val="46"/>
        </w:rPr>
      </w:pPr>
      <w:bookmarkStart w:id="915" w:name="_87k7usg6gbth" w:colFirst="0" w:colLast="0"/>
      <w:bookmarkEnd w:id="915"/>
      <w:r w:rsidRPr="00323979">
        <w:rPr>
          <w:rFonts w:eastAsia="DFKai-SB"/>
          <w:b/>
          <w:sz w:val="46"/>
          <w:szCs w:val="46"/>
        </w:rPr>
        <w:t>Do This</w:t>
      </w:r>
    </w:p>
    <w:p w14:paraId="4657D919" w14:textId="77777777" w:rsidR="003166B8" w:rsidRPr="00323979" w:rsidRDefault="003166B8" w:rsidP="003166B8">
      <w:pPr>
        <w:rPr>
          <w:rFonts w:eastAsia="DFKai-SB"/>
        </w:rPr>
      </w:pPr>
      <w:r w:rsidRPr="00323979">
        <w:rPr>
          <w:rFonts w:eastAsia="DFKai-SB"/>
        </w:rPr>
        <w:t>You may want to divide and conquer at this point, allowing some members of your group to focus on the physical aspects of the prototype while others work on improving the code. As this is a prototype, don't worry about making everything perfect, but do try to ensure that the prototype communicates your design well enough to test and get feedback.</w:t>
      </w:r>
    </w:p>
    <w:p w14:paraId="333061DC" w14:textId="77777777" w:rsidR="003166B8" w:rsidRPr="00323979" w:rsidRDefault="003166B8" w:rsidP="003166B8">
      <w:pPr>
        <w:pStyle w:val="Heading3"/>
        <w:keepNext w:val="0"/>
        <w:keepLines w:val="0"/>
        <w:shd w:val="clear" w:color="auto" w:fill="F5FCFF"/>
        <w:spacing w:before="260" w:after="140" w:line="240" w:lineRule="auto"/>
        <w:rPr>
          <w:rFonts w:eastAsia="DFKai-SB"/>
          <w:color w:val="auto"/>
          <w:sz w:val="31"/>
          <w:szCs w:val="31"/>
        </w:rPr>
      </w:pPr>
      <w:bookmarkStart w:id="916" w:name="_1o0jjbs46kdu" w:colFirst="0" w:colLast="0"/>
      <w:bookmarkEnd w:id="916"/>
      <w:r w:rsidRPr="00323979">
        <w:rPr>
          <w:rFonts w:eastAsia="DFKai-SB"/>
          <w:color w:val="auto"/>
          <w:sz w:val="31"/>
          <w:szCs w:val="31"/>
        </w:rPr>
        <w:t>學生指示</w:t>
      </w:r>
    </w:p>
    <w:p w14:paraId="6226FD3A"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917" w:name="_59am8shsxswg" w:colFirst="0" w:colLast="0"/>
      <w:bookmarkEnd w:id="917"/>
      <w:r w:rsidRPr="00323979">
        <w:rPr>
          <w:rFonts w:eastAsia="DFKai-SB"/>
          <w:b/>
          <w:sz w:val="46"/>
          <w:szCs w:val="46"/>
        </w:rPr>
        <w:t>智慧自行車</w:t>
      </w:r>
      <w:r w:rsidRPr="00323979">
        <w:rPr>
          <w:rFonts w:eastAsia="DFKai-SB"/>
          <w:b/>
          <w:sz w:val="46"/>
          <w:szCs w:val="46"/>
        </w:rPr>
        <w:t xml:space="preserve"> - </w:t>
      </w:r>
      <w:r w:rsidRPr="00323979">
        <w:rPr>
          <w:rFonts w:eastAsia="DFKai-SB"/>
          <w:b/>
          <w:sz w:val="46"/>
          <w:szCs w:val="46"/>
        </w:rPr>
        <w:t>最後的檢查</w:t>
      </w:r>
    </w:p>
    <w:p w14:paraId="0CCD7EC7" w14:textId="77777777" w:rsidR="003166B8" w:rsidRPr="00323979" w:rsidRDefault="003166B8" w:rsidP="003166B8">
      <w:pPr>
        <w:pStyle w:val="Heading2"/>
        <w:keepNext w:val="0"/>
        <w:keepLines w:val="0"/>
        <w:shd w:val="clear" w:color="auto" w:fill="F5FCFF"/>
        <w:spacing w:before="0" w:after="160"/>
        <w:rPr>
          <w:rFonts w:eastAsia="DFKai-SB"/>
          <w:b/>
          <w:sz w:val="22"/>
          <w:szCs w:val="22"/>
        </w:rPr>
      </w:pPr>
      <w:bookmarkStart w:id="918" w:name="_yttzgv41727k" w:colFirst="0" w:colLast="0"/>
      <w:bookmarkEnd w:id="918"/>
      <w:r w:rsidRPr="00323979">
        <w:rPr>
          <w:rFonts w:eastAsia="DFKai-SB"/>
          <w:b/>
          <w:sz w:val="22"/>
          <w:szCs w:val="22"/>
        </w:rPr>
        <w:t>此時，您的智能自行車應具備所有基本功能。現在，您有機會添加任何收尾。</w:t>
      </w:r>
    </w:p>
    <w:p w14:paraId="42855090" w14:textId="77777777" w:rsidR="003166B8" w:rsidRPr="00323979" w:rsidRDefault="003166B8" w:rsidP="003166B8">
      <w:pPr>
        <w:pStyle w:val="Heading1"/>
        <w:keepNext w:val="0"/>
        <w:keepLines w:val="0"/>
        <w:shd w:val="clear" w:color="auto" w:fill="F5FCFF"/>
        <w:spacing w:before="240" w:after="240" w:line="240" w:lineRule="auto"/>
        <w:rPr>
          <w:rFonts w:eastAsia="DFKai-SB"/>
          <w:b/>
          <w:sz w:val="46"/>
          <w:szCs w:val="46"/>
        </w:rPr>
      </w:pPr>
      <w:bookmarkStart w:id="919" w:name="_hknpd0b2d7wu" w:colFirst="0" w:colLast="0"/>
      <w:bookmarkEnd w:id="919"/>
      <w:r w:rsidRPr="00323979">
        <w:rPr>
          <w:rFonts w:eastAsia="DFKai-SB"/>
          <w:b/>
          <w:sz w:val="46"/>
          <w:szCs w:val="46"/>
        </w:rPr>
        <w:t>做這個</w:t>
      </w:r>
    </w:p>
    <w:p w14:paraId="0F708DF7" w14:textId="77777777" w:rsidR="003166B8" w:rsidRPr="00323979" w:rsidRDefault="003166B8" w:rsidP="003166B8">
      <w:pPr>
        <w:pStyle w:val="Heading2"/>
        <w:keepNext w:val="0"/>
        <w:keepLines w:val="0"/>
        <w:shd w:val="clear" w:color="auto" w:fill="F5FCFF"/>
        <w:spacing w:before="0" w:after="160"/>
        <w:rPr>
          <w:rFonts w:eastAsia="DFKai-SB"/>
          <w:b/>
          <w:sz w:val="22"/>
          <w:szCs w:val="22"/>
        </w:rPr>
      </w:pPr>
      <w:bookmarkStart w:id="920" w:name="_gl5g4l2ekfe3" w:colFirst="0" w:colLast="0"/>
      <w:bookmarkEnd w:id="920"/>
      <w:r w:rsidRPr="00323979">
        <w:rPr>
          <w:rFonts w:eastAsia="DFKai-SB"/>
          <w:b/>
          <w:sz w:val="22"/>
          <w:szCs w:val="22"/>
        </w:rPr>
        <w:t>此時您可能想要分而治之，允許您的組中的某些成員專注於原型的實際設計，而其他成員則致力於改進代碼。由於這是一個原型，不要擔心一切都很完美，但要盡量確保原型能夠很好地傳達您的設計，以便測試並獲得反饋。</w:t>
      </w:r>
    </w:p>
    <w:p w14:paraId="6C02F48D" w14:textId="77777777" w:rsidR="003166B8" w:rsidRPr="00323979" w:rsidRDefault="003166B8" w:rsidP="003166B8">
      <w:pPr>
        <w:pStyle w:val="Heading2"/>
        <w:keepNext w:val="0"/>
        <w:keepLines w:val="0"/>
        <w:spacing w:after="80"/>
        <w:rPr>
          <w:rFonts w:eastAsia="DFKai-SB"/>
          <w:b/>
          <w:sz w:val="22"/>
          <w:szCs w:val="22"/>
        </w:rPr>
      </w:pPr>
      <w:bookmarkStart w:id="921" w:name="_4e048yfttgbw" w:colFirst="0" w:colLast="0"/>
      <w:bookmarkEnd w:id="921"/>
    </w:p>
    <w:p w14:paraId="486CAB6D" w14:textId="77777777" w:rsidR="003166B8" w:rsidRPr="00323979" w:rsidRDefault="003166B8" w:rsidP="003166B8">
      <w:pPr>
        <w:pStyle w:val="Heading2"/>
        <w:keepNext w:val="0"/>
        <w:keepLines w:val="0"/>
        <w:spacing w:after="80"/>
        <w:rPr>
          <w:rFonts w:eastAsia="DFKai-SB"/>
          <w:b/>
          <w:sz w:val="34"/>
          <w:szCs w:val="34"/>
        </w:rPr>
      </w:pPr>
      <w:bookmarkStart w:id="922" w:name="_m3fn3cjadg04" w:colFirst="0" w:colLast="0"/>
      <w:bookmarkEnd w:id="922"/>
      <w:r w:rsidRPr="00323979">
        <w:rPr>
          <w:rFonts w:eastAsia="DFKai-SB"/>
          <w:b/>
          <w:sz w:val="34"/>
          <w:szCs w:val="34"/>
        </w:rPr>
        <w:t>Wrap Up (15 min)</w:t>
      </w:r>
    </w:p>
    <w:p w14:paraId="0BF94526" w14:textId="77777777" w:rsidR="003166B8" w:rsidRPr="00323979" w:rsidRDefault="003166B8" w:rsidP="003166B8">
      <w:pPr>
        <w:pStyle w:val="Heading3"/>
        <w:keepNext w:val="0"/>
        <w:keepLines w:val="0"/>
        <w:spacing w:before="280"/>
        <w:rPr>
          <w:rFonts w:eastAsia="DFKai-SB"/>
          <w:b/>
          <w:color w:val="auto"/>
          <w:sz w:val="26"/>
          <w:szCs w:val="26"/>
        </w:rPr>
      </w:pPr>
      <w:bookmarkStart w:id="923" w:name="_adkezfkdregw" w:colFirst="0" w:colLast="0"/>
      <w:bookmarkEnd w:id="923"/>
      <w:r w:rsidRPr="00323979">
        <w:rPr>
          <w:rFonts w:eastAsia="DFKai-SB"/>
          <w:b/>
          <w:color w:val="auto"/>
          <w:sz w:val="26"/>
          <w:szCs w:val="26"/>
        </w:rPr>
        <w:t>Sharing Designs</w:t>
      </w:r>
    </w:p>
    <w:p w14:paraId="74DE8065" w14:textId="77777777" w:rsidR="003166B8" w:rsidRPr="00323979" w:rsidRDefault="003166B8" w:rsidP="003166B8">
      <w:pPr>
        <w:rPr>
          <w:rFonts w:eastAsia="DFKai-SB"/>
        </w:rPr>
      </w:pPr>
      <w:r w:rsidRPr="00323979">
        <w:rPr>
          <w:rFonts w:eastAsia="DFKai-SB"/>
          <w:b/>
        </w:rPr>
        <w:t>Share:</w:t>
      </w:r>
      <w:r w:rsidRPr="00323979">
        <w:rPr>
          <w:rFonts w:eastAsia="DFKai-SB"/>
        </w:rPr>
        <w:t xml:space="preserve"> Give each group an opportunity to share their designs. Take some time to notice and celebrate the differences in design - even in a situation where we are all working from the same plan, each individual will bring their own experiences and perspectives to the design of a product.</w:t>
      </w:r>
    </w:p>
    <w:p w14:paraId="16F0885F" w14:textId="77777777" w:rsidR="003166B8" w:rsidRPr="00323979" w:rsidRDefault="003166B8" w:rsidP="003166B8">
      <w:pPr>
        <w:rPr>
          <w:rFonts w:eastAsia="DFKai-SB"/>
        </w:rPr>
      </w:pPr>
      <w:r w:rsidRPr="00323979">
        <w:rPr>
          <w:rFonts w:eastAsia="DFKai-SB"/>
        </w:rPr>
        <w:t>Discussion Goal</w:t>
      </w:r>
    </w:p>
    <w:p w14:paraId="24AC6AB9" w14:textId="77777777" w:rsidR="003166B8" w:rsidRPr="00323979" w:rsidRDefault="003166B8" w:rsidP="003166B8">
      <w:pPr>
        <w:rPr>
          <w:rFonts w:eastAsia="DFKai-SB"/>
        </w:rPr>
      </w:pPr>
      <w:r w:rsidRPr="00323979">
        <w:rPr>
          <w:rFonts w:eastAsia="DFKai-SB"/>
        </w:rPr>
        <w:t xml:space="preserve">This discussion is intended to tie the physical design work students are doing now to the work they did in unit 4. Though we haven't explicitly asked students to spend the same amount of energy thinking about users and their needs in this project, it's still an essential element of good design. Push your students to consider how the design of </w:t>
      </w:r>
      <w:r w:rsidRPr="00323979">
        <w:rPr>
          <w:rFonts w:eastAsia="DFKai-SB"/>
          <w:i/>
        </w:rPr>
        <w:t>physical</w:t>
      </w:r>
      <w:r w:rsidRPr="00323979">
        <w:rPr>
          <w:rFonts w:eastAsia="DFKai-SB"/>
        </w:rPr>
        <w:t xml:space="preserve"> computing devices brings new challenges and opportunities when it comes to designing for a diverse set of users.</w:t>
      </w:r>
    </w:p>
    <w:p w14:paraId="0586F641" w14:textId="77777777" w:rsidR="003166B8" w:rsidRPr="00323979" w:rsidRDefault="003166B8" w:rsidP="003166B8">
      <w:pPr>
        <w:rPr>
          <w:rFonts w:eastAsia="DFKai-SB"/>
        </w:rPr>
      </w:pPr>
      <w:r w:rsidRPr="00323979">
        <w:rPr>
          <w:rFonts w:eastAsia="DFKai-SB"/>
          <w:b/>
        </w:rPr>
        <w:t>Discuss:</w:t>
      </w:r>
      <w:r w:rsidRPr="00323979">
        <w:rPr>
          <w:rFonts w:eastAsia="DFKai-SB"/>
        </w:rPr>
        <w:t xml:space="preserve"> Using some of the specific design choices as an example, discuss with the class how their design choices impact the usability of their products. What assumptions did we make about our users, and how might our design choices have excluded or disadvantaged different user groups.</w:t>
      </w:r>
    </w:p>
    <w:p w14:paraId="25A1D430" w14:textId="77777777" w:rsidR="003166B8" w:rsidRPr="00323979" w:rsidRDefault="003166B8" w:rsidP="003166B8">
      <w:pPr>
        <w:pStyle w:val="Heading2"/>
        <w:keepNext w:val="0"/>
        <w:keepLines w:val="0"/>
        <w:shd w:val="clear" w:color="auto" w:fill="FFFFFF"/>
        <w:spacing w:before="340" w:after="340" w:line="288" w:lineRule="auto"/>
        <w:rPr>
          <w:rFonts w:eastAsia="DFKai-SB"/>
          <w:b/>
          <w:sz w:val="34"/>
          <w:szCs w:val="34"/>
        </w:rPr>
      </w:pPr>
      <w:bookmarkStart w:id="924" w:name="_48sikxj4110v" w:colFirst="0" w:colLast="0"/>
      <w:bookmarkEnd w:id="924"/>
      <w:r w:rsidRPr="00323979">
        <w:rPr>
          <w:rFonts w:eastAsia="DFKai-SB"/>
          <w:b/>
          <w:sz w:val="34"/>
          <w:szCs w:val="34"/>
        </w:rPr>
        <w:t>總結（</w:t>
      </w:r>
      <w:r w:rsidRPr="00323979">
        <w:rPr>
          <w:rFonts w:eastAsia="DFKai-SB"/>
          <w:b/>
          <w:sz w:val="34"/>
          <w:szCs w:val="34"/>
        </w:rPr>
        <w:t>15</w:t>
      </w:r>
      <w:r w:rsidRPr="00323979">
        <w:rPr>
          <w:rFonts w:eastAsia="DFKai-SB"/>
          <w:b/>
          <w:sz w:val="34"/>
          <w:szCs w:val="34"/>
        </w:rPr>
        <w:t>分鐘）</w:t>
      </w:r>
    </w:p>
    <w:p w14:paraId="4C55EE3C" w14:textId="77777777" w:rsidR="003166B8" w:rsidRPr="00323979" w:rsidRDefault="003166B8" w:rsidP="003166B8">
      <w:pPr>
        <w:pStyle w:val="Heading3"/>
        <w:keepNext w:val="0"/>
        <w:keepLines w:val="0"/>
        <w:shd w:val="clear" w:color="auto" w:fill="FFFFFF"/>
        <w:spacing w:before="260" w:after="140" w:line="240" w:lineRule="auto"/>
        <w:rPr>
          <w:rFonts w:eastAsia="DFKai-SB"/>
          <w:b/>
          <w:color w:val="auto"/>
          <w:sz w:val="31"/>
          <w:szCs w:val="31"/>
        </w:rPr>
      </w:pPr>
      <w:bookmarkStart w:id="925" w:name="_fvvmsa4ej7rv" w:colFirst="0" w:colLast="0"/>
      <w:bookmarkEnd w:id="925"/>
      <w:r w:rsidRPr="00323979">
        <w:rPr>
          <w:rFonts w:eastAsia="DFKai-SB"/>
          <w:b/>
          <w:color w:val="auto"/>
          <w:sz w:val="31"/>
          <w:szCs w:val="31"/>
        </w:rPr>
        <w:t>分享設計</w:t>
      </w:r>
    </w:p>
    <w:p w14:paraId="17A14180" w14:textId="77777777" w:rsidR="003166B8" w:rsidRPr="00323979" w:rsidRDefault="003166B8" w:rsidP="003166B8">
      <w:pPr>
        <w:shd w:val="clear" w:color="auto" w:fill="FFFFFF"/>
        <w:spacing w:after="160"/>
        <w:rPr>
          <w:rFonts w:eastAsia="DFKai-SB"/>
        </w:rPr>
      </w:pPr>
      <w:r w:rsidRPr="00323979">
        <w:rPr>
          <w:rFonts w:eastAsia="DFKai-SB"/>
          <w:b/>
        </w:rPr>
        <w:t>分享：</w:t>
      </w:r>
      <w:r w:rsidRPr="00323979">
        <w:rPr>
          <w:rFonts w:eastAsia="DFKai-SB"/>
        </w:rPr>
        <w:t>為每個小組機會分享設計。花一些時間注意並慶祝設計上的差異</w:t>
      </w:r>
      <w:r w:rsidRPr="00323979">
        <w:rPr>
          <w:rFonts w:eastAsia="DFKai-SB"/>
        </w:rPr>
        <w:t xml:space="preserve"> - </w:t>
      </w:r>
      <w:r w:rsidRPr="00323979">
        <w:rPr>
          <w:rFonts w:eastAsia="DFKai-SB"/>
        </w:rPr>
        <w:t>即使在我們都在同一計劃中工作的情況下，每個人都會將自己的經驗和觀點帶到產品的設計中。</w:t>
      </w:r>
    </w:p>
    <w:p w14:paraId="205A8CD7" w14:textId="77777777" w:rsidR="003166B8" w:rsidRPr="00323979" w:rsidRDefault="003166B8" w:rsidP="003166B8">
      <w:pPr>
        <w:pBdr>
          <w:top w:val="none" w:sz="0" w:space="3" w:color="auto"/>
          <w:left w:val="none" w:sz="0" w:space="7" w:color="auto"/>
          <w:bottom w:val="none" w:sz="0" w:space="3" w:color="auto"/>
          <w:right w:val="none" w:sz="0" w:space="7" w:color="auto"/>
          <w:between w:val="none" w:sz="0" w:space="3" w:color="auto"/>
        </w:pBdr>
        <w:spacing w:after="380" w:line="312" w:lineRule="auto"/>
        <w:ind w:left="220" w:right="220"/>
        <w:rPr>
          <w:rFonts w:eastAsia="DFKai-SB"/>
          <w:sz w:val="24"/>
          <w:szCs w:val="24"/>
        </w:rPr>
      </w:pPr>
      <w:r w:rsidRPr="00323979">
        <w:rPr>
          <w:rFonts w:eastAsia="DFKai-SB"/>
          <w:sz w:val="24"/>
          <w:szCs w:val="24"/>
          <w:shd w:val="clear" w:color="auto" w:fill="7665A0"/>
        </w:rPr>
        <w:t>討論目標</w:t>
      </w:r>
    </w:p>
    <w:p w14:paraId="4CD9D691" w14:textId="77777777" w:rsidR="003166B8" w:rsidRPr="00323979" w:rsidRDefault="003166B8" w:rsidP="003166B8">
      <w:pPr>
        <w:spacing w:before="600" w:after="380" w:line="312" w:lineRule="auto"/>
        <w:ind w:left="220" w:right="220"/>
        <w:rPr>
          <w:rFonts w:eastAsia="DFKai-SB"/>
        </w:rPr>
      </w:pPr>
      <w:r w:rsidRPr="00323979">
        <w:rPr>
          <w:rFonts w:eastAsia="DFKai-SB"/>
        </w:rPr>
        <w:t>本次討論旨在將學生現在正在進行的實際設計工作與他們在單元</w:t>
      </w:r>
      <w:r w:rsidRPr="00323979">
        <w:rPr>
          <w:rFonts w:eastAsia="DFKai-SB"/>
        </w:rPr>
        <w:t>4</w:t>
      </w:r>
      <w:r w:rsidRPr="00323979">
        <w:rPr>
          <w:rFonts w:eastAsia="DFKai-SB"/>
        </w:rPr>
        <w:t>中所做的工作聯繫起來。雖然我們沒有明確要求學生在這個項目中花費相同的精力來思考用戶及其需求，但它仍然是良好設計的基本要素。鼓勵您的學生考慮實際計算裝置的設計如何為多樣化的用戶設計帶來新的挑戰和機會。</w:t>
      </w:r>
    </w:p>
    <w:p w14:paraId="5C0956EF" w14:textId="77777777" w:rsidR="003166B8" w:rsidRPr="00323979" w:rsidRDefault="003166B8" w:rsidP="003166B8">
      <w:pPr>
        <w:shd w:val="clear" w:color="auto" w:fill="FFFFFF"/>
        <w:spacing w:after="160"/>
        <w:rPr>
          <w:rFonts w:eastAsia="DFKai-SB"/>
        </w:rPr>
      </w:pPr>
      <w:r w:rsidRPr="00323979">
        <w:rPr>
          <w:rFonts w:eastAsia="DFKai-SB"/>
          <w:b/>
        </w:rPr>
        <w:t>討論：</w:t>
      </w:r>
      <w:r w:rsidRPr="00323979">
        <w:rPr>
          <w:rFonts w:eastAsia="DFKai-SB"/>
        </w:rPr>
        <w:t>以一些特定的設計選擇為例，與課堂討論他們的設計選擇如何影響其產品的可用性。我們對用戶做出了哪些假設，以及我們的設計選擇如何排除或弱化不同的用戶群。</w:t>
      </w:r>
    </w:p>
    <w:p w14:paraId="6D58FBFE" w14:textId="77777777" w:rsidR="003166B8" w:rsidRPr="00323979" w:rsidRDefault="003166B8" w:rsidP="003166B8">
      <w:pPr>
        <w:rPr>
          <w:rFonts w:eastAsia="DFKai-SB"/>
        </w:rPr>
      </w:pPr>
    </w:p>
    <w:p w14:paraId="09C83211" w14:textId="77777777" w:rsidR="003166B8" w:rsidRPr="00323979" w:rsidRDefault="003166B8" w:rsidP="003166B8">
      <w:pPr>
        <w:pStyle w:val="Heading2"/>
        <w:keepNext w:val="0"/>
        <w:keepLines w:val="0"/>
        <w:spacing w:after="80"/>
        <w:rPr>
          <w:rFonts w:eastAsia="DFKai-SB"/>
          <w:b/>
          <w:sz w:val="34"/>
          <w:szCs w:val="34"/>
        </w:rPr>
      </w:pPr>
      <w:bookmarkStart w:id="926" w:name="_n2b14zag1tmf" w:colFirst="0" w:colLast="0"/>
      <w:bookmarkEnd w:id="926"/>
      <w:r w:rsidRPr="00323979">
        <w:rPr>
          <w:rFonts w:eastAsia="DFKai-SB"/>
          <w:b/>
          <w:sz w:val="34"/>
          <w:szCs w:val="34"/>
        </w:rPr>
        <w:t>Standards Alignment</w:t>
      </w:r>
    </w:p>
    <w:bookmarkStart w:id="927" w:name="_1oa2g6gdg0tu" w:colFirst="0" w:colLast="0"/>
    <w:bookmarkEnd w:id="927"/>
    <w:p w14:paraId="60357424" w14:textId="77777777" w:rsidR="003166B8" w:rsidRPr="00323979" w:rsidRDefault="003166B8" w:rsidP="003166B8">
      <w:pPr>
        <w:pStyle w:val="Heading4"/>
        <w:keepNext w:val="0"/>
        <w:keepLines w:val="0"/>
        <w:spacing w:before="240" w:after="40"/>
        <w:rPr>
          <w:rFonts w:eastAsia="DFKai-SB"/>
          <w:b/>
          <w:color w:val="auto"/>
          <w:sz w:val="22"/>
          <w:szCs w:val="22"/>
          <w:u w:val="single"/>
        </w:rPr>
      </w:pPr>
      <w:r w:rsidRPr="00323979">
        <w:rPr>
          <w:rFonts w:eastAsia="DFKai-SB"/>
          <w:color w:val="auto"/>
        </w:rPr>
        <w:fldChar w:fldCharType="begin"/>
      </w:r>
      <w:r w:rsidRPr="00323979">
        <w:rPr>
          <w:rFonts w:eastAsia="DFKai-SB"/>
          <w:color w:val="auto"/>
        </w:rPr>
        <w:instrText xml:space="preserve"> HYPERLINK "https://curriculum.code.org/csd-18/standards/" </w:instrText>
      </w:r>
      <w:r w:rsidRPr="00323979">
        <w:rPr>
          <w:rFonts w:eastAsia="DFKai-SB"/>
          <w:color w:val="auto"/>
        </w:rPr>
        <w:fldChar w:fldCharType="separate"/>
      </w:r>
      <w:r w:rsidRPr="00323979">
        <w:rPr>
          <w:rFonts w:eastAsia="DFKai-SB"/>
          <w:b/>
          <w:color w:val="auto"/>
          <w:sz w:val="22"/>
          <w:szCs w:val="22"/>
          <w:u w:val="single"/>
        </w:rPr>
        <w:t>View full course alignment</w:t>
      </w:r>
    </w:p>
    <w:bookmarkStart w:id="928" w:name="_9bz3nlwcsthy" w:colFirst="0" w:colLast="0"/>
    <w:bookmarkEnd w:id="928"/>
    <w:p w14:paraId="7DB56B3B" w14:textId="77777777" w:rsidR="003166B8" w:rsidRPr="00323979" w:rsidRDefault="003166B8" w:rsidP="003166B8">
      <w:pPr>
        <w:pStyle w:val="Heading4"/>
        <w:keepNext w:val="0"/>
        <w:keepLines w:val="0"/>
        <w:spacing w:before="240" w:after="40"/>
        <w:rPr>
          <w:rFonts w:eastAsia="DFKai-SB"/>
          <w:b/>
          <w:color w:val="auto"/>
          <w:sz w:val="22"/>
          <w:szCs w:val="22"/>
        </w:rPr>
      </w:pPr>
      <w:r w:rsidRPr="00323979">
        <w:rPr>
          <w:rFonts w:eastAsia="DFKai-SB"/>
          <w:color w:val="auto"/>
        </w:rPr>
        <w:fldChar w:fldCharType="end"/>
      </w:r>
      <w:r w:rsidRPr="00323979">
        <w:rPr>
          <w:rFonts w:eastAsia="DFKai-SB"/>
          <w:b/>
          <w:color w:val="auto"/>
          <w:sz w:val="22"/>
          <w:szCs w:val="22"/>
        </w:rPr>
        <w:t>CSTA K-12 Computer Science Standards (2017)</w:t>
      </w:r>
    </w:p>
    <w:p w14:paraId="33DFB4B0" w14:textId="77777777" w:rsidR="003166B8" w:rsidRPr="00323979" w:rsidRDefault="003166B8" w:rsidP="003166B8">
      <w:pPr>
        <w:rPr>
          <w:rFonts w:eastAsia="DFKai-SB"/>
        </w:rPr>
      </w:pPr>
      <w:r w:rsidRPr="00323979">
        <w:rPr>
          <w:rFonts w:eastAsia="DFKai-SB"/>
          <w:b/>
        </w:rPr>
        <w:t>AP</w:t>
      </w:r>
      <w:r w:rsidRPr="00323979">
        <w:rPr>
          <w:rFonts w:eastAsia="DFKai-SB"/>
        </w:rPr>
        <w:t xml:space="preserve"> - Algorithms &amp; Programming</w:t>
      </w:r>
    </w:p>
    <w:p w14:paraId="2823A053" w14:textId="77777777" w:rsidR="003166B8" w:rsidRPr="00323979" w:rsidRDefault="003166B8" w:rsidP="005E331B">
      <w:pPr>
        <w:numPr>
          <w:ilvl w:val="0"/>
          <w:numId w:val="308"/>
        </w:numPr>
        <w:rPr>
          <w:rFonts w:eastAsia="DFKai-SB"/>
        </w:rPr>
      </w:pPr>
      <w:r w:rsidRPr="00323979">
        <w:rPr>
          <w:rFonts w:eastAsia="DFKai-SB"/>
          <w:b/>
        </w:rPr>
        <w:t>2-AP-10</w:t>
      </w:r>
      <w:r w:rsidRPr="00323979">
        <w:rPr>
          <w:rFonts w:eastAsia="DFKai-SB"/>
        </w:rPr>
        <w:t xml:space="preserve"> - Use flowcharts and/or pseudocode to address complex problems as algorithms.</w:t>
      </w:r>
    </w:p>
    <w:p w14:paraId="79CA6891" w14:textId="77777777" w:rsidR="003166B8" w:rsidRPr="00323979" w:rsidRDefault="003166B8" w:rsidP="005E331B">
      <w:pPr>
        <w:numPr>
          <w:ilvl w:val="0"/>
          <w:numId w:val="308"/>
        </w:numPr>
        <w:rPr>
          <w:rFonts w:eastAsia="DFKai-SB"/>
        </w:rPr>
      </w:pPr>
      <w:r w:rsidRPr="00323979">
        <w:rPr>
          <w:rFonts w:eastAsia="DFKai-SB"/>
          <w:b/>
        </w:rPr>
        <w:t>2-AP-11</w:t>
      </w:r>
      <w:r w:rsidRPr="00323979">
        <w:rPr>
          <w:rFonts w:eastAsia="DFKai-SB"/>
        </w:rPr>
        <w:t xml:space="preserve"> - Create clearly named variables that represent different data types and perform operations on their values.</w:t>
      </w:r>
    </w:p>
    <w:p w14:paraId="651A6967" w14:textId="77777777" w:rsidR="003166B8" w:rsidRPr="00323979" w:rsidRDefault="003166B8" w:rsidP="005E331B">
      <w:pPr>
        <w:numPr>
          <w:ilvl w:val="0"/>
          <w:numId w:val="308"/>
        </w:numPr>
        <w:rPr>
          <w:rFonts w:eastAsia="DFKai-SB"/>
        </w:rPr>
      </w:pPr>
      <w:r w:rsidRPr="00323979">
        <w:rPr>
          <w:rFonts w:eastAsia="DFKai-SB"/>
          <w:b/>
        </w:rPr>
        <w:t>2-AP-14</w:t>
      </w:r>
      <w:r w:rsidRPr="00323979">
        <w:rPr>
          <w:rFonts w:eastAsia="DFKai-SB"/>
        </w:rPr>
        <w:t xml:space="preserve"> - Create procedures with parameters to organize code and make it easier to reuse.</w:t>
      </w:r>
    </w:p>
    <w:p w14:paraId="414A6F75" w14:textId="77777777" w:rsidR="003166B8" w:rsidRPr="00323979" w:rsidRDefault="003166B8" w:rsidP="005E331B">
      <w:pPr>
        <w:numPr>
          <w:ilvl w:val="0"/>
          <w:numId w:val="308"/>
        </w:numPr>
        <w:rPr>
          <w:rFonts w:eastAsia="DFKai-SB"/>
        </w:rPr>
      </w:pPr>
      <w:r w:rsidRPr="00323979">
        <w:rPr>
          <w:rFonts w:eastAsia="DFKai-SB"/>
          <w:b/>
        </w:rPr>
        <w:t>2-AP-19</w:t>
      </w:r>
      <w:r w:rsidRPr="00323979">
        <w:rPr>
          <w:rFonts w:eastAsia="DFKai-SB"/>
        </w:rPr>
        <w:t xml:space="preserve"> - Document programs in order to make them easier to follow, test, and debug.</w:t>
      </w:r>
    </w:p>
    <w:p w14:paraId="5FA2A994" w14:textId="77777777" w:rsidR="003166B8" w:rsidRPr="00323979" w:rsidRDefault="003166B8" w:rsidP="003166B8">
      <w:pPr>
        <w:rPr>
          <w:rFonts w:eastAsia="DFKai-SB"/>
        </w:rPr>
      </w:pPr>
      <w:r w:rsidRPr="00323979">
        <w:rPr>
          <w:rFonts w:eastAsia="DFKai-SB"/>
          <w:b/>
        </w:rPr>
        <w:t>CS</w:t>
      </w:r>
      <w:r w:rsidRPr="00323979">
        <w:rPr>
          <w:rFonts w:eastAsia="DFKai-SB"/>
        </w:rPr>
        <w:t xml:space="preserve"> - Computing Systems</w:t>
      </w:r>
    </w:p>
    <w:p w14:paraId="7E5076F1" w14:textId="77777777" w:rsidR="003166B8" w:rsidRPr="00323979" w:rsidRDefault="003166B8" w:rsidP="005E331B">
      <w:pPr>
        <w:numPr>
          <w:ilvl w:val="0"/>
          <w:numId w:val="316"/>
        </w:numPr>
        <w:rPr>
          <w:rFonts w:eastAsia="DFKai-SB"/>
        </w:rPr>
      </w:pPr>
      <w:r w:rsidRPr="00323979">
        <w:rPr>
          <w:rFonts w:eastAsia="DFKai-SB"/>
          <w:b/>
        </w:rPr>
        <w:t>2-CS-02</w:t>
      </w:r>
      <w:r w:rsidRPr="00323979">
        <w:rPr>
          <w:rFonts w:eastAsia="DFKai-SB"/>
        </w:rPr>
        <w:t xml:space="preserve"> - Design projects that combine hardware and software components to collect and exchange data.</w:t>
      </w:r>
    </w:p>
    <w:p w14:paraId="6FEFF622" w14:textId="77777777" w:rsidR="003166B8" w:rsidRPr="00323979" w:rsidRDefault="003166B8" w:rsidP="005E331B">
      <w:pPr>
        <w:numPr>
          <w:ilvl w:val="0"/>
          <w:numId w:val="316"/>
        </w:numPr>
        <w:rPr>
          <w:rFonts w:eastAsia="DFKai-SB"/>
        </w:rPr>
      </w:pPr>
      <w:r w:rsidRPr="00323979">
        <w:rPr>
          <w:rFonts w:eastAsia="DFKai-SB"/>
          <w:b/>
        </w:rPr>
        <w:t>2-CS-03</w:t>
      </w:r>
      <w:r w:rsidRPr="00323979">
        <w:rPr>
          <w:rFonts w:eastAsia="DFKai-SB"/>
        </w:rPr>
        <w:t xml:space="preserve"> - Systematically identify and fix problems with computing devices and their components.</w:t>
      </w:r>
    </w:p>
    <w:p w14:paraId="63C2567C" w14:textId="77777777" w:rsidR="003166B8" w:rsidRPr="00323979" w:rsidRDefault="003166B8" w:rsidP="003166B8">
      <w:pPr>
        <w:rPr>
          <w:rFonts w:eastAsia="DFKai-SB"/>
        </w:rPr>
      </w:pPr>
      <w:r w:rsidRPr="00323979">
        <w:rPr>
          <w:rFonts w:eastAsia="DFKai-SB"/>
          <w:b/>
        </w:rPr>
        <w:t>IC</w:t>
      </w:r>
      <w:r w:rsidRPr="00323979">
        <w:rPr>
          <w:rFonts w:eastAsia="DFKai-SB"/>
        </w:rPr>
        <w:t xml:space="preserve"> - Impacts of Computing</w:t>
      </w:r>
    </w:p>
    <w:p w14:paraId="317CAEAF" w14:textId="77777777" w:rsidR="003166B8" w:rsidRPr="00323979" w:rsidRDefault="003166B8" w:rsidP="005E331B">
      <w:pPr>
        <w:numPr>
          <w:ilvl w:val="0"/>
          <w:numId w:val="319"/>
        </w:numPr>
        <w:rPr>
          <w:rFonts w:eastAsia="DFKai-SB"/>
        </w:rPr>
      </w:pPr>
      <w:r w:rsidRPr="00323979">
        <w:rPr>
          <w:rFonts w:eastAsia="DFKai-SB"/>
          <w:b/>
        </w:rPr>
        <w:t>2-IC-21</w:t>
      </w:r>
      <w:r w:rsidRPr="00323979">
        <w:rPr>
          <w:rFonts w:eastAsia="DFKai-SB"/>
        </w:rPr>
        <w:t xml:space="preserve"> - Discuss issues of bias and accessibility in the design of existing technologies.</w:t>
      </w:r>
    </w:p>
    <w:p w14:paraId="17464F09" w14:textId="77777777" w:rsidR="003166B8" w:rsidRPr="00323979" w:rsidRDefault="003166B8" w:rsidP="003166B8">
      <w:pPr>
        <w:rPr>
          <w:rFonts w:eastAsia="DFKai-SB"/>
        </w:rPr>
      </w:pPr>
      <w:r w:rsidRPr="00323979">
        <w:rPr>
          <w:rFonts w:eastAsia="DFKai-SB"/>
        </w:rPr>
        <w:t>×</w:t>
      </w:r>
    </w:p>
    <w:p w14:paraId="7F52CF7A" w14:textId="77777777" w:rsidR="003166B8" w:rsidRPr="00323979" w:rsidRDefault="003166B8" w:rsidP="003166B8">
      <w:pPr>
        <w:pStyle w:val="Heading4"/>
        <w:keepNext w:val="0"/>
        <w:keepLines w:val="0"/>
        <w:spacing w:before="620" w:after="620" w:line="288" w:lineRule="auto"/>
        <w:rPr>
          <w:rFonts w:eastAsia="DFKai-SB"/>
          <w:color w:val="auto"/>
          <w:sz w:val="21"/>
          <w:szCs w:val="21"/>
        </w:rPr>
      </w:pPr>
      <w:bookmarkStart w:id="929" w:name="_lctfep826n6n" w:colFirst="0" w:colLast="0"/>
      <w:bookmarkEnd w:id="929"/>
      <w:r w:rsidRPr="00323979">
        <w:rPr>
          <w:rFonts w:eastAsia="DFKai-SB"/>
          <w:color w:val="auto"/>
          <w:sz w:val="21"/>
          <w:szCs w:val="21"/>
        </w:rPr>
        <w:t>CSTA K-12</w:t>
      </w:r>
      <w:r w:rsidRPr="00323979">
        <w:rPr>
          <w:rFonts w:eastAsia="DFKai-SB"/>
          <w:color w:val="auto"/>
          <w:sz w:val="21"/>
          <w:szCs w:val="21"/>
        </w:rPr>
        <w:t>計算機科學標準（</w:t>
      </w:r>
      <w:r w:rsidRPr="00323979">
        <w:rPr>
          <w:rFonts w:eastAsia="DFKai-SB"/>
          <w:color w:val="auto"/>
          <w:sz w:val="21"/>
          <w:szCs w:val="21"/>
        </w:rPr>
        <w:t>2017</w:t>
      </w:r>
      <w:r w:rsidRPr="00323979">
        <w:rPr>
          <w:rFonts w:eastAsia="DFKai-SB"/>
          <w:color w:val="auto"/>
          <w:sz w:val="21"/>
          <w:szCs w:val="21"/>
        </w:rPr>
        <w:t>）</w:t>
      </w:r>
    </w:p>
    <w:p w14:paraId="26EE78E7" w14:textId="77777777" w:rsidR="003166B8" w:rsidRPr="00323979" w:rsidRDefault="003166B8" w:rsidP="003166B8">
      <w:pPr>
        <w:pStyle w:val="Heading4"/>
        <w:keepNext w:val="0"/>
        <w:keepLines w:val="0"/>
        <w:spacing w:before="460" w:after="460"/>
        <w:ind w:left="460"/>
        <w:rPr>
          <w:rFonts w:eastAsia="DFKai-SB"/>
          <w:b/>
          <w:color w:val="auto"/>
          <w:sz w:val="22"/>
          <w:szCs w:val="22"/>
        </w:rPr>
      </w:pPr>
      <w:r w:rsidRPr="00323979">
        <w:rPr>
          <w:rFonts w:eastAsia="DFKai-SB"/>
          <w:b/>
          <w:color w:val="auto"/>
          <w:sz w:val="22"/>
          <w:szCs w:val="22"/>
        </w:rPr>
        <w:t>AP -</w:t>
      </w:r>
      <w:r w:rsidRPr="00323979">
        <w:rPr>
          <w:rFonts w:eastAsia="DFKai-SB"/>
          <w:b/>
          <w:color w:val="auto"/>
          <w:sz w:val="22"/>
          <w:szCs w:val="22"/>
        </w:rPr>
        <w:t>演</w:t>
      </w:r>
      <w:r w:rsidRPr="00323979">
        <w:rPr>
          <w:rFonts w:eastAsia="DFKai-SB"/>
          <w:b/>
          <w:color w:val="auto"/>
          <w:sz w:val="22"/>
          <w:szCs w:val="22"/>
        </w:rPr>
        <w:t xml:space="preserve"> </w:t>
      </w:r>
      <w:r w:rsidRPr="00323979">
        <w:rPr>
          <w:rFonts w:eastAsia="DFKai-SB"/>
          <w:b/>
          <w:color w:val="auto"/>
          <w:sz w:val="22"/>
          <w:szCs w:val="22"/>
        </w:rPr>
        <w:t>算法和程式設計</w:t>
      </w:r>
    </w:p>
    <w:p w14:paraId="25A0F9E1" w14:textId="77777777" w:rsidR="003166B8" w:rsidRPr="00323979" w:rsidRDefault="003166B8" w:rsidP="005E331B">
      <w:pPr>
        <w:pStyle w:val="Heading4"/>
        <w:keepNext w:val="0"/>
        <w:keepLines w:val="0"/>
        <w:numPr>
          <w:ilvl w:val="0"/>
          <w:numId w:val="321"/>
        </w:numPr>
        <w:spacing w:before="460" w:after="0"/>
        <w:ind w:left="1180"/>
        <w:rPr>
          <w:rFonts w:eastAsia="DFKai-SB"/>
          <w:b/>
          <w:color w:val="auto"/>
          <w:sz w:val="22"/>
          <w:szCs w:val="22"/>
        </w:rPr>
      </w:pPr>
      <w:r w:rsidRPr="00323979">
        <w:rPr>
          <w:rFonts w:eastAsia="DFKai-SB"/>
          <w:b/>
          <w:color w:val="auto"/>
          <w:sz w:val="22"/>
          <w:szCs w:val="22"/>
        </w:rPr>
        <w:t xml:space="preserve">2-AP-10 - </w:t>
      </w:r>
      <w:r w:rsidRPr="00323979">
        <w:rPr>
          <w:rFonts w:eastAsia="DFKai-SB"/>
          <w:b/>
          <w:color w:val="auto"/>
          <w:sz w:val="22"/>
          <w:szCs w:val="22"/>
        </w:rPr>
        <w:t>使用流程圖和</w:t>
      </w:r>
      <w:r w:rsidRPr="00323979">
        <w:rPr>
          <w:rFonts w:eastAsia="DFKai-SB"/>
          <w:b/>
          <w:color w:val="auto"/>
          <w:sz w:val="22"/>
          <w:szCs w:val="22"/>
        </w:rPr>
        <w:t>/</w:t>
      </w:r>
      <w:r w:rsidRPr="00323979">
        <w:rPr>
          <w:rFonts w:eastAsia="DFKai-SB"/>
          <w:b/>
          <w:color w:val="auto"/>
          <w:sz w:val="22"/>
          <w:szCs w:val="22"/>
        </w:rPr>
        <w:t>或虛擬代碼將復雜問題作為演算法來解決。</w:t>
      </w:r>
    </w:p>
    <w:p w14:paraId="2B9EFCEA" w14:textId="77777777" w:rsidR="003166B8" w:rsidRPr="00323979" w:rsidRDefault="003166B8" w:rsidP="005E331B">
      <w:pPr>
        <w:pStyle w:val="Heading4"/>
        <w:keepNext w:val="0"/>
        <w:keepLines w:val="0"/>
        <w:numPr>
          <w:ilvl w:val="0"/>
          <w:numId w:val="321"/>
        </w:numPr>
        <w:spacing w:before="0" w:after="0"/>
        <w:ind w:left="1180"/>
        <w:rPr>
          <w:rFonts w:eastAsia="DFKai-SB"/>
          <w:b/>
          <w:color w:val="auto"/>
          <w:sz w:val="22"/>
          <w:szCs w:val="22"/>
        </w:rPr>
      </w:pPr>
      <w:r w:rsidRPr="00323979">
        <w:rPr>
          <w:rFonts w:eastAsia="DFKai-SB"/>
          <w:b/>
          <w:color w:val="auto"/>
          <w:sz w:val="22"/>
          <w:szCs w:val="22"/>
        </w:rPr>
        <w:t xml:space="preserve">2-AP-11 - </w:t>
      </w:r>
      <w:r w:rsidRPr="00323979">
        <w:rPr>
          <w:rFonts w:eastAsia="DFKai-SB"/>
          <w:b/>
          <w:color w:val="auto"/>
          <w:sz w:val="22"/>
          <w:szCs w:val="22"/>
        </w:rPr>
        <w:t>創建明確命名的變數，表示不同的數據類型並對其值執行操作。</w:t>
      </w:r>
    </w:p>
    <w:p w14:paraId="0D595E20" w14:textId="77777777" w:rsidR="003166B8" w:rsidRPr="00323979" w:rsidRDefault="003166B8" w:rsidP="005E331B">
      <w:pPr>
        <w:pStyle w:val="Heading4"/>
        <w:keepNext w:val="0"/>
        <w:keepLines w:val="0"/>
        <w:numPr>
          <w:ilvl w:val="0"/>
          <w:numId w:val="321"/>
        </w:numPr>
        <w:spacing w:before="0" w:after="0"/>
        <w:ind w:left="1180"/>
        <w:rPr>
          <w:rFonts w:eastAsia="DFKai-SB"/>
          <w:b/>
          <w:color w:val="auto"/>
          <w:sz w:val="22"/>
          <w:szCs w:val="22"/>
        </w:rPr>
      </w:pPr>
      <w:r w:rsidRPr="00323979">
        <w:rPr>
          <w:rFonts w:eastAsia="DFKai-SB"/>
          <w:b/>
          <w:color w:val="auto"/>
          <w:sz w:val="22"/>
          <w:szCs w:val="22"/>
        </w:rPr>
        <w:t xml:space="preserve">2-AP-14 - </w:t>
      </w:r>
      <w:r w:rsidRPr="00323979">
        <w:rPr>
          <w:rFonts w:eastAsia="DFKai-SB"/>
          <w:b/>
          <w:color w:val="auto"/>
          <w:sz w:val="22"/>
          <w:szCs w:val="22"/>
        </w:rPr>
        <w:t>使用參數創建程序以組織代碼並使其更易於重用。</w:t>
      </w:r>
    </w:p>
    <w:p w14:paraId="387C9F2F" w14:textId="77777777" w:rsidR="003166B8" w:rsidRPr="00323979" w:rsidRDefault="003166B8" w:rsidP="005E331B">
      <w:pPr>
        <w:pStyle w:val="Heading4"/>
        <w:keepNext w:val="0"/>
        <w:keepLines w:val="0"/>
        <w:numPr>
          <w:ilvl w:val="0"/>
          <w:numId w:val="321"/>
        </w:numPr>
        <w:spacing w:before="0" w:after="620"/>
        <w:ind w:left="1180"/>
        <w:rPr>
          <w:rFonts w:eastAsia="DFKai-SB"/>
          <w:b/>
          <w:color w:val="auto"/>
          <w:sz w:val="22"/>
          <w:szCs w:val="22"/>
        </w:rPr>
      </w:pPr>
      <w:r w:rsidRPr="00323979">
        <w:rPr>
          <w:rFonts w:eastAsia="DFKai-SB"/>
          <w:b/>
          <w:color w:val="auto"/>
          <w:sz w:val="22"/>
          <w:szCs w:val="22"/>
        </w:rPr>
        <w:t xml:space="preserve">2-AP-19 - </w:t>
      </w:r>
      <w:r w:rsidRPr="00323979">
        <w:rPr>
          <w:rFonts w:eastAsia="DFKai-SB"/>
          <w:b/>
          <w:color w:val="auto"/>
          <w:sz w:val="22"/>
          <w:szCs w:val="22"/>
        </w:rPr>
        <w:t>文件紀錄程序，以便於跟踪，測試和偵錯。</w:t>
      </w:r>
    </w:p>
    <w:p w14:paraId="1FF39256" w14:textId="77777777" w:rsidR="003166B8" w:rsidRPr="00323979" w:rsidRDefault="003166B8" w:rsidP="003166B8">
      <w:pPr>
        <w:pStyle w:val="Heading4"/>
        <w:keepNext w:val="0"/>
        <w:keepLines w:val="0"/>
        <w:spacing w:before="460" w:after="460"/>
        <w:ind w:left="460"/>
        <w:rPr>
          <w:rFonts w:eastAsia="DFKai-SB"/>
          <w:b/>
          <w:color w:val="auto"/>
          <w:sz w:val="22"/>
          <w:szCs w:val="22"/>
        </w:rPr>
      </w:pPr>
      <w:r w:rsidRPr="00323979">
        <w:rPr>
          <w:rFonts w:eastAsia="DFKai-SB"/>
          <w:b/>
          <w:color w:val="auto"/>
          <w:sz w:val="22"/>
          <w:szCs w:val="22"/>
        </w:rPr>
        <w:t xml:space="preserve">CS - </w:t>
      </w:r>
      <w:r w:rsidRPr="00323979">
        <w:rPr>
          <w:rFonts w:eastAsia="DFKai-SB"/>
          <w:b/>
          <w:color w:val="auto"/>
          <w:sz w:val="22"/>
          <w:szCs w:val="22"/>
        </w:rPr>
        <w:t>計算系統</w:t>
      </w:r>
    </w:p>
    <w:p w14:paraId="5E41B2ED" w14:textId="77777777" w:rsidR="003166B8" w:rsidRPr="00323979" w:rsidRDefault="003166B8" w:rsidP="005E331B">
      <w:pPr>
        <w:pStyle w:val="Heading4"/>
        <w:keepNext w:val="0"/>
        <w:keepLines w:val="0"/>
        <w:numPr>
          <w:ilvl w:val="0"/>
          <w:numId w:val="305"/>
        </w:numPr>
        <w:spacing w:before="460" w:after="0"/>
        <w:ind w:left="1180"/>
        <w:rPr>
          <w:rFonts w:eastAsia="DFKai-SB"/>
          <w:b/>
          <w:color w:val="auto"/>
          <w:sz w:val="22"/>
          <w:szCs w:val="22"/>
        </w:rPr>
      </w:pPr>
      <w:r w:rsidRPr="00323979">
        <w:rPr>
          <w:rFonts w:eastAsia="DFKai-SB"/>
          <w:b/>
          <w:color w:val="auto"/>
          <w:sz w:val="22"/>
          <w:szCs w:val="22"/>
        </w:rPr>
        <w:t xml:space="preserve">2-CS-02 - </w:t>
      </w:r>
      <w:r w:rsidRPr="00323979">
        <w:rPr>
          <w:rFonts w:eastAsia="DFKai-SB"/>
          <w:b/>
          <w:color w:val="auto"/>
          <w:sz w:val="22"/>
          <w:szCs w:val="22"/>
        </w:rPr>
        <w:t>設計專案，結合硬件和軟件組件來收集和交換數據。</w:t>
      </w:r>
    </w:p>
    <w:p w14:paraId="197A0518" w14:textId="77777777" w:rsidR="003166B8" w:rsidRPr="00323979" w:rsidRDefault="003166B8" w:rsidP="005E331B">
      <w:pPr>
        <w:pStyle w:val="Heading4"/>
        <w:keepNext w:val="0"/>
        <w:keepLines w:val="0"/>
        <w:numPr>
          <w:ilvl w:val="0"/>
          <w:numId w:val="305"/>
        </w:numPr>
        <w:spacing w:before="0" w:after="620"/>
        <w:ind w:left="1180"/>
        <w:rPr>
          <w:rFonts w:eastAsia="DFKai-SB"/>
          <w:b/>
          <w:color w:val="auto"/>
          <w:sz w:val="22"/>
          <w:szCs w:val="22"/>
        </w:rPr>
      </w:pPr>
      <w:r w:rsidRPr="00323979">
        <w:rPr>
          <w:rFonts w:eastAsia="DFKai-SB"/>
          <w:b/>
          <w:color w:val="auto"/>
          <w:sz w:val="22"/>
          <w:szCs w:val="22"/>
        </w:rPr>
        <w:t xml:space="preserve">2-CS-03 - </w:t>
      </w:r>
      <w:r w:rsidRPr="00323979">
        <w:rPr>
          <w:rFonts w:eastAsia="DFKai-SB"/>
          <w:b/>
          <w:color w:val="auto"/>
          <w:sz w:val="22"/>
          <w:szCs w:val="22"/>
        </w:rPr>
        <w:t>系統地識別和解決計算設備及其組件的問題。</w:t>
      </w:r>
    </w:p>
    <w:p w14:paraId="792218C5" w14:textId="77777777" w:rsidR="003166B8" w:rsidRPr="00323979" w:rsidRDefault="003166B8" w:rsidP="003166B8">
      <w:pPr>
        <w:pStyle w:val="Heading4"/>
        <w:keepNext w:val="0"/>
        <w:keepLines w:val="0"/>
        <w:spacing w:before="460" w:after="460"/>
        <w:ind w:left="460"/>
        <w:rPr>
          <w:rFonts w:eastAsia="DFKai-SB"/>
          <w:b/>
          <w:color w:val="auto"/>
          <w:sz w:val="22"/>
          <w:szCs w:val="22"/>
        </w:rPr>
      </w:pPr>
      <w:r w:rsidRPr="00323979">
        <w:rPr>
          <w:rFonts w:eastAsia="DFKai-SB"/>
          <w:b/>
          <w:color w:val="auto"/>
          <w:sz w:val="22"/>
          <w:szCs w:val="22"/>
        </w:rPr>
        <w:t xml:space="preserve">IC - </w:t>
      </w:r>
      <w:r w:rsidRPr="00323979">
        <w:rPr>
          <w:rFonts w:eastAsia="DFKai-SB"/>
          <w:b/>
          <w:color w:val="auto"/>
          <w:sz w:val="22"/>
          <w:szCs w:val="22"/>
        </w:rPr>
        <w:t>計算的影響</w:t>
      </w:r>
    </w:p>
    <w:p w14:paraId="2C1D4078" w14:textId="77777777" w:rsidR="003166B8" w:rsidRPr="00323979" w:rsidRDefault="003166B8" w:rsidP="005E331B">
      <w:pPr>
        <w:pStyle w:val="Heading4"/>
        <w:keepNext w:val="0"/>
        <w:keepLines w:val="0"/>
        <w:numPr>
          <w:ilvl w:val="0"/>
          <w:numId w:val="314"/>
        </w:numPr>
        <w:spacing w:before="460" w:after="620"/>
        <w:ind w:left="1180"/>
        <w:rPr>
          <w:rFonts w:eastAsia="DFKai-SB"/>
          <w:b/>
          <w:color w:val="auto"/>
          <w:sz w:val="22"/>
          <w:szCs w:val="22"/>
        </w:rPr>
      </w:pPr>
      <w:r w:rsidRPr="00323979">
        <w:rPr>
          <w:rFonts w:eastAsia="DFKai-SB"/>
          <w:b/>
          <w:color w:val="auto"/>
          <w:sz w:val="22"/>
          <w:szCs w:val="22"/>
        </w:rPr>
        <w:t xml:space="preserve">2-IC-21 - </w:t>
      </w:r>
      <w:r w:rsidRPr="00323979">
        <w:rPr>
          <w:rFonts w:eastAsia="DFKai-SB"/>
          <w:b/>
          <w:color w:val="auto"/>
          <w:sz w:val="22"/>
          <w:szCs w:val="22"/>
        </w:rPr>
        <w:t>討論現有技術設計中的偏見和可取得性問題。</w:t>
      </w:r>
    </w:p>
    <w:p w14:paraId="793EFBA7" w14:textId="77777777" w:rsidR="003166B8" w:rsidRPr="00323979" w:rsidRDefault="003166B8" w:rsidP="003166B8">
      <w:pPr>
        <w:pStyle w:val="Heading4"/>
        <w:keepNext w:val="0"/>
        <w:keepLines w:val="0"/>
        <w:spacing w:before="220" w:after="0"/>
        <w:ind w:left="-220" w:right="-220"/>
        <w:rPr>
          <w:rFonts w:eastAsia="DFKai-SB"/>
          <w:b/>
          <w:color w:val="auto"/>
          <w:sz w:val="18"/>
          <w:szCs w:val="18"/>
        </w:rPr>
      </w:pPr>
      <w:bookmarkStart w:id="930" w:name="_qbhn4nd61i84" w:colFirst="0" w:colLast="0"/>
      <w:bookmarkEnd w:id="930"/>
      <w:r w:rsidRPr="00323979">
        <w:rPr>
          <w:rFonts w:eastAsia="DFKai-SB"/>
          <w:b/>
          <w:noProof/>
          <w:color w:val="auto"/>
          <w:sz w:val="18"/>
          <w:szCs w:val="18"/>
        </w:rPr>
        <w:drawing>
          <wp:inline distT="114300" distB="114300" distL="114300" distR="114300" wp14:anchorId="06ED9667" wp14:editId="63AFADB4">
            <wp:extent cx="3467100" cy="54292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3"/>
                    <a:srcRect/>
                    <a:stretch>
                      <a:fillRect/>
                    </a:stretch>
                  </pic:blipFill>
                  <pic:spPr>
                    <a:xfrm>
                      <a:off x="0" y="0"/>
                      <a:ext cx="3467100" cy="542925"/>
                    </a:xfrm>
                    <a:prstGeom prst="rect">
                      <a:avLst/>
                    </a:prstGeom>
                    <a:ln/>
                  </pic:spPr>
                </pic:pic>
              </a:graphicData>
            </a:graphic>
          </wp:inline>
        </w:drawing>
      </w:r>
    </w:p>
    <w:p w14:paraId="0049417D" w14:textId="77777777" w:rsidR="003166B8" w:rsidRPr="00323979" w:rsidRDefault="003166B8" w:rsidP="003166B8">
      <w:pPr>
        <w:pStyle w:val="Heading4"/>
        <w:keepNext w:val="0"/>
        <w:keepLines w:val="0"/>
        <w:spacing w:before="220" w:after="0"/>
        <w:ind w:left="-220" w:right="-220"/>
        <w:rPr>
          <w:rFonts w:eastAsia="DFKai-SB"/>
          <w:b/>
          <w:color w:val="auto"/>
          <w:sz w:val="18"/>
          <w:szCs w:val="18"/>
          <w:u w:val="single"/>
          <w:shd w:val="clear" w:color="auto" w:fill="F8F8F8"/>
        </w:rPr>
      </w:pPr>
      <w:bookmarkStart w:id="931" w:name="_mqzevab8mnoy" w:colFirst="0" w:colLast="0"/>
      <w:bookmarkEnd w:id="931"/>
      <w:r w:rsidRPr="00323979">
        <w:rPr>
          <w:rFonts w:eastAsia="DFKai-SB"/>
          <w:b/>
          <w:color w:val="auto"/>
          <w:sz w:val="18"/>
          <w:szCs w:val="18"/>
          <w:shd w:val="clear" w:color="auto" w:fill="F8F8F8"/>
        </w:rPr>
        <w:t>如果您有興趣將</w:t>
      </w:r>
      <w:r w:rsidRPr="00323979">
        <w:rPr>
          <w:rFonts w:eastAsia="DFKai-SB"/>
          <w:b/>
          <w:color w:val="auto"/>
          <w:sz w:val="18"/>
          <w:szCs w:val="18"/>
          <w:shd w:val="clear" w:color="auto" w:fill="F8F8F8"/>
        </w:rPr>
        <w:t>Code.org</w:t>
      </w:r>
      <w:r w:rsidRPr="00323979">
        <w:rPr>
          <w:rFonts w:eastAsia="DFKai-SB"/>
          <w:b/>
          <w:color w:val="auto"/>
          <w:sz w:val="18"/>
          <w:szCs w:val="18"/>
          <w:shd w:val="clear" w:color="auto" w:fill="F8F8F8"/>
        </w:rPr>
        <w:t>資料用於商業用途，請</w:t>
      </w:r>
      <w:r w:rsidRPr="00323979">
        <w:rPr>
          <w:rFonts w:eastAsia="DFKai-SB"/>
          <w:color w:val="auto"/>
        </w:rPr>
        <w:fldChar w:fldCharType="begin"/>
      </w:r>
      <w:r w:rsidRPr="00323979">
        <w:rPr>
          <w:rFonts w:eastAsia="DFKai-SB"/>
          <w:color w:val="auto"/>
        </w:rPr>
        <w:instrText xml:space="preserve"> HYPERLINK "https://code.org/contact" </w:instrText>
      </w:r>
      <w:r w:rsidRPr="00323979">
        <w:rPr>
          <w:rFonts w:eastAsia="DFKai-SB"/>
          <w:color w:val="auto"/>
        </w:rPr>
        <w:fldChar w:fldCharType="separate"/>
      </w:r>
      <w:r w:rsidRPr="00323979">
        <w:rPr>
          <w:rFonts w:eastAsia="DFKai-SB"/>
          <w:b/>
          <w:color w:val="auto"/>
          <w:sz w:val="18"/>
          <w:szCs w:val="18"/>
          <w:u w:val="single"/>
          <w:shd w:val="clear" w:color="auto" w:fill="F8F8F8"/>
        </w:rPr>
        <w:t>與我們聯繫。</w:t>
      </w:r>
    </w:p>
    <w:bookmarkStart w:id="932" w:name="_xm1o78qagy31" w:colFirst="0" w:colLast="0"/>
    <w:bookmarkEnd w:id="932"/>
    <w:p w14:paraId="156209CA" w14:textId="77777777" w:rsidR="003166B8" w:rsidRPr="00323979" w:rsidRDefault="003166B8" w:rsidP="003166B8">
      <w:pPr>
        <w:pStyle w:val="Heading4"/>
        <w:keepNext w:val="0"/>
        <w:keepLines w:val="0"/>
        <w:spacing w:before="240" w:after="40"/>
        <w:rPr>
          <w:rFonts w:eastAsia="DFKai-SB"/>
          <w:b/>
          <w:color w:val="auto"/>
          <w:sz w:val="22"/>
          <w:szCs w:val="22"/>
        </w:rPr>
      </w:pPr>
      <w:r w:rsidRPr="00323979">
        <w:rPr>
          <w:rFonts w:eastAsia="DFKai-SB"/>
          <w:color w:val="auto"/>
        </w:rPr>
        <w:fldChar w:fldCharType="end"/>
      </w:r>
    </w:p>
    <w:p w14:paraId="6D1E58C2" w14:textId="77777777" w:rsidR="003166B8" w:rsidRPr="00323979" w:rsidRDefault="003166B8" w:rsidP="003166B8">
      <w:pPr>
        <w:pStyle w:val="Heading4"/>
        <w:keepNext w:val="0"/>
        <w:keepLines w:val="0"/>
        <w:spacing w:before="240" w:after="40"/>
        <w:rPr>
          <w:rFonts w:eastAsia="DFKai-SB"/>
          <w:b/>
          <w:color w:val="auto"/>
          <w:sz w:val="22"/>
          <w:szCs w:val="22"/>
        </w:rPr>
      </w:pPr>
      <w:bookmarkStart w:id="933" w:name="_mt4dkxib1e30" w:colFirst="0" w:colLast="0"/>
      <w:bookmarkEnd w:id="933"/>
      <w:r w:rsidRPr="00323979">
        <w:rPr>
          <w:rFonts w:eastAsia="DFKai-SB"/>
          <w:b/>
          <w:color w:val="auto"/>
          <w:sz w:val="22"/>
          <w:szCs w:val="22"/>
        </w:rPr>
        <w:t>Lesson Feedback</w:t>
      </w:r>
    </w:p>
    <w:p w14:paraId="403FF289" w14:textId="77777777" w:rsidR="003166B8" w:rsidRPr="00323979" w:rsidRDefault="003166B8" w:rsidP="003166B8">
      <w:pPr>
        <w:rPr>
          <w:rFonts w:eastAsia="DFKai-SB"/>
        </w:rPr>
      </w:pPr>
      <w:r w:rsidRPr="00323979">
        <w:rPr>
          <w:rFonts w:eastAsia="DFKai-SB"/>
        </w:rPr>
        <w:t>&amp;lt;i class='fa fa-cog fa-spin' style="font-size: 100px; text-align: center"&amp;gt;&amp;lt;/i&amp;gt;</w:t>
      </w:r>
    </w:p>
    <w:p w14:paraId="70483893" w14:textId="77777777" w:rsidR="003166B8" w:rsidRPr="00323979" w:rsidRDefault="003166B8" w:rsidP="003166B8">
      <w:pPr>
        <w:rPr>
          <w:rFonts w:eastAsia="DFKai-SB"/>
        </w:rPr>
      </w:pPr>
      <w:r w:rsidRPr="00323979">
        <w:rPr>
          <w:rFonts w:eastAsia="DFKai-SB"/>
        </w:rPr>
        <w:t>Close</w:t>
      </w:r>
    </w:p>
    <w:p w14:paraId="1DAF5232" w14:textId="77777777" w:rsidR="003166B8" w:rsidRPr="00323979" w:rsidRDefault="003166B8" w:rsidP="003166B8">
      <w:pPr>
        <w:rPr>
          <w:rFonts w:eastAsia="DFKai-SB"/>
        </w:rPr>
      </w:pPr>
      <w:r w:rsidRPr="00323979">
        <w:rPr>
          <w:rFonts w:eastAsia="DFKai-SB"/>
          <w:noProof/>
        </w:rPr>
        <w:drawing>
          <wp:inline distT="114300" distB="114300" distL="114300" distR="114300" wp14:anchorId="65A7CCBF" wp14:editId="7166ACFA">
            <wp:extent cx="3467100" cy="542925"/>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3"/>
                    <a:srcRect/>
                    <a:stretch>
                      <a:fillRect/>
                    </a:stretch>
                  </pic:blipFill>
                  <pic:spPr>
                    <a:xfrm>
                      <a:off x="0" y="0"/>
                      <a:ext cx="3467100" cy="542925"/>
                    </a:xfrm>
                    <a:prstGeom prst="rect">
                      <a:avLst/>
                    </a:prstGeom>
                    <a:ln/>
                  </pic:spPr>
                </pic:pic>
              </a:graphicData>
            </a:graphic>
          </wp:inline>
        </w:drawing>
      </w:r>
    </w:p>
    <w:p w14:paraId="69F10621" w14:textId="77777777" w:rsidR="003166B8" w:rsidRPr="00323979" w:rsidRDefault="003166B8" w:rsidP="003166B8">
      <w:pPr>
        <w:rPr>
          <w:rFonts w:eastAsia="DFKai-SB"/>
          <w:u w:val="single"/>
        </w:rPr>
      </w:pPr>
      <w:r w:rsidRPr="00323979">
        <w:rPr>
          <w:rFonts w:eastAsia="DFKai-SB"/>
        </w:rPr>
        <w:t>If you are interested in licensing Code.org materials for commercial purposes,</w:t>
      </w:r>
      <w:hyperlink r:id="rId500">
        <w:r w:rsidRPr="00323979">
          <w:rPr>
            <w:rFonts w:eastAsia="DFKai-SB"/>
          </w:rPr>
          <w:t xml:space="preserve"> </w:t>
        </w:r>
      </w:hyperlink>
      <w:r w:rsidRPr="00323979">
        <w:rPr>
          <w:rFonts w:eastAsia="DFKai-SB"/>
        </w:rPr>
        <w:fldChar w:fldCharType="begin"/>
      </w:r>
      <w:r w:rsidRPr="00323979">
        <w:rPr>
          <w:rFonts w:eastAsia="DFKai-SB"/>
        </w:rPr>
        <w:instrText xml:space="preserve"> HYPERLINK "https://code.org/contact" </w:instrText>
      </w:r>
      <w:r w:rsidRPr="00323979">
        <w:rPr>
          <w:rFonts w:eastAsia="DFKai-SB"/>
        </w:rPr>
        <w:fldChar w:fldCharType="separate"/>
      </w:r>
      <w:r w:rsidRPr="00323979">
        <w:rPr>
          <w:rFonts w:eastAsia="DFKai-SB"/>
          <w:u w:val="single"/>
        </w:rPr>
        <w:t>contact us.</w:t>
      </w:r>
    </w:p>
    <w:p w14:paraId="5E850225" w14:textId="77777777" w:rsidR="003166B8" w:rsidRPr="00323979" w:rsidRDefault="003166B8" w:rsidP="003166B8">
      <w:pPr>
        <w:rPr>
          <w:rFonts w:eastAsia="DFKai-SB"/>
        </w:rPr>
      </w:pPr>
      <w:r w:rsidRPr="00323979">
        <w:rPr>
          <w:rFonts w:eastAsia="DFKai-SB"/>
        </w:rPr>
        <w:fldChar w:fldCharType="end"/>
      </w:r>
    </w:p>
    <w:p w14:paraId="2FB01D55" w14:textId="77777777" w:rsidR="003166B8" w:rsidRPr="00323979" w:rsidRDefault="003166B8" w:rsidP="003166B8">
      <w:pPr>
        <w:rPr>
          <w:rFonts w:eastAsia="DFKai-SB"/>
        </w:rPr>
      </w:pPr>
      <w:r w:rsidRPr="00323979">
        <w:rPr>
          <w:rFonts w:eastAsia="DFKai-SB"/>
        </w:rPr>
        <w:br w:type="page"/>
      </w:r>
    </w:p>
    <w:p w14:paraId="12622232" w14:textId="77777777" w:rsidR="003166B8" w:rsidRPr="00323979" w:rsidRDefault="003166B8" w:rsidP="003166B8">
      <w:pPr>
        <w:pStyle w:val="Heading1"/>
        <w:keepNext w:val="0"/>
        <w:keepLines w:val="0"/>
        <w:spacing w:before="480"/>
        <w:rPr>
          <w:rFonts w:eastAsia="DFKai-SB"/>
          <w:b/>
          <w:color w:val="FFC000"/>
          <w:sz w:val="46"/>
          <w:szCs w:val="46"/>
        </w:rPr>
      </w:pPr>
      <w:bookmarkStart w:id="934" w:name="_2dvj7mika6j0" w:colFirst="0" w:colLast="0"/>
      <w:bookmarkEnd w:id="934"/>
      <w:r w:rsidRPr="00323979">
        <w:rPr>
          <w:rFonts w:eastAsia="DFKai-SB"/>
          <w:b/>
          <w:color w:val="FFC000"/>
          <w:sz w:val="46"/>
          <w:szCs w:val="46"/>
        </w:rPr>
        <w:t>Lesson 16: Project: Prototype an Innovation</w:t>
      </w:r>
    </w:p>
    <w:p w14:paraId="59C6833F" w14:textId="77777777" w:rsidR="003166B8" w:rsidRPr="00323979" w:rsidRDefault="003166B8" w:rsidP="003166B8">
      <w:pPr>
        <w:pStyle w:val="Heading1"/>
        <w:keepNext w:val="0"/>
        <w:keepLines w:val="0"/>
        <w:spacing w:before="480"/>
        <w:rPr>
          <w:rFonts w:eastAsia="DFKai-SB"/>
          <w:b/>
          <w:sz w:val="46"/>
          <w:szCs w:val="46"/>
        </w:rPr>
      </w:pPr>
      <w:bookmarkStart w:id="935" w:name="_k9irrr52tsjl" w:colFirst="0" w:colLast="0"/>
      <w:bookmarkEnd w:id="935"/>
      <w:r w:rsidRPr="00323979">
        <w:rPr>
          <w:rFonts w:eastAsia="DFKai-SB"/>
          <w:b/>
          <w:sz w:val="46"/>
          <w:szCs w:val="46"/>
        </w:rPr>
        <w:t>課程</w:t>
      </w:r>
      <w:r w:rsidRPr="00323979">
        <w:rPr>
          <w:rFonts w:eastAsia="DFKai-SB"/>
          <w:b/>
          <w:sz w:val="46"/>
          <w:szCs w:val="46"/>
        </w:rPr>
        <w:t xml:space="preserve">16: </w:t>
      </w:r>
      <w:r w:rsidRPr="00323979">
        <w:rPr>
          <w:rFonts w:eastAsia="DFKai-SB"/>
          <w:b/>
          <w:sz w:val="46"/>
          <w:szCs w:val="46"/>
        </w:rPr>
        <w:t>專案</w:t>
      </w:r>
      <w:r w:rsidRPr="00323979">
        <w:rPr>
          <w:rFonts w:eastAsia="DFKai-SB"/>
          <w:b/>
          <w:sz w:val="46"/>
          <w:szCs w:val="46"/>
        </w:rPr>
        <w:t xml:space="preserve">: </w:t>
      </w:r>
      <w:r w:rsidRPr="00323979">
        <w:rPr>
          <w:rFonts w:eastAsia="DFKai-SB"/>
          <w:b/>
          <w:sz w:val="46"/>
          <w:szCs w:val="46"/>
        </w:rPr>
        <w:t>建立創新原型</w:t>
      </w:r>
    </w:p>
    <w:p w14:paraId="2FA5F2BC" w14:textId="77777777" w:rsidR="003166B8" w:rsidRPr="00323979" w:rsidRDefault="003166B8" w:rsidP="003166B8">
      <w:pPr>
        <w:rPr>
          <w:rFonts w:eastAsia="DFKai-SB"/>
        </w:rPr>
      </w:pPr>
    </w:p>
    <w:p w14:paraId="0C5DF0E3" w14:textId="77777777" w:rsidR="003166B8" w:rsidRPr="00323979" w:rsidRDefault="003166B8" w:rsidP="003166B8">
      <w:pPr>
        <w:pStyle w:val="Heading4"/>
        <w:keepNext w:val="0"/>
        <w:keepLines w:val="0"/>
        <w:spacing w:before="240" w:after="40"/>
        <w:rPr>
          <w:rFonts w:eastAsia="DFKai-SB"/>
          <w:b/>
          <w:color w:val="auto"/>
          <w:sz w:val="22"/>
          <w:szCs w:val="22"/>
        </w:rPr>
      </w:pPr>
      <w:bookmarkStart w:id="936" w:name="_ehvjzldgt11i" w:colFirst="0" w:colLast="0"/>
      <w:bookmarkEnd w:id="936"/>
      <w:r w:rsidRPr="00323979">
        <w:rPr>
          <w:rFonts w:eastAsia="DFKai-SB"/>
          <w:b/>
          <w:color w:val="auto"/>
          <w:sz w:val="22"/>
          <w:szCs w:val="22"/>
        </w:rPr>
        <w:t>App Lab | Maker Toolkit | Project</w:t>
      </w:r>
    </w:p>
    <w:p w14:paraId="0AEEFF19" w14:textId="77777777" w:rsidR="003166B8" w:rsidRPr="00323979" w:rsidRDefault="003166B8" w:rsidP="003166B8">
      <w:pPr>
        <w:pStyle w:val="Heading2"/>
        <w:keepNext w:val="0"/>
        <w:keepLines w:val="0"/>
        <w:spacing w:after="80"/>
        <w:rPr>
          <w:rFonts w:eastAsia="DFKai-SB"/>
          <w:b/>
          <w:sz w:val="34"/>
          <w:szCs w:val="34"/>
        </w:rPr>
      </w:pPr>
      <w:bookmarkStart w:id="937" w:name="_oflx854hc8b" w:colFirst="0" w:colLast="0"/>
      <w:bookmarkEnd w:id="937"/>
      <w:r w:rsidRPr="00323979">
        <w:rPr>
          <w:rFonts w:eastAsia="DFKai-SB"/>
          <w:b/>
          <w:sz w:val="34"/>
          <w:szCs w:val="34"/>
        </w:rPr>
        <w:t>Overview</w:t>
      </w:r>
    </w:p>
    <w:p w14:paraId="0DBD1244" w14:textId="77777777" w:rsidR="003166B8" w:rsidRPr="00323979" w:rsidRDefault="003166B8" w:rsidP="003166B8">
      <w:pPr>
        <w:rPr>
          <w:rFonts w:eastAsia="DFKai-SB"/>
        </w:rPr>
      </w:pPr>
      <w:r w:rsidRPr="00323979">
        <w:rPr>
          <w:rFonts w:eastAsia="DFKai-SB"/>
        </w:rPr>
        <w:t>In this final project for the course, students team to develop and test a prototype for an innovative computing device based on the Circuit Playground. Using the inputs and outputs available on the board, groups will create programs that allow for interesting and unique user interactions.</w:t>
      </w:r>
    </w:p>
    <w:p w14:paraId="29726650" w14:textId="77777777" w:rsidR="003166B8" w:rsidRPr="00323979" w:rsidRDefault="003166B8" w:rsidP="003166B8">
      <w:pPr>
        <w:pStyle w:val="Heading2"/>
        <w:keepNext w:val="0"/>
        <w:keepLines w:val="0"/>
        <w:spacing w:after="80"/>
        <w:rPr>
          <w:rFonts w:eastAsia="DFKai-SB"/>
          <w:b/>
          <w:sz w:val="34"/>
          <w:szCs w:val="34"/>
        </w:rPr>
      </w:pPr>
      <w:bookmarkStart w:id="938" w:name="_etyxsecm1lwj" w:colFirst="0" w:colLast="0"/>
      <w:bookmarkEnd w:id="938"/>
      <w:r w:rsidRPr="00323979">
        <w:rPr>
          <w:rFonts w:eastAsia="DFKai-SB"/>
          <w:b/>
          <w:sz w:val="34"/>
          <w:szCs w:val="34"/>
        </w:rPr>
        <w:t>概論</w:t>
      </w:r>
    </w:p>
    <w:p w14:paraId="24CBD9F7" w14:textId="77777777" w:rsidR="003166B8" w:rsidRPr="00323979" w:rsidRDefault="003166B8" w:rsidP="003166B8">
      <w:pPr>
        <w:rPr>
          <w:rFonts w:eastAsia="DFKai-SB"/>
        </w:rPr>
      </w:pPr>
      <w:r w:rsidRPr="00323979">
        <w:rPr>
          <w:rFonts w:eastAsia="DFKai-SB"/>
        </w:rPr>
        <w:t>在課程的最終中，學生團隊開發並測試使用</w:t>
      </w:r>
      <w:r w:rsidRPr="00323979">
        <w:rPr>
          <w:rFonts w:eastAsia="DFKai-SB"/>
        </w:rPr>
        <w:t>Circuit Playground</w:t>
      </w:r>
      <w:r w:rsidRPr="00323979">
        <w:rPr>
          <w:rFonts w:eastAsia="DFKai-SB"/>
        </w:rPr>
        <w:t>的創新計算設備的原型。</w:t>
      </w:r>
      <w:r w:rsidRPr="00323979">
        <w:rPr>
          <w:rFonts w:eastAsia="DFKai-SB"/>
        </w:rPr>
        <w:t xml:space="preserve"> </w:t>
      </w:r>
      <w:r w:rsidRPr="00323979">
        <w:rPr>
          <w:rFonts w:eastAsia="DFKai-SB"/>
        </w:rPr>
        <w:t>使用實驗板上可用的輸入和輸出，團隊將創建有趣和獨特使用者介面的程式。</w:t>
      </w:r>
    </w:p>
    <w:p w14:paraId="3B759679" w14:textId="77777777" w:rsidR="003166B8" w:rsidRPr="00323979" w:rsidRDefault="003166B8" w:rsidP="003166B8">
      <w:pPr>
        <w:pStyle w:val="Heading2"/>
        <w:keepNext w:val="0"/>
        <w:keepLines w:val="0"/>
        <w:spacing w:after="80"/>
        <w:rPr>
          <w:rFonts w:eastAsia="DFKai-SB"/>
          <w:b/>
          <w:sz w:val="34"/>
          <w:szCs w:val="34"/>
        </w:rPr>
      </w:pPr>
      <w:bookmarkStart w:id="939" w:name="_k7hoq925c51e" w:colFirst="0" w:colLast="0"/>
      <w:bookmarkEnd w:id="939"/>
      <w:r w:rsidRPr="00323979">
        <w:rPr>
          <w:rFonts w:eastAsia="DFKai-SB"/>
          <w:b/>
          <w:sz w:val="34"/>
          <w:szCs w:val="34"/>
        </w:rPr>
        <w:t>Purpose</w:t>
      </w:r>
    </w:p>
    <w:p w14:paraId="291A6D36" w14:textId="77777777" w:rsidR="003166B8" w:rsidRPr="00323979" w:rsidRDefault="003166B8" w:rsidP="003166B8">
      <w:pPr>
        <w:rPr>
          <w:rFonts w:eastAsia="DFKai-SB"/>
        </w:rPr>
      </w:pPr>
      <w:r w:rsidRPr="00323979">
        <w:rPr>
          <w:rFonts w:eastAsia="DFKai-SB"/>
        </w:rPr>
        <w:t>This lesson is the culmination of Unit 6 and provides students an opportunity to build a Maker Toolkit project of their own from the ground up. This project is an opportunity to showcase technical skills, but they will also need to demonstrate collaboration, constructive peer feedback, and iterative problem solving as they encounter obstacles along the way. This project should be student-directed whenever possible, and provide an empowering and memorable conclusion to the final unit of CS Discoveries.</w:t>
      </w:r>
    </w:p>
    <w:p w14:paraId="75DC6E81" w14:textId="77777777" w:rsidR="003166B8" w:rsidRPr="00323979" w:rsidRDefault="003166B8" w:rsidP="003166B8">
      <w:pPr>
        <w:pStyle w:val="Heading2"/>
        <w:keepNext w:val="0"/>
        <w:keepLines w:val="0"/>
        <w:spacing w:after="80"/>
        <w:rPr>
          <w:rFonts w:eastAsia="DFKai-SB"/>
          <w:b/>
          <w:sz w:val="34"/>
          <w:szCs w:val="34"/>
        </w:rPr>
      </w:pPr>
      <w:bookmarkStart w:id="940" w:name="_24al4j6q5cu7" w:colFirst="0" w:colLast="0"/>
      <w:bookmarkEnd w:id="940"/>
      <w:r w:rsidRPr="00323979">
        <w:rPr>
          <w:rFonts w:eastAsia="DFKai-SB"/>
          <w:b/>
          <w:sz w:val="34"/>
          <w:szCs w:val="34"/>
        </w:rPr>
        <w:t>目的</w:t>
      </w:r>
    </w:p>
    <w:p w14:paraId="24884C6B" w14:textId="77777777" w:rsidR="003166B8" w:rsidRPr="00323979" w:rsidRDefault="003166B8" w:rsidP="003166B8">
      <w:pPr>
        <w:rPr>
          <w:rFonts w:eastAsia="DFKai-SB"/>
        </w:rPr>
      </w:pPr>
      <w:r w:rsidRPr="00323979">
        <w:rPr>
          <w:rFonts w:eastAsia="DFKai-SB"/>
        </w:rPr>
        <w:t>本課程是第</w:t>
      </w:r>
      <w:r w:rsidRPr="00323979">
        <w:rPr>
          <w:rFonts w:eastAsia="DFKai-SB"/>
        </w:rPr>
        <w:t>6</w:t>
      </w:r>
      <w:r w:rsidRPr="00323979">
        <w:rPr>
          <w:rFonts w:eastAsia="DFKai-SB"/>
        </w:rPr>
        <w:t>單元的最後課程，為學生提供了從頭開始構建自己的創客工具組專案的機會。</w:t>
      </w:r>
      <w:r w:rsidRPr="00323979">
        <w:rPr>
          <w:rFonts w:eastAsia="DFKai-SB"/>
        </w:rPr>
        <w:t xml:space="preserve"> </w:t>
      </w:r>
      <w:r w:rsidRPr="00323979">
        <w:rPr>
          <w:rFonts w:eastAsia="DFKai-SB"/>
        </w:rPr>
        <w:t>該專案是展示技術的機會，但他們還需要展示協作，建設性的夥伴回饋，和遇到障礙時返復的解決問題。該專案應盡可能以學生為導向，並為</w:t>
      </w:r>
      <w:commentRangeStart w:id="941"/>
      <w:r w:rsidRPr="00323979">
        <w:rPr>
          <w:rFonts w:eastAsia="DFKai-SB"/>
        </w:rPr>
        <w:t>CS Discoveries</w:t>
      </w:r>
      <w:commentRangeEnd w:id="941"/>
      <w:r w:rsidRPr="00323979">
        <w:rPr>
          <w:rFonts w:eastAsia="DFKai-SB"/>
        </w:rPr>
        <w:commentReference w:id="941"/>
      </w:r>
      <w:r w:rsidRPr="00323979">
        <w:rPr>
          <w:rFonts w:eastAsia="DFKai-SB"/>
        </w:rPr>
        <w:t>的最終單元提供一個賦予權力和令人難忘的結論。</w:t>
      </w:r>
    </w:p>
    <w:p w14:paraId="1BE85A99" w14:textId="77777777" w:rsidR="003166B8" w:rsidRPr="00323979" w:rsidRDefault="003166B8" w:rsidP="003166B8">
      <w:pPr>
        <w:pStyle w:val="Heading2"/>
        <w:keepNext w:val="0"/>
        <w:keepLines w:val="0"/>
        <w:spacing w:after="80"/>
        <w:rPr>
          <w:rFonts w:eastAsia="DFKai-SB"/>
          <w:b/>
          <w:sz w:val="34"/>
          <w:szCs w:val="34"/>
        </w:rPr>
      </w:pPr>
      <w:bookmarkStart w:id="942" w:name="_1jrs12e1mqgi" w:colFirst="0" w:colLast="0"/>
      <w:bookmarkEnd w:id="942"/>
      <w:r w:rsidRPr="00323979">
        <w:rPr>
          <w:rFonts w:eastAsia="DFKai-SB"/>
          <w:b/>
          <w:sz w:val="34"/>
          <w:szCs w:val="34"/>
        </w:rPr>
        <w:t>Agenda</w:t>
      </w:r>
    </w:p>
    <w:p w14:paraId="3BE85C20" w14:textId="77777777" w:rsidR="003166B8" w:rsidRPr="00323979" w:rsidRDefault="003166B8" w:rsidP="005E331B">
      <w:pPr>
        <w:numPr>
          <w:ilvl w:val="0"/>
          <w:numId w:val="326"/>
        </w:numPr>
        <w:spacing w:before="240"/>
        <w:rPr>
          <w:rFonts w:eastAsia="DFKai-SB"/>
        </w:rPr>
      </w:pPr>
      <w:r w:rsidRPr="00323979">
        <w:rPr>
          <w:rFonts w:eastAsia="DFKai-SB"/>
        </w:rPr>
        <w:fldChar w:fldCharType="begin"/>
      </w:r>
      <w:r w:rsidRPr="00323979">
        <w:rPr>
          <w:rFonts w:eastAsia="DFKai-SB"/>
        </w:rPr>
        <w:instrText xml:space="preserve"> HYPERLINK "https://curriculum.code.org/csd-18/unit6/16/#project-prototype-an-innovation0" </w:instrText>
      </w:r>
      <w:r w:rsidRPr="00323979">
        <w:rPr>
          <w:rFonts w:eastAsia="DFKai-SB"/>
        </w:rPr>
        <w:fldChar w:fldCharType="separate"/>
      </w:r>
      <w:r w:rsidRPr="00323979">
        <w:rPr>
          <w:rFonts w:eastAsia="DFKai-SB"/>
          <w:u w:val="single"/>
        </w:rPr>
        <w:t>Warm Up (10 min)</w:t>
      </w:r>
    </w:p>
    <w:p w14:paraId="5C230879"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"https://curriculum.code.org/csd-18/unit6/16/#project-prototype-an-innovation1" </w:instrText>
      </w:r>
      <w:r w:rsidRPr="00323979">
        <w:rPr>
          <w:rFonts w:eastAsia="DFKai-SB"/>
        </w:rPr>
        <w:fldChar w:fldCharType="separate"/>
      </w:r>
      <w:r w:rsidRPr="00323979">
        <w:rPr>
          <w:rFonts w:eastAsia="DFKai-SB"/>
          <w:u w:val="single"/>
        </w:rPr>
        <w:t>Review Project Guide</w:t>
      </w:r>
    </w:p>
    <w:p w14:paraId="4708E36C"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"https://curriculum.code.org/csd-18/unit6/16/#project-prototype-an-innovation2" </w:instrText>
      </w:r>
      <w:r w:rsidRPr="00323979">
        <w:rPr>
          <w:rFonts w:eastAsia="DFKai-SB"/>
        </w:rPr>
        <w:fldChar w:fldCharType="separate"/>
      </w:r>
      <w:r w:rsidRPr="00323979">
        <w:rPr>
          <w:rFonts w:eastAsia="DFKai-SB"/>
          <w:u w:val="single"/>
        </w:rPr>
        <w:t>Activity (80-200 min)</w:t>
      </w:r>
    </w:p>
    <w:p w14:paraId="3B097B6E"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"https://curriculum.code.org/csd-18/unit6/16/#project-prototype-an-innovation3" </w:instrText>
      </w:r>
      <w:r w:rsidRPr="00323979">
        <w:rPr>
          <w:rFonts w:eastAsia="DFKai-SB"/>
        </w:rPr>
        <w:fldChar w:fldCharType="separate"/>
      </w:r>
      <w:r w:rsidRPr="00323979">
        <w:rPr>
          <w:rFonts w:eastAsia="DFKai-SB"/>
          <w:u w:val="single"/>
        </w:rPr>
        <w:t>Define - Scope Innovation</w:t>
      </w:r>
    </w:p>
    <w:p w14:paraId="75D0F297"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"https://curriculum.code.org/csd-18/unit6/16/#project-prototype-an-innovation4" </w:instrText>
      </w:r>
      <w:r w:rsidRPr="00323979">
        <w:rPr>
          <w:rFonts w:eastAsia="DFKai-SB"/>
        </w:rPr>
        <w:fldChar w:fldCharType="separate"/>
      </w:r>
      <w:r w:rsidRPr="00323979">
        <w:rPr>
          <w:rFonts w:eastAsia="DFKai-SB"/>
          <w:u w:val="single"/>
        </w:rPr>
        <w:t>Prepare - Complete Project Guide</w:t>
      </w:r>
    </w:p>
    <w:p w14:paraId="6BF77D91"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"https://curriculum.code.org/csd-18/unit6/16/#project-prototype-an-innovation5" </w:instrText>
      </w:r>
      <w:r w:rsidRPr="00323979">
        <w:rPr>
          <w:rFonts w:eastAsia="DFKai-SB"/>
        </w:rPr>
        <w:fldChar w:fldCharType="separate"/>
      </w:r>
      <w:r w:rsidRPr="00323979">
        <w:rPr>
          <w:rFonts w:eastAsia="DFKai-SB"/>
          <w:u w:val="single"/>
        </w:rPr>
        <w:t>Try - Develop Prototypes</w:t>
      </w:r>
    </w:p>
    <w:p w14:paraId="1099277A"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"https://curriculum.code.org/csd-18/unit6/16/#project-prototype-an-innovation6" </w:instrText>
      </w:r>
      <w:r w:rsidRPr="00323979">
        <w:rPr>
          <w:rFonts w:eastAsia="DFKai-SB"/>
        </w:rPr>
        <w:fldChar w:fldCharType="separate"/>
      </w:r>
      <w:r w:rsidRPr="00323979">
        <w:rPr>
          <w:rFonts w:eastAsia="DFKai-SB"/>
          <w:u w:val="single"/>
        </w:rPr>
        <w:t>Reflect - Peer Review</w:t>
      </w:r>
    </w:p>
    <w:p w14:paraId="5E8C3A47"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"https://curriculum.code.org/csd-18/unit6/16/#project-prototype-an-innovation7" </w:instrText>
      </w:r>
      <w:r w:rsidRPr="00323979">
        <w:rPr>
          <w:rFonts w:eastAsia="DFKai-SB"/>
        </w:rPr>
        <w:fldChar w:fldCharType="separate"/>
      </w:r>
      <w:r w:rsidRPr="00323979">
        <w:rPr>
          <w:rFonts w:eastAsia="DFKai-SB"/>
          <w:u w:val="single"/>
        </w:rPr>
        <w:t>Iterate - Revise Prototypes</w:t>
      </w:r>
    </w:p>
    <w:p w14:paraId="44A49028"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"https://curriculum.code.org/csd-18/unit6/16/#project-prototype-an-innovation8" </w:instrText>
      </w:r>
      <w:r w:rsidRPr="00323979">
        <w:rPr>
          <w:rFonts w:eastAsia="DFKai-SB"/>
        </w:rPr>
        <w:fldChar w:fldCharType="separate"/>
      </w:r>
      <w:r w:rsidRPr="00323979">
        <w:rPr>
          <w:rFonts w:eastAsia="DFKai-SB"/>
          <w:u w:val="single"/>
        </w:rPr>
        <w:t>Wrap Up (30-60 min)</w:t>
      </w:r>
    </w:p>
    <w:p w14:paraId="783B2A9D"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"https://curriculum.code.org/csd-18/unit6/16/#project-prototype-an-innovation9" </w:instrText>
      </w:r>
      <w:r w:rsidRPr="00323979">
        <w:rPr>
          <w:rFonts w:eastAsia="DFKai-SB"/>
        </w:rPr>
        <w:fldChar w:fldCharType="separate"/>
      </w:r>
      <w:r w:rsidRPr="00323979">
        <w:rPr>
          <w:rFonts w:eastAsia="DFKai-SB"/>
          <w:u w:val="single"/>
        </w:rPr>
        <w:t>Share</w:t>
      </w:r>
    </w:p>
    <w:p w14:paraId="10DED24F"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"https://curriculum.code.org/csd-18/unit6/16/#project-prototype-an-innovation10" </w:instrText>
      </w:r>
      <w:r w:rsidRPr="00323979">
        <w:rPr>
          <w:rFonts w:eastAsia="DFKai-SB"/>
        </w:rPr>
        <w:fldChar w:fldCharType="separate"/>
      </w:r>
      <w:r w:rsidRPr="00323979">
        <w:rPr>
          <w:rFonts w:eastAsia="DFKai-SB"/>
          <w:u w:val="single"/>
        </w:rPr>
        <w:t>Extensions</w:t>
      </w:r>
    </w:p>
    <w:p w14:paraId="4F36CB2F"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"https://curriculum.code.org/csd-18/unit6/16/#project-prototype-an-innovation11" </w:instrText>
      </w:r>
      <w:r w:rsidRPr="00323979">
        <w:rPr>
          <w:rFonts w:eastAsia="DFKai-SB"/>
        </w:rPr>
        <w:fldChar w:fldCharType="separate"/>
      </w:r>
      <w:r w:rsidRPr="00323979">
        <w:rPr>
          <w:rFonts w:eastAsia="DFKai-SB"/>
          <w:u w:val="single"/>
        </w:rPr>
        <w:t>Pitch Video</w:t>
      </w:r>
    </w:p>
    <w:p w14:paraId="041DA38B" w14:textId="77777777" w:rsidR="003166B8" w:rsidRPr="00323979" w:rsidRDefault="003166B8" w:rsidP="005E331B">
      <w:pPr>
        <w:numPr>
          <w:ilvl w:val="0"/>
          <w:numId w:val="326"/>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"https://curriculum.code.org/csd-18/unit6/16/#project-prototype-an-innovation12" </w:instrText>
      </w:r>
      <w:r w:rsidRPr="00323979">
        <w:rPr>
          <w:rFonts w:eastAsia="DFKai-SB"/>
        </w:rPr>
        <w:fldChar w:fldCharType="separate"/>
      </w:r>
      <w:r w:rsidRPr="00323979">
        <w:rPr>
          <w:rFonts w:eastAsia="DFKai-SB"/>
          <w:u w:val="single"/>
        </w:rPr>
        <w:t>Marketing Website</w:t>
      </w:r>
    </w:p>
    <w:p w14:paraId="0017BA55" w14:textId="77777777" w:rsidR="003166B8" w:rsidRPr="00323979" w:rsidRDefault="003166B8" w:rsidP="005E331B">
      <w:pPr>
        <w:numPr>
          <w:ilvl w:val="0"/>
          <w:numId w:val="326"/>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"https://curriculum.code.org/csd-18/unit6/16/#project-prototype-an-innovation13" </w:instrText>
      </w:r>
      <w:r w:rsidRPr="00323979">
        <w:rPr>
          <w:rFonts w:eastAsia="DFKai-SB"/>
        </w:rPr>
        <w:fldChar w:fldCharType="separate"/>
      </w:r>
      <w:r w:rsidRPr="00323979">
        <w:rPr>
          <w:rFonts w:eastAsia="DFKai-SB"/>
          <w:u w:val="single"/>
        </w:rPr>
        <w:t>Crowdfunding Campaign</w:t>
      </w:r>
    </w:p>
    <w:bookmarkStart w:id="943" w:name="_8293w070xagr" w:colFirst="0" w:colLast="0"/>
    <w:bookmarkEnd w:id="943"/>
    <w:p w14:paraId="2953F026"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議題</w:t>
      </w:r>
    </w:p>
    <w:p w14:paraId="1430AE29" w14:textId="77777777" w:rsidR="003166B8" w:rsidRPr="00323979" w:rsidRDefault="003166B8" w:rsidP="005E331B">
      <w:pPr>
        <w:numPr>
          <w:ilvl w:val="0"/>
          <w:numId w:val="326"/>
        </w:numPr>
        <w:spacing w:before="240"/>
        <w:rPr>
          <w:rFonts w:eastAsia="DFKai-SB"/>
        </w:rPr>
      </w:pPr>
      <w:r w:rsidRPr="00323979">
        <w:rPr>
          <w:rFonts w:eastAsia="DFKai-SB"/>
          <w:u w:val="single"/>
        </w:rPr>
        <w:t>暖身活動（</w:t>
      </w:r>
      <w:r w:rsidRPr="00323979">
        <w:rPr>
          <w:rFonts w:eastAsia="DFKai-SB"/>
          <w:u w:val="single"/>
        </w:rPr>
        <w:t>10</w:t>
      </w:r>
      <w:r w:rsidRPr="00323979">
        <w:rPr>
          <w:rFonts w:eastAsia="DFKai-SB"/>
          <w:u w:val="single"/>
        </w:rPr>
        <w:t>分鐘）</w:t>
      </w:r>
    </w:p>
    <w:p w14:paraId="2A961F88" w14:textId="77777777" w:rsidR="003166B8" w:rsidRPr="00323979" w:rsidRDefault="003166B8" w:rsidP="005E331B">
      <w:pPr>
        <w:numPr>
          <w:ilvl w:val="0"/>
          <w:numId w:val="326"/>
        </w:numPr>
        <w:rPr>
          <w:rFonts w:eastAsia="DFKai-SB"/>
        </w:rPr>
      </w:pPr>
      <w:r w:rsidRPr="00323979">
        <w:rPr>
          <w:rFonts w:eastAsia="DFKai-SB"/>
          <w:u w:val="single"/>
        </w:rPr>
        <w:t>查看專案指南</w:t>
      </w:r>
    </w:p>
    <w:p w14:paraId="5C446691" w14:textId="77777777" w:rsidR="003166B8" w:rsidRPr="00323979" w:rsidRDefault="003166B8" w:rsidP="005E331B">
      <w:pPr>
        <w:numPr>
          <w:ilvl w:val="0"/>
          <w:numId w:val="326"/>
        </w:numPr>
        <w:rPr>
          <w:rFonts w:eastAsia="DFKai-SB"/>
        </w:rPr>
      </w:pPr>
      <w:r w:rsidRPr="00323979">
        <w:rPr>
          <w:rFonts w:eastAsia="DFKai-SB"/>
          <w:u w:val="single"/>
        </w:rPr>
        <w:t>活動內容（</w:t>
      </w:r>
      <w:r w:rsidRPr="00323979">
        <w:rPr>
          <w:rFonts w:eastAsia="DFKai-SB"/>
          <w:u w:val="single"/>
        </w:rPr>
        <w:t>80-200</w:t>
      </w:r>
      <w:r w:rsidRPr="00323979">
        <w:rPr>
          <w:rFonts w:eastAsia="DFKai-SB"/>
          <w:u w:val="single"/>
        </w:rPr>
        <w:t>分鐘）</w:t>
      </w:r>
    </w:p>
    <w:p w14:paraId="471FB16D" w14:textId="77777777" w:rsidR="003166B8" w:rsidRPr="00323979" w:rsidRDefault="003166B8" w:rsidP="005E331B">
      <w:pPr>
        <w:numPr>
          <w:ilvl w:val="0"/>
          <w:numId w:val="326"/>
        </w:numPr>
        <w:rPr>
          <w:rFonts w:eastAsia="DFKai-SB"/>
        </w:rPr>
      </w:pPr>
      <w:r w:rsidRPr="00323979">
        <w:rPr>
          <w:rFonts w:eastAsia="DFKai-SB"/>
          <w:u w:val="single"/>
        </w:rPr>
        <w:t>定義</w:t>
      </w:r>
      <w:r w:rsidRPr="00323979">
        <w:rPr>
          <w:rFonts w:eastAsia="DFKai-SB"/>
          <w:u w:val="single"/>
        </w:rPr>
        <w:t xml:space="preserve"> - </w:t>
      </w:r>
      <w:r w:rsidRPr="00323979">
        <w:rPr>
          <w:rFonts w:eastAsia="DFKai-SB"/>
          <w:u w:val="single"/>
        </w:rPr>
        <w:t>範圍創新</w:t>
      </w:r>
    </w:p>
    <w:p w14:paraId="25E679E4" w14:textId="77777777" w:rsidR="003166B8" w:rsidRPr="00323979" w:rsidRDefault="003166B8" w:rsidP="005E331B">
      <w:pPr>
        <w:numPr>
          <w:ilvl w:val="0"/>
          <w:numId w:val="326"/>
        </w:numPr>
        <w:rPr>
          <w:rFonts w:eastAsia="DFKai-SB"/>
        </w:rPr>
      </w:pPr>
      <w:r w:rsidRPr="00323979">
        <w:rPr>
          <w:rFonts w:eastAsia="DFKai-SB"/>
          <w:u w:val="single"/>
        </w:rPr>
        <w:t>準備</w:t>
      </w:r>
      <w:r w:rsidRPr="00323979">
        <w:rPr>
          <w:rFonts w:eastAsia="DFKai-SB"/>
          <w:u w:val="single"/>
        </w:rPr>
        <w:t xml:space="preserve"> - </w:t>
      </w:r>
      <w:r w:rsidRPr="00323979">
        <w:rPr>
          <w:rFonts w:eastAsia="DFKai-SB"/>
          <w:u w:val="single"/>
        </w:rPr>
        <w:t>完整的專案指南</w:t>
      </w:r>
    </w:p>
    <w:p w14:paraId="15DEEAC2" w14:textId="77777777" w:rsidR="003166B8" w:rsidRPr="00323979" w:rsidRDefault="003166B8" w:rsidP="005E331B">
      <w:pPr>
        <w:numPr>
          <w:ilvl w:val="0"/>
          <w:numId w:val="326"/>
        </w:numPr>
        <w:rPr>
          <w:rFonts w:eastAsia="DFKai-SB"/>
        </w:rPr>
      </w:pPr>
      <w:r w:rsidRPr="00323979">
        <w:rPr>
          <w:rFonts w:eastAsia="DFKai-SB"/>
          <w:u w:val="single"/>
        </w:rPr>
        <w:t>嘗試</w:t>
      </w:r>
      <w:r w:rsidRPr="00323979">
        <w:rPr>
          <w:rFonts w:eastAsia="DFKai-SB"/>
          <w:u w:val="single"/>
        </w:rPr>
        <w:t xml:space="preserve"> - </w:t>
      </w:r>
      <w:r w:rsidRPr="00323979">
        <w:rPr>
          <w:rFonts w:eastAsia="DFKai-SB"/>
          <w:u w:val="single"/>
        </w:rPr>
        <w:t>開發原型</w:t>
      </w:r>
    </w:p>
    <w:p w14:paraId="23E0E088" w14:textId="77777777" w:rsidR="003166B8" w:rsidRPr="00323979" w:rsidRDefault="003166B8" w:rsidP="005E331B">
      <w:pPr>
        <w:numPr>
          <w:ilvl w:val="0"/>
          <w:numId w:val="326"/>
        </w:numPr>
        <w:rPr>
          <w:rFonts w:eastAsia="DFKai-SB"/>
        </w:rPr>
      </w:pPr>
      <w:r w:rsidRPr="00323979">
        <w:rPr>
          <w:rFonts w:eastAsia="DFKai-SB"/>
          <w:u w:val="single"/>
        </w:rPr>
        <w:t>回饋</w:t>
      </w:r>
      <w:r w:rsidRPr="00323979">
        <w:rPr>
          <w:rFonts w:eastAsia="DFKai-SB"/>
          <w:u w:val="single"/>
        </w:rPr>
        <w:t xml:space="preserve"> - </w:t>
      </w:r>
      <w:r w:rsidRPr="00323979">
        <w:rPr>
          <w:rFonts w:eastAsia="DFKai-SB"/>
          <w:u w:val="single"/>
        </w:rPr>
        <w:t>夥伴回饋</w:t>
      </w:r>
    </w:p>
    <w:p w14:paraId="051282E6" w14:textId="77777777" w:rsidR="003166B8" w:rsidRPr="00323979" w:rsidRDefault="003166B8" w:rsidP="005E331B">
      <w:pPr>
        <w:numPr>
          <w:ilvl w:val="0"/>
          <w:numId w:val="326"/>
        </w:numPr>
        <w:rPr>
          <w:rFonts w:eastAsia="DFKai-SB"/>
        </w:rPr>
      </w:pPr>
      <w:r w:rsidRPr="00323979">
        <w:rPr>
          <w:rFonts w:eastAsia="DFKai-SB"/>
          <w:u w:val="single"/>
        </w:rPr>
        <w:t>重複</w:t>
      </w:r>
      <w:r w:rsidRPr="00323979">
        <w:rPr>
          <w:rFonts w:eastAsia="DFKai-SB"/>
          <w:u w:val="single"/>
        </w:rPr>
        <w:t xml:space="preserve"> - </w:t>
      </w:r>
      <w:r w:rsidRPr="00323979">
        <w:rPr>
          <w:rFonts w:eastAsia="DFKai-SB"/>
          <w:u w:val="single"/>
        </w:rPr>
        <w:t>修改原型</w:t>
      </w:r>
    </w:p>
    <w:p w14:paraId="32345B97" w14:textId="77777777" w:rsidR="003166B8" w:rsidRPr="00323979" w:rsidRDefault="003166B8" w:rsidP="005E331B">
      <w:pPr>
        <w:numPr>
          <w:ilvl w:val="0"/>
          <w:numId w:val="326"/>
        </w:numPr>
        <w:rPr>
          <w:rFonts w:eastAsia="DFKai-SB"/>
        </w:rPr>
      </w:pPr>
      <w:r w:rsidRPr="00323979">
        <w:rPr>
          <w:rFonts w:eastAsia="DFKai-SB"/>
          <w:u w:val="single"/>
        </w:rPr>
        <w:t>總結（</w:t>
      </w:r>
      <w:r w:rsidRPr="00323979">
        <w:rPr>
          <w:rFonts w:eastAsia="DFKai-SB"/>
          <w:u w:val="single"/>
        </w:rPr>
        <w:t>30-60</w:t>
      </w:r>
      <w:r w:rsidRPr="00323979">
        <w:rPr>
          <w:rFonts w:eastAsia="DFKai-SB"/>
          <w:u w:val="single"/>
        </w:rPr>
        <w:t>分鐘）</w:t>
      </w:r>
    </w:p>
    <w:p w14:paraId="1DAA85E0" w14:textId="77777777" w:rsidR="003166B8" w:rsidRPr="00323979" w:rsidRDefault="003166B8" w:rsidP="005E331B">
      <w:pPr>
        <w:numPr>
          <w:ilvl w:val="0"/>
          <w:numId w:val="326"/>
        </w:numPr>
        <w:rPr>
          <w:rFonts w:eastAsia="DFKai-SB"/>
        </w:rPr>
      </w:pPr>
      <w:r w:rsidRPr="00323979">
        <w:rPr>
          <w:rFonts w:eastAsia="DFKai-SB"/>
          <w:u w:val="single"/>
        </w:rPr>
        <w:t>分享</w:t>
      </w:r>
    </w:p>
    <w:p w14:paraId="31DEA9EF" w14:textId="77777777" w:rsidR="003166B8" w:rsidRPr="00323979" w:rsidRDefault="003166B8" w:rsidP="005E331B">
      <w:pPr>
        <w:numPr>
          <w:ilvl w:val="0"/>
          <w:numId w:val="326"/>
        </w:numPr>
        <w:rPr>
          <w:rFonts w:eastAsia="DFKai-SB"/>
        </w:rPr>
      </w:pPr>
      <w:r w:rsidRPr="00323979">
        <w:rPr>
          <w:rFonts w:eastAsia="DFKai-SB"/>
          <w:u w:val="single"/>
        </w:rPr>
        <w:t>推廣</w:t>
      </w:r>
    </w:p>
    <w:p w14:paraId="4629FB35" w14:textId="77777777" w:rsidR="003166B8" w:rsidRPr="00323979" w:rsidRDefault="003166B8" w:rsidP="005E331B">
      <w:pPr>
        <w:numPr>
          <w:ilvl w:val="0"/>
          <w:numId w:val="326"/>
        </w:numPr>
        <w:rPr>
          <w:rFonts w:eastAsia="DFKai-SB"/>
        </w:rPr>
      </w:pPr>
      <w:r w:rsidRPr="00323979">
        <w:rPr>
          <w:rFonts w:eastAsia="DFKai-SB"/>
          <w:u w:val="single"/>
        </w:rPr>
        <w:t>視頻推廣</w:t>
      </w:r>
    </w:p>
    <w:p w14:paraId="539701BC" w14:textId="77777777" w:rsidR="003166B8" w:rsidRPr="00323979" w:rsidRDefault="003166B8" w:rsidP="005E331B">
      <w:pPr>
        <w:numPr>
          <w:ilvl w:val="0"/>
          <w:numId w:val="326"/>
        </w:numPr>
        <w:rPr>
          <w:rFonts w:eastAsia="DFKai-SB"/>
        </w:rPr>
      </w:pPr>
      <w:r w:rsidRPr="00323979">
        <w:rPr>
          <w:rFonts w:eastAsia="DFKai-SB"/>
          <w:u w:val="single"/>
        </w:rPr>
        <w:t>營銷網站</w:t>
      </w:r>
    </w:p>
    <w:p w14:paraId="632A6F33" w14:textId="77777777" w:rsidR="003166B8" w:rsidRPr="00323979" w:rsidRDefault="003166B8" w:rsidP="005E331B">
      <w:pPr>
        <w:numPr>
          <w:ilvl w:val="0"/>
          <w:numId w:val="326"/>
        </w:numPr>
        <w:spacing w:after="240"/>
        <w:rPr>
          <w:rFonts w:eastAsia="DFKai-SB"/>
        </w:rPr>
      </w:pPr>
      <w:r w:rsidRPr="00323979">
        <w:rPr>
          <w:rFonts w:eastAsia="DFKai-SB"/>
          <w:u w:val="single"/>
        </w:rPr>
        <w:t>集資活動</w:t>
      </w:r>
      <w:r w:rsidRPr="00323979">
        <w:rPr>
          <w:rFonts w:eastAsia="DFKai-SB"/>
        </w:rPr>
        <w:fldChar w:fldCharType="begin"/>
      </w:r>
      <w:r w:rsidRPr="00323979">
        <w:rPr>
          <w:rFonts w:eastAsia="DFKai-SB"/>
        </w:rPr>
        <w:instrText xml:space="preserve"> HYPERLINK "https://curriculum.code.org/csd-18/unit6/16/#project-prototype-an-innovation13" </w:instrText>
      </w:r>
      <w:r w:rsidRPr="00323979">
        <w:rPr>
          <w:rFonts w:eastAsia="DFKai-SB"/>
        </w:rPr>
        <w:fldChar w:fldCharType="separate"/>
      </w:r>
    </w:p>
    <w:bookmarkStart w:id="944" w:name="_1vd6vd35lug3" w:colFirst="0" w:colLast="0"/>
    <w:bookmarkEnd w:id="944"/>
    <w:p w14:paraId="6DF8D290"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end"/>
      </w:r>
      <w:r w:rsidRPr="00323979">
        <w:rPr>
          <w:rFonts w:eastAsia="DFKai-SB"/>
          <w:color w:val="auto"/>
        </w:rPr>
        <w:fldChar w:fldCharType="begin"/>
      </w:r>
      <w:r w:rsidRPr="00323979">
        <w:rPr>
          <w:rFonts w:eastAsia="DFKai-SB"/>
          <w:color w:val="auto"/>
        </w:rPr>
        <w:instrText xml:space="preserve"> HYPERLINK "https://studio.code.org/s/csd6-2018/stage/16/puzzle/1/" </w:instrText>
      </w:r>
      <w:r w:rsidRPr="00323979">
        <w:rPr>
          <w:rFonts w:eastAsia="DFKai-SB"/>
          <w:color w:val="auto"/>
        </w:rPr>
        <w:fldChar w:fldCharType="separate"/>
      </w:r>
      <w:r w:rsidRPr="00323979">
        <w:rPr>
          <w:rFonts w:eastAsia="DFKai-SB"/>
          <w:b/>
          <w:color w:val="auto"/>
          <w:sz w:val="26"/>
          <w:szCs w:val="26"/>
          <w:u w:val="single"/>
        </w:rPr>
        <w:t>View on Code Studio</w:t>
      </w:r>
    </w:p>
    <w:bookmarkStart w:id="945" w:name="_jc47ohnl1uia" w:colFirst="0" w:colLast="0"/>
    <w:bookmarkEnd w:id="945"/>
    <w:p w14:paraId="7DB2D2BF"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Objectives</w:t>
      </w:r>
    </w:p>
    <w:p w14:paraId="504BF414" w14:textId="77777777" w:rsidR="003166B8" w:rsidRPr="00323979" w:rsidRDefault="003166B8" w:rsidP="003166B8">
      <w:pPr>
        <w:pStyle w:val="Heading3"/>
        <w:keepNext w:val="0"/>
        <w:keepLines w:val="0"/>
        <w:spacing w:before="280"/>
        <w:rPr>
          <w:rFonts w:eastAsia="DFKai-SB"/>
          <w:b/>
          <w:color w:val="auto"/>
          <w:sz w:val="26"/>
          <w:szCs w:val="26"/>
        </w:rPr>
      </w:pPr>
      <w:bookmarkStart w:id="946" w:name="_o5gi17c6m4gg" w:colFirst="0" w:colLast="0"/>
      <w:bookmarkEnd w:id="946"/>
      <w:r w:rsidRPr="00323979">
        <w:rPr>
          <w:rFonts w:eastAsia="DFKai-SB"/>
          <w:b/>
          <w:color w:val="auto"/>
          <w:sz w:val="26"/>
          <w:szCs w:val="26"/>
        </w:rPr>
        <w:t>Students will be able to:</w:t>
      </w:r>
    </w:p>
    <w:p w14:paraId="0CDF8580" w14:textId="77777777" w:rsidR="003166B8" w:rsidRPr="00323979" w:rsidRDefault="003166B8" w:rsidP="005E331B">
      <w:pPr>
        <w:numPr>
          <w:ilvl w:val="0"/>
          <w:numId w:val="330"/>
        </w:numPr>
        <w:spacing w:before="240"/>
        <w:rPr>
          <w:rFonts w:eastAsia="DFKai-SB"/>
        </w:rPr>
      </w:pPr>
      <w:r w:rsidRPr="00323979">
        <w:rPr>
          <w:rFonts w:eastAsia="DFKai-SB"/>
        </w:rPr>
        <w:t>Independently scope the features of a piece of software</w:t>
      </w:r>
    </w:p>
    <w:p w14:paraId="761137FE" w14:textId="77777777" w:rsidR="003166B8" w:rsidRPr="00323979" w:rsidRDefault="003166B8" w:rsidP="005E331B">
      <w:pPr>
        <w:numPr>
          <w:ilvl w:val="0"/>
          <w:numId w:val="330"/>
        </w:numPr>
        <w:rPr>
          <w:rFonts w:eastAsia="DFKai-SB"/>
        </w:rPr>
      </w:pPr>
      <w:r w:rsidRPr="00323979">
        <w:rPr>
          <w:rFonts w:eastAsia="DFKai-SB"/>
        </w:rPr>
        <w:t>Prototype a physical computing device</w:t>
      </w:r>
    </w:p>
    <w:p w14:paraId="0D9E09D5" w14:textId="77777777" w:rsidR="003166B8" w:rsidRPr="00323979" w:rsidRDefault="003166B8" w:rsidP="005E331B">
      <w:pPr>
        <w:numPr>
          <w:ilvl w:val="0"/>
          <w:numId w:val="330"/>
        </w:numPr>
        <w:spacing w:after="240"/>
        <w:rPr>
          <w:rFonts w:eastAsia="DFKai-SB"/>
        </w:rPr>
      </w:pPr>
      <w:r w:rsidRPr="00323979">
        <w:rPr>
          <w:rFonts w:eastAsia="DFKai-SB"/>
        </w:rPr>
        <w:t>Implement a plan for developing a piece of software that integrates hardware inputs and outputs</w:t>
      </w:r>
    </w:p>
    <w:p w14:paraId="02EBDBEB" w14:textId="77777777" w:rsidR="003166B8" w:rsidRPr="00323979" w:rsidRDefault="003166B8" w:rsidP="003166B8">
      <w:pPr>
        <w:pStyle w:val="Heading2"/>
        <w:keepNext w:val="0"/>
        <w:keepLines w:val="0"/>
        <w:spacing w:after="80"/>
        <w:rPr>
          <w:rFonts w:eastAsia="DFKai-SB"/>
          <w:b/>
          <w:sz w:val="34"/>
          <w:szCs w:val="34"/>
        </w:rPr>
      </w:pPr>
      <w:bookmarkStart w:id="947" w:name="_oc4qtp9ry8g7" w:colFirst="0" w:colLast="0"/>
      <w:bookmarkEnd w:id="947"/>
      <w:r w:rsidRPr="00323979">
        <w:rPr>
          <w:rFonts w:eastAsia="DFKai-SB"/>
          <w:b/>
          <w:sz w:val="34"/>
          <w:szCs w:val="34"/>
        </w:rPr>
        <w:t>課程目標</w:t>
      </w:r>
    </w:p>
    <w:p w14:paraId="2D6067F1" w14:textId="77777777" w:rsidR="003166B8" w:rsidRPr="00323979" w:rsidRDefault="003166B8" w:rsidP="003166B8">
      <w:pPr>
        <w:pStyle w:val="Heading3"/>
        <w:keepNext w:val="0"/>
        <w:keepLines w:val="0"/>
        <w:spacing w:before="280"/>
        <w:rPr>
          <w:rFonts w:eastAsia="DFKai-SB"/>
          <w:b/>
          <w:color w:val="auto"/>
          <w:sz w:val="26"/>
          <w:szCs w:val="26"/>
        </w:rPr>
      </w:pPr>
      <w:bookmarkStart w:id="948" w:name="_bi1s7e7ce8zf" w:colFirst="0" w:colLast="0"/>
      <w:bookmarkEnd w:id="948"/>
      <w:r w:rsidRPr="00323979">
        <w:rPr>
          <w:rFonts w:eastAsia="DFKai-SB"/>
          <w:b/>
          <w:color w:val="auto"/>
          <w:sz w:val="26"/>
          <w:szCs w:val="26"/>
        </w:rPr>
        <w:t>學生將能夠</w:t>
      </w:r>
      <w:r w:rsidRPr="00323979">
        <w:rPr>
          <w:rFonts w:eastAsia="DFKai-SB"/>
          <w:b/>
          <w:color w:val="auto"/>
          <w:sz w:val="26"/>
          <w:szCs w:val="26"/>
        </w:rPr>
        <w:t>:</w:t>
      </w:r>
    </w:p>
    <w:p w14:paraId="66804A6A" w14:textId="77777777" w:rsidR="003166B8" w:rsidRPr="00323979" w:rsidRDefault="003166B8" w:rsidP="005E331B">
      <w:pPr>
        <w:numPr>
          <w:ilvl w:val="0"/>
          <w:numId w:val="330"/>
        </w:numPr>
        <w:spacing w:before="240"/>
        <w:rPr>
          <w:rFonts w:eastAsia="DFKai-SB"/>
        </w:rPr>
      </w:pPr>
      <w:r w:rsidRPr="00323979">
        <w:rPr>
          <w:rFonts w:eastAsia="DFKai-SB"/>
        </w:rPr>
        <w:t>獨立定位一個軟體的功能</w:t>
      </w:r>
    </w:p>
    <w:p w14:paraId="62B3A863" w14:textId="77777777" w:rsidR="003166B8" w:rsidRPr="00323979" w:rsidRDefault="003166B8" w:rsidP="005E331B">
      <w:pPr>
        <w:numPr>
          <w:ilvl w:val="0"/>
          <w:numId w:val="330"/>
        </w:numPr>
        <w:rPr>
          <w:rFonts w:eastAsia="DFKai-SB"/>
        </w:rPr>
      </w:pPr>
      <w:r w:rsidRPr="00323979">
        <w:rPr>
          <w:rFonts w:eastAsia="DFKai-SB"/>
        </w:rPr>
        <w:t>做出這計算設備的實體原型</w:t>
      </w:r>
    </w:p>
    <w:p w14:paraId="214FBCAD" w14:textId="77777777" w:rsidR="003166B8" w:rsidRPr="00323979" w:rsidRDefault="003166B8" w:rsidP="005E331B">
      <w:pPr>
        <w:numPr>
          <w:ilvl w:val="0"/>
          <w:numId w:val="330"/>
        </w:numPr>
        <w:spacing w:after="240"/>
        <w:rPr>
          <w:rFonts w:eastAsia="DFKai-SB"/>
        </w:rPr>
      </w:pPr>
      <w:r w:rsidRPr="00323979">
        <w:rPr>
          <w:rFonts w:eastAsia="DFKai-SB"/>
        </w:rPr>
        <w:t>實作一個計劃，這計劃是用於開發整合硬體輸入和輸出的軟體</w:t>
      </w:r>
    </w:p>
    <w:p w14:paraId="0B06031B" w14:textId="77777777" w:rsidR="003166B8" w:rsidRPr="00323979" w:rsidRDefault="003166B8" w:rsidP="003166B8">
      <w:pPr>
        <w:pStyle w:val="Heading2"/>
        <w:keepNext w:val="0"/>
        <w:keepLines w:val="0"/>
        <w:spacing w:after="80"/>
        <w:rPr>
          <w:rFonts w:eastAsia="DFKai-SB"/>
          <w:b/>
          <w:sz w:val="34"/>
          <w:szCs w:val="34"/>
        </w:rPr>
      </w:pPr>
      <w:bookmarkStart w:id="949" w:name="_pueekhyp064s" w:colFirst="0" w:colLast="0"/>
      <w:bookmarkEnd w:id="949"/>
      <w:r w:rsidRPr="00323979">
        <w:rPr>
          <w:rFonts w:eastAsia="DFKai-SB"/>
          <w:b/>
          <w:sz w:val="34"/>
          <w:szCs w:val="34"/>
        </w:rPr>
        <w:t>Preparation</w:t>
      </w:r>
    </w:p>
    <w:p w14:paraId="00B1D683" w14:textId="77777777" w:rsidR="003166B8" w:rsidRPr="00323979" w:rsidRDefault="003166B8" w:rsidP="005E331B">
      <w:pPr>
        <w:numPr>
          <w:ilvl w:val="0"/>
          <w:numId w:val="327"/>
        </w:numPr>
        <w:spacing w:before="240"/>
        <w:rPr>
          <w:rFonts w:eastAsia="DFKai-SB"/>
        </w:rPr>
      </w:pPr>
      <w:r w:rsidRPr="00323979">
        <w:rPr>
          <w:rFonts w:eastAsia="DFKai-SB"/>
        </w:rPr>
        <w:t>Collect materials for physical prototyping, eg.</w:t>
      </w:r>
    </w:p>
    <w:p w14:paraId="417F1FCE" w14:textId="77777777" w:rsidR="003166B8" w:rsidRPr="00323979" w:rsidRDefault="003166B8" w:rsidP="005E331B">
      <w:pPr>
        <w:numPr>
          <w:ilvl w:val="1"/>
          <w:numId w:val="327"/>
        </w:numPr>
        <w:rPr>
          <w:rFonts w:eastAsia="DFKai-SB"/>
        </w:rPr>
      </w:pPr>
      <w:r w:rsidRPr="00323979">
        <w:rPr>
          <w:rFonts w:eastAsia="DFKai-SB"/>
        </w:rPr>
        <w:t>Cardboard</w:t>
      </w:r>
    </w:p>
    <w:p w14:paraId="44F3EEDD" w14:textId="77777777" w:rsidR="003166B8" w:rsidRPr="00323979" w:rsidRDefault="003166B8" w:rsidP="005E331B">
      <w:pPr>
        <w:numPr>
          <w:ilvl w:val="1"/>
          <w:numId w:val="327"/>
        </w:numPr>
        <w:rPr>
          <w:rFonts w:eastAsia="DFKai-SB"/>
        </w:rPr>
      </w:pPr>
      <w:r w:rsidRPr="00323979">
        <w:rPr>
          <w:rFonts w:eastAsia="DFKai-SB"/>
        </w:rPr>
        <w:t>Scissors</w:t>
      </w:r>
    </w:p>
    <w:p w14:paraId="5D1F6F19" w14:textId="77777777" w:rsidR="003166B8" w:rsidRPr="00323979" w:rsidRDefault="003166B8" w:rsidP="005E331B">
      <w:pPr>
        <w:numPr>
          <w:ilvl w:val="1"/>
          <w:numId w:val="327"/>
        </w:numPr>
        <w:rPr>
          <w:rFonts w:eastAsia="DFKai-SB"/>
        </w:rPr>
      </w:pPr>
      <w:r w:rsidRPr="00323979">
        <w:rPr>
          <w:rFonts w:eastAsia="DFKai-SB"/>
        </w:rPr>
        <w:t>Tape</w:t>
      </w:r>
    </w:p>
    <w:p w14:paraId="19F5F19E" w14:textId="77777777" w:rsidR="003166B8" w:rsidRPr="00323979" w:rsidRDefault="003166B8" w:rsidP="005E331B">
      <w:pPr>
        <w:numPr>
          <w:ilvl w:val="1"/>
          <w:numId w:val="327"/>
        </w:numPr>
        <w:rPr>
          <w:rFonts w:eastAsia="DFKai-SB"/>
        </w:rPr>
      </w:pPr>
      <w:r w:rsidRPr="00323979">
        <w:rPr>
          <w:rFonts w:eastAsia="DFKai-SB"/>
        </w:rPr>
        <w:t>Glue</w:t>
      </w:r>
    </w:p>
    <w:p w14:paraId="0B430495" w14:textId="77777777" w:rsidR="003166B8" w:rsidRPr="00323979" w:rsidRDefault="003166B8" w:rsidP="005E331B">
      <w:pPr>
        <w:numPr>
          <w:ilvl w:val="1"/>
          <w:numId w:val="327"/>
        </w:numPr>
        <w:rPr>
          <w:rFonts w:eastAsia="DFKai-SB"/>
        </w:rPr>
      </w:pPr>
      <w:r w:rsidRPr="00323979">
        <w:rPr>
          <w:rFonts w:eastAsia="DFKai-SB"/>
        </w:rPr>
        <w:t>Foil</w:t>
      </w:r>
    </w:p>
    <w:p w14:paraId="251374DD" w14:textId="77777777" w:rsidR="003166B8" w:rsidRPr="00323979" w:rsidRDefault="003166B8" w:rsidP="005E331B">
      <w:pPr>
        <w:numPr>
          <w:ilvl w:val="0"/>
          <w:numId w:val="327"/>
        </w:numPr>
        <w:rPr>
          <w:rFonts w:eastAsia="DFKai-SB"/>
        </w:rPr>
      </w:pPr>
      <w:r w:rsidRPr="00323979">
        <w:rPr>
          <w:rFonts w:eastAsia="DFKai-SB"/>
        </w:rPr>
        <w:t>Print a copy of</w:t>
      </w:r>
      <w:hyperlink r:id="rId504">
        <w:r w:rsidRPr="00323979">
          <w:rPr>
            <w:rFonts w:eastAsia="DFKai-SB"/>
          </w:rPr>
          <w:t xml:space="preserve"> </w:t>
        </w:r>
      </w:hyperlink>
      <w:hyperlink r:id="rId505">
        <w:r w:rsidRPr="00323979">
          <w:rPr>
            <w:rFonts w:eastAsia="DFKai-SB"/>
            <w:u w:val="single"/>
          </w:rPr>
          <w:t>Innovation Prototype - Project Guide</w:t>
        </w:r>
      </w:hyperlink>
      <w:r w:rsidRPr="00323979">
        <w:rPr>
          <w:rFonts w:eastAsia="DFKai-SB"/>
        </w:rPr>
        <w:t xml:space="preserve"> for each pair of students</w:t>
      </w:r>
    </w:p>
    <w:p w14:paraId="7677069E" w14:textId="77777777" w:rsidR="003166B8" w:rsidRPr="00323979" w:rsidRDefault="003166B8" w:rsidP="005E331B">
      <w:pPr>
        <w:numPr>
          <w:ilvl w:val="0"/>
          <w:numId w:val="327"/>
        </w:numPr>
        <w:rPr>
          <w:rFonts w:eastAsia="DFKai-SB"/>
        </w:rPr>
      </w:pPr>
      <w:r w:rsidRPr="00323979">
        <w:rPr>
          <w:rFonts w:eastAsia="DFKai-SB"/>
        </w:rPr>
        <w:t>Print a copy of</w:t>
      </w:r>
      <w:hyperlink r:id="rId506">
        <w:r w:rsidRPr="00323979">
          <w:rPr>
            <w:rFonts w:eastAsia="DFKai-SB"/>
          </w:rPr>
          <w:t xml:space="preserve"> </w:t>
        </w:r>
      </w:hyperlink>
      <w:hyperlink r:id="rId507">
        <w:r w:rsidRPr="00323979">
          <w:rPr>
            <w:rFonts w:eastAsia="DFKai-SB"/>
            <w:u w:val="single"/>
          </w:rPr>
          <w:t>Prototype An Innovation - Peer Review</w:t>
        </w:r>
      </w:hyperlink>
      <w:r w:rsidRPr="00323979">
        <w:rPr>
          <w:rFonts w:eastAsia="DFKai-SB"/>
        </w:rPr>
        <w:t xml:space="preserve"> for each student</w:t>
      </w:r>
    </w:p>
    <w:p w14:paraId="4F45CE6A" w14:textId="77777777" w:rsidR="003166B8" w:rsidRPr="00323979" w:rsidRDefault="003166B8" w:rsidP="005E331B">
      <w:pPr>
        <w:numPr>
          <w:ilvl w:val="0"/>
          <w:numId w:val="327"/>
        </w:numPr>
        <w:spacing w:after="240"/>
        <w:rPr>
          <w:rFonts w:eastAsia="DFKai-SB"/>
        </w:rPr>
      </w:pPr>
      <w:r w:rsidRPr="00323979">
        <w:rPr>
          <w:rFonts w:eastAsia="DFKai-SB"/>
        </w:rPr>
        <w:t>Print a copy of</w:t>
      </w:r>
      <w:hyperlink r:id="rId508">
        <w:r w:rsidRPr="00323979">
          <w:rPr>
            <w:rFonts w:eastAsia="DFKai-SB"/>
          </w:rPr>
          <w:t xml:space="preserve"> </w:t>
        </w:r>
      </w:hyperlink>
      <w:hyperlink r:id="rId509">
        <w:r w:rsidRPr="00323979">
          <w:rPr>
            <w:rFonts w:eastAsia="DFKai-SB"/>
            <w:u w:val="single"/>
          </w:rPr>
          <w:t>Prototype An Innovation - Rubric</w:t>
        </w:r>
      </w:hyperlink>
      <w:r w:rsidRPr="00323979">
        <w:rPr>
          <w:rFonts w:eastAsia="DFKai-SB"/>
        </w:rPr>
        <w:t xml:space="preserve"> for each student</w:t>
      </w:r>
    </w:p>
    <w:p w14:paraId="440C8B74" w14:textId="77777777" w:rsidR="003166B8" w:rsidRPr="00323979" w:rsidRDefault="003166B8" w:rsidP="003166B8">
      <w:pPr>
        <w:pStyle w:val="Heading2"/>
        <w:keepNext w:val="0"/>
        <w:keepLines w:val="0"/>
        <w:spacing w:after="80"/>
        <w:rPr>
          <w:rFonts w:eastAsia="DFKai-SB"/>
          <w:b/>
          <w:sz w:val="34"/>
          <w:szCs w:val="34"/>
        </w:rPr>
      </w:pPr>
      <w:bookmarkStart w:id="950" w:name="_llea0pyollj6" w:colFirst="0" w:colLast="0"/>
      <w:bookmarkEnd w:id="950"/>
      <w:r w:rsidRPr="00323979">
        <w:rPr>
          <w:rFonts w:eastAsia="DFKai-SB"/>
          <w:b/>
          <w:sz w:val="34"/>
          <w:szCs w:val="34"/>
        </w:rPr>
        <w:t>課前準備</w:t>
      </w:r>
    </w:p>
    <w:p w14:paraId="304EBDE7" w14:textId="77777777" w:rsidR="003166B8" w:rsidRPr="00323979" w:rsidRDefault="003166B8" w:rsidP="005E331B">
      <w:pPr>
        <w:numPr>
          <w:ilvl w:val="0"/>
          <w:numId w:val="327"/>
        </w:numPr>
        <w:spacing w:before="240"/>
        <w:rPr>
          <w:rFonts w:eastAsia="DFKai-SB"/>
        </w:rPr>
      </w:pPr>
      <w:r w:rsidRPr="00323979">
        <w:rPr>
          <w:rFonts w:eastAsia="DFKai-SB"/>
        </w:rPr>
        <w:t>收集實體原型的製作材料，例如</w:t>
      </w:r>
    </w:p>
    <w:p w14:paraId="57D81BD0" w14:textId="77777777" w:rsidR="003166B8" w:rsidRPr="00323979" w:rsidRDefault="003166B8" w:rsidP="005E331B">
      <w:pPr>
        <w:numPr>
          <w:ilvl w:val="1"/>
          <w:numId w:val="327"/>
        </w:numPr>
        <w:rPr>
          <w:rFonts w:eastAsia="DFKai-SB"/>
        </w:rPr>
      </w:pPr>
      <w:r w:rsidRPr="00323979">
        <w:rPr>
          <w:rFonts w:eastAsia="DFKai-SB"/>
        </w:rPr>
        <w:t>紙板</w:t>
      </w:r>
    </w:p>
    <w:p w14:paraId="18AFCCB0" w14:textId="77777777" w:rsidR="003166B8" w:rsidRPr="00323979" w:rsidRDefault="003166B8" w:rsidP="005E331B">
      <w:pPr>
        <w:numPr>
          <w:ilvl w:val="1"/>
          <w:numId w:val="327"/>
        </w:numPr>
        <w:rPr>
          <w:rFonts w:eastAsia="DFKai-SB"/>
        </w:rPr>
      </w:pPr>
      <w:r w:rsidRPr="00323979">
        <w:rPr>
          <w:rFonts w:eastAsia="DFKai-SB"/>
        </w:rPr>
        <w:t>剪刀</w:t>
      </w:r>
    </w:p>
    <w:p w14:paraId="2B4C3269" w14:textId="77777777" w:rsidR="003166B8" w:rsidRPr="00323979" w:rsidRDefault="003166B8" w:rsidP="005E331B">
      <w:pPr>
        <w:numPr>
          <w:ilvl w:val="1"/>
          <w:numId w:val="327"/>
        </w:numPr>
        <w:rPr>
          <w:rFonts w:eastAsia="DFKai-SB"/>
        </w:rPr>
      </w:pPr>
      <w:r w:rsidRPr="00323979">
        <w:rPr>
          <w:rFonts w:eastAsia="DFKai-SB"/>
        </w:rPr>
        <w:t>膠帶</w:t>
      </w:r>
    </w:p>
    <w:p w14:paraId="2536C202" w14:textId="77777777" w:rsidR="003166B8" w:rsidRPr="00323979" w:rsidRDefault="003166B8" w:rsidP="005E331B">
      <w:pPr>
        <w:numPr>
          <w:ilvl w:val="1"/>
          <w:numId w:val="327"/>
        </w:numPr>
        <w:rPr>
          <w:rFonts w:eastAsia="DFKai-SB"/>
        </w:rPr>
      </w:pPr>
      <w:r w:rsidRPr="00323979">
        <w:rPr>
          <w:rFonts w:eastAsia="DFKai-SB"/>
        </w:rPr>
        <w:t>膠水</w:t>
      </w:r>
    </w:p>
    <w:p w14:paraId="40BD94BA" w14:textId="77777777" w:rsidR="003166B8" w:rsidRPr="00323979" w:rsidRDefault="003166B8" w:rsidP="005E331B">
      <w:pPr>
        <w:numPr>
          <w:ilvl w:val="1"/>
          <w:numId w:val="327"/>
        </w:numPr>
        <w:rPr>
          <w:rFonts w:eastAsia="DFKai-SB"/>
        </w:rPr>
      </w:pPr>
      <w:r w:rsidRPr="00323979">
        <w:rPr>
          <w:rFonts w:eastAsia="DFKai-SB"/>
        </w:rPr>
        <w:t>金屬薄片</w:t>
      </w:r>
    </w:p>
    <w:p w14:paraId="43FF80C8" w14:textId="77777777" w:rsidR="003166B8" w:rsidRPr="00323979" w:rsidRDefault="003166B8" w:rsidP="005E331B">
      <w:pPr>
        <w:numPr>
          <w:ilvl w:val="0"/>
          <w:numId w:val="327"/>
        </w:numPr>
        <w:rPr>
          <w:rFonts w:eastAsia="DFKai-SB"/>
        </w:rPr>
      </w:pPr>
      <w:r w:rsidRPr="00323979">
        <w:rPr>
          <w:rFonts w:eastAsia="DFKai-SB"/>
        </w:rPr>
        <w:t>為每組學生印出一份</w:t>
      </w:r>
      <w:r w:rsidRPr="00323979">
        <w:rPr>
          <w:rFonts w:eastAsia="DFKai-SB"/>
        </w:rPr>
        <w:t xml:space="preserve"> </w:t>
      </w:r>
      <w:r w:rsidRPr="00323979">
        <w:rPr>
          <w:rFonts w:eastAsia="DFKai-SB"/>
        </w:rPr>
        <w:t>建立創新原型</w:t>
      </w:r>
      <w:r w:rsidRPr="00323979">
        <w:rPr>
          <w:rFonts w:eastAsia="DFKai-SB"/>
        </w:rPr>
        <w:t xml:space="preserve"> - </w:t>
      </w:r>
      <w:r w:rsidRPr="00323979">
        <w:rPr>
          <w:rFonts w:eastAsia="DFKai-SB"/>
        </w:rPr>
        <w:t>專案指南</w:t>
      </w:r>
      <w:r w:rsidRPr="00323979">
        <w:rPr>
          <w:rFonts w:eastAsia="DFKai-SB"/>
        </w:rPr>
        <w:t xml:space="preserve"> (</w:t>
      </w:r>
      <w:hyperlink r:id="rId510">
        <w:r w:rsidRPr="00323979">
          <w:rPr>
            <w:rFonts w:eastAsia="DFKai-SB"/>
            <w:u w:val="single"/>
          </w:rPr>
          <w:t>Innovation Prototype - Project Guide</w:t>
        </w:r>
      </w:hyperlink>
      <w:r w:rsidRPr="00323979">
        <w:rPr>
          <w:rFonts w:eastAsia="DFKai-SB"/>
        </w:rPr>
        <w:t>)</w:t>
      </w:r>
    </w:p>
    <w:p w14:paraId="3BFC50FF" w14:textId="77777777" w:rsidR="003166B8" w:rsidRPr="00323979" w:rsidRDefault="003166B8" w:rsidP="005E331B">
      <w:pPr>
        <w:numPr>
          <w:ilvl w:val="0"/>
          <w:numId w:val="327"/>
        </w:numPr>
        <w:rPr>
          <w:rFonts w:eastAsia="DFKai-SB"/>
        </w:rPr>
      </w:pPr>
      <w:r w:rsidRPr="00323979">
        <w:rPr>
          <w:rFonts w:eastAsia="DFKai-SB"/>
        </w:rPr>
        <w:t>為每位學生印出一份</w:t>
      </w:r>
      <w:r w:rsidRPr="00323979">
        <w:rPr>
          <w:rFonts w:eastAsia="DFKai-SB"/>
        </w:rPr>
        <w:t xml:space="preserve"> </w:t>
      </w:r>
      <w:r w:rsidRPr="00323979">
        <w:rPr>
          <w:rFonts w:eastAsia="DFKai-SB"/>
        </w:rPr>
        <w:t>建立創新原型</w:t>
      </w:r>
      <w:r w:rsidRPr="00323979">
        <w:rPr>
          <w:rFonts w:eastAsia="DFKai-SB"/>
        </w:rPr>
        <w:t xml:space="preserve"> - </w:t>
      </w:r>
      <w:r w:rsidRPr="00323979">
        <w:rPr>
          <w:rFonts w:eastAsia="DFKai-SB"/>
        </w:rPr>
        <w:t>夥伴回饋</w:t>
      </w:r>
      <w:r w:rsidRPr="00323979">
        <w:rPr>
          <w:rFonts w:eastAsia="DFKai-SB"/>
        </w:rPr>
        <w:t xml:space="preserve"> (Prototype An Innovation - Peer Review) </w:t>
      </w:r>
      <w:r w:rsidRPr="00323979">
        <w:rPr>
          <w:rFonts w:eastAsia="DFKai-SB"/>
        </w:rPr>
        <w:t>的副本</w:t>
      </w:r>
    </w:p>
    <w:p w14:paraId="59BC2665" w14:textId="77777777" w:rsidR="003166B8" w:rsidRPr="00323979" w:rsidRDefault="003166B8" w:rsidP="005E331B">
      <w:pPr>
        <w:numPr>
          <w:ilvl w:val="0"/>
          <w:numId w:val="327"/>
        </w:numPr>
        <w:spacing w:after="240"/>
        <w:rPr>
          <w:rFonts w:eastAsia="DFKai-SB"/>
        </w:rPr>
      </w:pPr>
      <w:r w:rsidRPr="00323979">
        <w:rPr>
          <w:rFonts w:eastAsia="DFKai-SB"/>
        </w:rPr>
        <w:t>為每個學生印出一份</w:t>
      </w:r>
      <w:r w:rsidRPr="00323979">
        <w:rPr>
          <w:rFonts w:eastAsia="DFKai-SB"/>
        </w:rPr>
        <w:t xml:space="preserve"> </w:t>
      </w:r>
      <w:r w:rsidRPr="00323979">
        <w:rPr>
          <w:rFonts w:eastAsia="DFKai-SB"/>
        </w:rPr>
        <w:t>建立創新原型</w:t>
      </w:r>
      <w:r w:rsidRPr="00323979">
        <w:rPr>
          <w:rFonts w:eastAsia="DFKai-SB"/>
        </w:rPr>
        <w:t xml:space="preserve"> - (Prototype An Innovation - Rubric)</w:t>
      </w:r>
    </w:p>
    <w:p w14:paraId="2219CFC7" w14:textId="77777777" w:rsidR="003166B8" w:rsidRPr="00323979" w:rsidRDefault="003166B8" w:rsidP="003166B8">
      <w:pPr>
        <w:pStyle w:val="Heading2"/>
        <w:keepNext w:val="0"/>
        <w:keepLines w:val="0"/>
        <w:spacing w:after="80"/>
        <w:rPr>
          <w:rFonts w:eastAsia="DFKai-SB"/>
          <w:b/>
          <w:sz w:val="34"/>
          <w:szCs w:val="34"/>
        </w:rPr>
      </w:pPr>
      <w:bookmarkStart w:id="951" w:name="_mmw1iyblxnvw" w:colFirst="0" w:colLast="0"/>
      <w:bookmarkEnd w:id="951"/>
      <w:r w:rsidRPr="00323979">
        <w:rPr>
          <w:rFonts w:eastAsia="DFKai-SB"/>
          <w:b/>
          <w:sz w:val="34"/>
          <w:szCs w:val="34"/>
        </w:rPr>
        <w:t>Links</w:t>
      </w:r>
    </w:p>
    <w:p w14:paraId="5344CC06" w14:textId="77777777" w:rsidR="003166B8" w:rsidRPr="00323979" w:rsidRDefault="003166B8" w:rsidP="003166B8">
      <w:pPr>
        <w:rPr>
          <w:rFonts w:eastAsia="DFKai-SB"/>
        </w:rPr>
      </w:pPr>
      <w:r w:rsidRPr="00323979">
        <w:rPr>
          <w:rFonts w:eastAsia="DFKai-SB"/>
          <w:b/>
        </w:rPr>
        <w:t>Heads Up!</w:t>
      </w:r>
      <w:r w:rsidRPr="00323979">
        <w:rPr>
          <w:rFonts w:eastAsia="DFKai-SB"/>
        </w:rPr>
        <w:t xml:space="preserve"> Please make a copy of any documents you plan to share with students.</w:t>
      </w:r>
    </w:p>
    <w:p w14:paraId="1153EE01" w14:textId="77777777" w:rsidR="003166B8" w:rsidRPr="00323979" w:rsidRDefault="003166B8" w:rsidP="003166B8">
      <w:pPr>
        <w:pStyle w:val="Heading3"/>
        <w:keepNext w:val="0"/>
        <w:keepLines w:val="0"/>
        <w:spacing w:before="280"/>
        <w:rPr>
          <w:rFonts w:eastAsia="DFKai-SB"/>
          <w:b/>
          <w:color w:val="auto"/>
          <w:sz w:val="26"/>
          <w:szCs w:val="26"/>
        </w:rPr>
      </w:pPr>
      <w:bookmarkStart w:id="952" w:name="_qk0szl96dgsh" w:colFirst="0" w:colLast="0"/>
      <w:bookmarkEnd w:id="952"/>
      <w:r w:rsidRPr="00323979">
        <w:rPr>
          <w:rFonts w:eastAsia="DFKai-SB"/>
          <w:b/>
          <w:color w:val="auto"/>
          <w:sz w:val="26"/>
          <w:szCs w:val="26"/>
        </w:rPr>
        <w:t>For the Students</w:t>
      </w:r>
    </w:p>
    <w:p w14:paraId="5BDE5E73" w14:textId="77777777" w:rsidR="003166B8" w:rsidRPr="00323979" w:rsidRDefault="00AB68F6" w:rsidP="005E331B">
      <w:pPr>
        <w:numPr>
          <w:ilvl w:val="0"/>
          <w:numId w:val="328"/>
        </w:numPr>
        <w:spacing w:before="240"/>
        <w:rPr>
          <w:rFonts w:eastAsia="DFKai-SB"/>
        </w:rPr>
      </w:pPr>
      <w:hyperlink r:id="rId511">
        <w:r w:rsidR="003166B8" w:rsidRPr="00323979">
          <w:rPr>
            <w:rFonts w:eastAsia="DFKai-SB"/>
            <w:u w:val="single"/>
          </w:rPr>
          <w:t>Innovation Prototype</w:t>
        </w:r>
      </w:hyperlink>
      <w:r w:rsidR="003166B8" w:rsidRPr="00323979">
        <w:rPr>
          <w:rFonts w:eastAsia="DFKai-SB"/>
        </w:rPr>
        <w:t xml:space="preserve"> - Project Guide Make a Copy</w:t>
      </w:r>
    </w:p>
    <w:p w14:paraId="7CDA438E" w14:textId="77777777" w:rsidR="003166B8" w:rsidRPr="00323979" w:rsidRDefault="003166B8" w:rsidP="005E331B">
      <w:pPr>
        <w:numPr>
          <w:ilvl w:val="1"/>
          <w:numId w:val="328"/>
        </w:numPr>
        <w:rPr>
          <w:rFonts w:eastAsia="DFKai-SB"/>
        </w:rPr>
      </w:pPr>
      <w:r w:rsidRPr="00323979">
        <w:rPr>
          <w:rFonts w:eastAsia="DFKai-SB"/>
        </w:rPr>
        <w:fldChar w:fldCharType="begin"/>
      </w:r>
      <w:r w:rsidRPr="00323979">
        <w:rPr>
          <w:rFonts w:eastAsia="DFKai-SB"/>
        </w:rPr>
        <w:instrText xml:space="preserve"> HYPERLINK "https://docs.google.com/document/d/14fdmAmOJpOJw6KXielJAws1wf2AWEnSqQnZueUC6GvM/export?format=pdf" </w:instrText>
      </w:r>
      <w:r w:rsidRPr="00323979">
        <w:rPr>
          <w:rFonts w:eastAsia="DFKai-SB"/>
        </w:rPr>
        <w:fldChar w:fldCharType="separate"/>
      </w:r>
      <w:r w:rsidRPr="00323979">
        <w:rPr>
          <w:rFonts w:eastAsia="DFKai-SB"/>
          <w:u w:val="single"/>
        </w:rPr>
        <w:t>PDF</w:t>
      </w:r>
    </w:p>
    <w:p w14:paraId="5C5EA05C"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"https://docs.google.com/document/d/14fdmAmOJpOJw6KXielJAws1wf2AWEnSqQnZueUC6GvM/export?format=doc" </w:instrText>
      </w:r>
      <w:r w:rsidRPr="00323979">
        <w:rPr>
          <w:rFonts w:eastAsia="DFKai-SB"/>
        </w:rPr>
        <w:fldChar w:fldCharType="separate"/>
      </w:r>
      <w:r w:rsidRPr="00323979">
        <w:rPr>
          <w:rFonts w:eastAsia="DFKai-SB"/>
          <w:u w:val="single"/>
        </w:rPr>
        <w:t>Microsoft Word</w:t>
      </w:r>
    </w:p>
    <w:p w14:paraId="353ADA57"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"https://docs.google.com/document/d/14fdmAmOJpOJw6KXielJAws1wf2AWEnSqQnZueUC6GvM/copy" </w:instrText>
      </w:r>
      <w:r w:rsidRPr="00323979">
        <w:rPr>
          <w:rFonts w:eastAsia="DFKai-SB"/>
        </w:rPr>
        <w:fldChar w:fldCharType="separate"/>
      </w:r>
      <w:r w:rsidRPr="00323979">
        <w:rPr>
          <w:rFonts w:eastAsia="DFKai-SB"/>
          <w:u w:val="single"/>
        </w:rPr>
        <w:t>Google Docs</w:t>
      </w:r>
    </w:p>
    <w:p w14:paraId="2DD70B2E" w14:textId="77777777" w:rsidR="003166B8" w:rsidRPr="00323979" w:rsidRDefault="003166B8" w:rsidP="005E331B">
      <w:pPr>
        <w:numPr>
          <w:ilvl w:val="0"/>
          <w:numId w:val="328"/>
        </w:numPr>
        <w:rPr>
          <w:rFonts w:eastAsia="DFKai-SB"/>
        </w:rPr>
      </w:pPr>
      <w:r w:rsidRPr="00323979">
        <w:rPr>
          <w:rFonts w:eastAsia="DFKai-SB"/>
        </w:rPr>
        <w:fldChar w:fldCharType="end"/>
      </w:r>
    </w:p>
    <w:p w14:paraId="2DD4B9CE" w14:textId="77777777" w:rsidR="003166B8" w:rsidRPr="00323979" w:rsidRDefault="00AB68F6" w:rsidP="005E331B">
      <w:pPr>
        <w:numPr>
          <w:ilvl w:val="0"/>
          <w:numId w:val="328"/>
        </w:numPr>
        <w:rPr>
          <w:rFonts w:eastAsia="DFKai-SB"/>
        </w:rPr>
      </w:pPr>
      <w:hyperlink r:id="rId512">
        <w:r w:rsidR="003166B8" w:rsidRPr="00323979">
          <w:rPr>
            <w:rFonts w:eastAsia="DFKai-SB"/>
            <w:u w:val="single"/>
          </w:rPr>
          <w:t>Prototype An Innovation</w:t>
        </w:r>
      </w:hyperlink>
      <w:r w:rsidR="003166B8" w:rsidRPr="00323979">
        <w:rPr>
          <w:rFonts w:eastAsia="DFKai-SB"/>
        </w:rPr>
        <w:t xml:space="preserve"> - Peer Review Make a Copy</w:t>
      </w:r>
    </w:p>
    <w:p w14:paraId="54E8E25C" w14:textId="77777777" w:rsidR="003166B8" w:rsidRPr="00323979" w:rsidRDefault="003166B8" w:rsidP="005E331B">
      <w:pPr>
        <w:numPr>
          <w:ilvl w:val="1"/>
          <w:numId w:val="328"/>
        </w:numPr>
        <w:rPr>
          <w:rFonts w:eastAsia="DFKai-SB"/>
        </w:rPr>
      </w:pPr>
      <w:r w:rsidRPr="00323979">
        <w:rPr>
          <w:rFonts w:eastAsia="DFKai-SB"/>
        </w:rPr>
        <w:fldChar w:fldCharType="begin"/>
      </w:r>
      <w:r w:rsidRPr="00323979">
        <w:rPr>
          <w:rFonts w:eastAsia="DFKai-SB"/>
        </w:rPr>
        <w:instrText xml:space="preserve"> HYPERLINK "https://docs.google.com/document/d/1pPTgdSLwAHs7AutiL5fBcHh2s_g5PrxEv0do5PHnvxU/export?format=pdf" </w:instrText>
      </w:r>
      <w:r w:rsidRPr="00323979">
        <w:rPr>
          <w:rFonts w:eastAsia="DFKai-SB"/>
        </w:rPr>
        <w:fldChar w:fldCharType="separate"/>
      </w:r>
      <w:r w:rsidRPr="00323979">
        <w:rPr>
          <w:rFonts w:eastAsia="DFKai-SB"/>
          <w:u w:val="single"/>
        </w:rPr>
        <w:t>PDF</w:t>
      </w:r>
    </w:p>
    <w:p w14:paraId="0540CB0D"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"https://docs.google.com/document/d/1pPTgdSLwAHs7AutiL5fBcHh2s_g5PrxEv0do5PHnvxU/export?format=doc" </w:instrText>
      </w:r>
      <w:r w:rsidRPr="00323979">
        <w:rPr>
          <w:rFonts w:eastAsia="DFKai-SB"/>
        </w:rPr>
        <w:fldChar w:fldCharType="separate"/>
      </w:r>
      <w:r w:rsidRPr="00323979">
        <w:rPr>
          <w:rFonts w:eastAsia="DFKai-SB"/>
          <w:u w:val="single"/>
        </w:rPr>
        <w:t>Microsoft Word</w:t>
      </w:r>
    </w:p>
    <w:p w14:paraId="21BA6D38"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"https://docs.google.com/document/d/1pPTgdSLwAHs7AutiL5fBcHh2s_g5PrxEv0do5PHnvxU/copy" </w:instrText>
      </w:r>
      <w:r w:rsidRPr="00323979">
        <w:rPr>
          <w:rFonts w:eastAsia="DFKai-SB"/>
        </w:rPr>
        <w:fldChar w:fldCharType="separate"/>
      </w:r>
      <w:r w:rsidRPr="00323979">
        <w:rPr>
          <w:rFonts w:eastAsia="DFKai-SB"/>
          <w:u w:val="single"/>
        </w:rPr>
        <w:t>Google Docs</w:t>
      </w:r>
    </w:p>
    <w:p w14:paraId="07FCB95D" w14:textId="77777777" w:rsidR="003166B8" w:rsidRPr="00323979" w:rsidRDefault="003166B8" w:rsidP="005E331B">
      <w:pPr>
        <w:numPr>
          <w:ilvl w:val="0"/>
          <w:numId w:val="328"/>
        </w:numPr>
        <w:rPr>
          <w:rFonts w:eastAsia="DFKai-SB"/>
        </w:rPr>
      </w:pPr>
      <w:r w:rsidRPr="00323979">
        <w:rPr>
          <w:rFonts w:eastAsia="DFKai-SB"/>
        </w:rPr>
        <w:fldChar w:fldCharType="end"/>
      </w:r>
    </w:p>
    <w:p w14:paraId="055FEB39" w14:textId="77777777" w:rsidR="003166B8" w:rsidRPr="00323979" w:rsidRDefault="00AB68F6" w:rsidP="005E331B">
      <w:pPr>
        <w:numPr>
          <w:ilvl w:val="0"/>
          <w:numId w:val="328"/>
        </w:numPr>
        <w:rPr>
          <w:rFonts w:eastAsia="DFKai-SB"/>
        </w:rPr>
      </w:pPr>
      <w:hyperlink r:id="rId513">
        <w:r w:rsidR="003166B8" w:rsidRPr="00323979">
          <w:rPr>
            <w:rFonts w:eastAsia="DFKai-SB"/>
            <w:u w:val="single"/>
          </w:rPr>
          <w:t>Prototype An Innovation</w:t>
        </w:r>
      </w:hyperlink>
      <w:r w:rsidR="003166B8" w:rsidRPr="00323979">
        <w:rPr>
          <w:rFonts w:eastAsia="DFKai-SB"/>
        </w:rPr>
        <w:t xml:space="preserve"> - Rubric Make a Copy</w:t>
      </w:r>
    </w:p>
    <w:p w14:paraId="4BCF934B" w14:textId="77777777" w:rsidR="003166B8" w:rsidRPr="00323979" w:rsidRDefault="003166B8" w:rsidP="005E331B">
      <w:pPr>
        <w:numPr>
          <w:ilvl w:val="1"/>
          <w:numId w:val="328"/>
        </w:numPr>
        <w:rPr>
          <w:rFonts w:eastAsia="DFKai-SB"/>
        </w:rPr>
      </w:pPr>
      <w:r w:rsidRPr="00323979">
        <w:rPr>
          <w:rFonts w:eastAsia="DFKai-SB"/>
        </w:rPr>
        <w:fldChar w:fldCharType="begin"/>
      </w:r>
      <w:r w:rsidRPr="00323979">
        <w:rPr>
          <w:rFonts w:eastAsia="DFKai-SB"/>
        </w:rPr>
        <w:instrText xml:space="preserve"> HYPERLINK "https://docs.google.com/document/d/1uJoGRcxOOSDWYr2ZXsFFTFAwx5clFRFl9siw0Xa-vAU/export?format=pdf" </w:instrText>
      </w:r>
      <w:r w:rsidRPr="00323979">
        <w:rPr>
          <w:rFonts w:eastAsia="DFKai-SB"/>
        </w:rPr>
        <w:fldChar w:fldCharType="separate"/>
      </w:r>
      <w:r w:rsidRPr="00323979">
        <w:rPr>
          <w:rFonts w:eastAsia="DFKai-SB"/>
          <w:u w:val="single"/>
        </w:rPr>
        <w:t>PDF</w:t>
      </w:r>
    </w:p>
    <w:p w14:paraId="755276D0"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"https://docs.google.com/document/d/1uJoGRcxOOSDWYr2ZXsFFTFAwx5clFRFl9siw0Xa-vAU/export?format=doc" </w:instrText>
      </w:r>
      <w:r w:rsidRPr="00323979">
        <w:rPr>
          <w:rFonts w:eastAsia="DFKai-SB"/>
        </w:rPr>
        <w:fldChar w:fldCharType="separate"/>
      </w:r>
      <w:r w:rsidRPr="00323979">
        <w:rPr>
          <w:rFonts w:eastAsia="DFKai-SB"/>
          <w:u w:val="single"/>
        </w:rPr>
        <w:t>Microsoft Word</w:t>
      </w:r>
    </w:p>
    <w:p w14:paraId="77A51035" w14:textId="77777777" w:rsidR="003166B8" w:rsidRPr="00323979" w:rsidRDefault="003166B8" w:rsidP="005E331B">
      <w:pPr>
        <w:numPr>
          <w:ilvl w:val="1"/>
          <w:numId w:val="328"/>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"https://docs.google.com/document/d/1uJoGRcxOOSDWYr2ZXsFFTFAwx5clFRFl9siw0Xa-vAU/copy" </w:instrText>
      </w:r>
      <w:r w:rsidRPr="00323979">
        <w:rPr>
          <w:rFonts w:eastAsia="DFKai-SB"/>
        </w:rPr>
        <w:fldChar w:fldCharType="separate"/>
      </w:r>
      <w:r w:rsidRPr="00323979">
        <w:rPr>
          <w:rFonts w:eastAsia="DFKai-SB"/>
          <w:u w:val="single"/>
        </w:rPr>
        <w:t>Google Docs</w:t>
      </w:r>
    </w:p>
    <w:bookmarkStart w:id="953" w:name="_4gt4qr9lgirs" w:colFirst="0" w:colLast="0"/>
    <w:bookmarkEnd w:id="953"/>
    <w:p w14:paraId="126BAAD5" w14:textId="77777777" w:rsidR="003166B8" w:rsidRPr="00323979" w:rsidRDefault="003166B8" w:rsidP="003166B8">
      <w:pPr>
        <w:pStyle w:val="Heading2"/>
        <w:keepNext w:val="0"/>
        <w:keepLines w:val="0"/>
        <w:spacing w:after="80"/>
        <w:rPr>
          <w:rFonts w:eastAsia="DFKai-SB"/>
          <w:b/>
          <w:sz w:val="34"/>
          <w:szCs w:val="34"/>
        </w:rPr>
      </w:pPr>
      <w:r w:rsidRPr="00323979">
        <w:rPr>
          <w:rFonts w:eastAsia="DFKai-SB"/>
        </w:rPr>
        <w:fldChar w:fldCharType="end"/>
      </w:r>
      <w:r w:rsidRPr="00323979">
        <w:rPr>
          <w:rFonts w:eastAsia="DFKai-SB"/>
          <w:b/>
          <w:sz w:val="34"/>
          <w:szCs w:val="34"/>
        </w:rPr>
        <w:t>相關連結</w:t>
      </w:r>
    </w:p>
    <w:p w14:paraId="47855E4F" w14:textId="77777777" w:rsidR="003166B8" w:rsidRPr="00323979" w:rsidRDefault="003166B8" w:rsidP="003166B8">
      <w:pPr>
        <w:rPr>
          <w:rFonts w:eastAsia="DFKai-SB"/>
          <w:b/>
        </w:rPr>
      </w:pPr>
      <w:r w:rsidRPr="00323979">
        <w:rPr>
          <w:rFonts w:eastAsia="DFKai-SB"/>
        </w:rPr>
        <w:t>注意！請將所有需要給學生的文件先印出來！</w:t>
      </w:r>
    </w:p>
    <w:p w14:paraId="627FC7A0" w14:textId="77777777" w:rsidR="003166B8" w:rsidRPr="00323979" w:rsidRDefault="003166B8" w:rsidP="003166B8">
      <w:pPr>
        <w:rPr>
          <w:rFonts w:eastAsia="DFKai-SB"/>
        </w:rPr>
      </w:pPr>
    </w:p>
    <w:p w14:paraId="5B1A378A" w14:textId="77777777" w:rsidR="003166B8" w:rsidRPr="00323979" w:rsidRDefault="003166B8" w:rsidP="003166B8">
      <w:pPr>
        <w:rPr>
          <w:rFonts w:eastAsia="DFKai-SB"/>
          <w:b/>
          <w:sz w:val="26"/>
          <w:szCs w:val="26"/>
        </w:rPr>
      </w:pPr>
      <w:r w:rsidRPr="00323979">
        <w:rPr>
          <w:rFonts w:eastAsia="DFKai-SB"/>
        </w:rPr>
        <w:t>給學生的資料</w:t>
      </w:r>
    </w:p>
    <w:p w14:paraId="17D190FC" w14:textId="77777777" w:rsidR="003166B8" w:rsidRPr="00323979" w:rsidRDefault="003166B8" w:rsidP="005E331B">
      <w:pPr>
        <w:numPr>
          <w:ilvl w:val="0"/>
          <w:numId w:val="328"/>
        </w:numPr>
        <w:spacing w:before="240"/>
        <w:rPr>
          <w:rFonts w:eastAsia="DFKai-SB"/>
        </w:rPr>
      </w:pPr>
      <w:r w:rsidRPr="00323979">
        <w:rPr>
          <w:rFonts w:eastAsia="DFKai-SB"/>
        </w:rPr>
        <w:t>建立創新原型</w:t>
      </w:r>
      <w:r w:rsidRPr="00323979">
        <w:rPr>
          <w:rFonts w:eastAsia="DFKai-SB"/>
        </w:rPr>
        <w:t xml:space="preserve"> - </w:t>
      </w:r>
      <w:r w:rsidRPr="00323979">
        <w:rPr>
          <w:rFonts w:eastAsia="DFKai-SB"/>
        </w:rPr>
        <w:t>專案指南</w:t>
      </w:r>
      <w:r w:rsidRPr="00323979">
        <w:rPr>
          <w:rFonts w:eastAsia="DFKai-SB"/>
        </w:rPr>
        <w:t xml:space="preserve"> </w:t>
      </w:r>
      <w:r w:rsidRPr="00323979">
        <w:rPr>
          <w:rFonts w:eastAsia="DFKai-SB"/>
        </w:rPr>
        <w:t>製作副本</w:t>
      </w:r>
    </w:p>
    <w:p w14:paraId="5DB3E3F2" w14:textId="77777777" w:rsidR="003166B8" w:rsidRPr="00323979" w:rsidRDefault="003166B8" w:rsidP="005E331B">
      <w:pPr>
        <w:numPr>
          <w:ilvl w:val="1"/>
          <w:numId w:val="328"/>
        </w:numPr>
        <w:rPr>
          <w:rFonts w:eastAsia="DFKai-SB"/>
        </w:rPr>
      </w:pPr>
      <w:r w:rsidRPr="00323979">
        <w:rPr>
          <w:rFonts w:eastAsia="DFKai-SB"/>
        </w:rPr>
        <w:fldChar w:fldCharType="begin"/>
      </w:r>
      <w:r w:rsidRPr="00323979">
        <w:rPr>
          <w:rFonts w:eastAsia="DFKai-SB"/>
        </w:rPr>
        <w:instrText xml:space="preserve"> HYPERLINK "https://docs.google.com/document/d/14fdmAmOJpOJw6KXielJAws1wf2AWEnSqQnZueUC6GvM/export?format=pdf" </w:instrText>
      </w:r>
      <w:r w:rsidRPr="00323979">
        <w:rPr>
          <w:rFonts w:eastAsia="DFKai-SB"/>
        </w:rPr>
        <w:fldChar w:fldCharType="separate"/>
      </w:r>
      <w:r w:rsidRPr="00323979">
        <w:rPr>
          <w:rFonts w:eastAsia="DFKai-SB"/>
          <w:u w:val="single"/>
        </w:rPr>
        <w:t>PDF</w:t>
      </w:r>
    </w:p>
    <w:p w14:paraId="593C90EE"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"https://docs.google.com/document/d/14fdmAmOJpOJw6KXielJAws1wf2AWEnSqQnZueUC6GvM/export?format=doc" </w:instrText>
      </w:r>
      <w:r w:rsidRPr="00323979">
        <w:rPr>
          <w:rFonts w:eastAsia="DFKai-SB"/>
        </w:rPr>
        <w:fldChar w:fldCharType="separate"/>
      </w:r>
      <w:r w:rsidRPr="00323979">
        <w:rPr>
          <w:rFonts w:eastAsia="DFKai-SB"/>
          <w:u w:val="single"/>
        </w:rPr>
        <w:t>Microsoft Word</w:t>
      </w:r>
    </w:p>
    <w:p w14:paraId="0390E862" w14:textId="77777777" w:rsidR="003166B8" w:rsidRPr="00323979" w:rsidRDefault="003166B8" w:rsidP="005E331B">
      <w:pPr>
        <w:numPr>
          <w:ilvl w:val="1"/>
          <w:numId w:val="328"/>
        </w:numPr>
        <w:rPr>
          <w:rFonts w:eastAsia="DFKai-SB"/>
        </w:rPr>
      </w:pPr>
      <w:r w:rsidRPr="00323979">
        <w:rPr>
          <w:rFonts w:eastAsia="DFKai-SB"/>
        </w:rPr>
        <w:fldChar w:fldCharType="end"/>
      </w:r>
      <w:hyperlink r:id="rId514">
        <w:r w:rsidRPr="00323979">
          <w:rPr>
            <w:rFonts w:eastAsia="DFKai-SB"/>
            <w:u w:val="single"/>
          </w:rPr>
          <w:t>Google Docs</w:t>
        </w:r>
      </w:hyperlink>
    </w:p>
    <w:p w14:paraId="692FBCFC" w14:textId="77777777" w:rsidR="003166B8" w:rsidRPr="00323979" w:rsidRDefault="003166B8" w:rsidP="005E331B">
      <w:pPr>
        <w:numPr>
          <w:ilvl w:val="0"/>
          <w:numId w:val="328"/>
        </w:numPr>
        <w:rPr>
          <w:rFonts w:eastAsia="DFKai-SB"/>
        </w:rPr>
      </w:pPr>
    </w:p>
    <w:p w14:paraId="6771F107" w14:textId="77777777" w:rsidR="003166B8" w:rsidRPr="00323979" w:rsidRDefault="003166B8" w:rsidP="005E331B">
      <w:pPr>
        <w:numPr>
          <w:ilvl w:val="0"/>
          <w:numId w:val="328"/>
        </w:numPr>
        <w:rPr>
          <w:rFonts w:eastAsia="DFKai-SB"/>
        </w:rPr>
      </w:pPr>
      <w:r w:rsidRPr="00323979">
        <w:rPr>
          <w:rFonts w:eastAsia="DFKai-SB"/>
        </w:rPr>
        <w:t>建立創新原型</w:t>
      </w:r>
      <w:r w:rsidRPr="00323979">
        <w:rPr>
          <w:rFonts w:eastAsia="DFKai-SB"/>
        </w:rPr>
        <w:t xml:space="preserve"> -  </w:t>
      </w:r>
      <w:r w:rsidRPr="00323979">
        <w:rPr>
          <w:rFonts w:eastAsia="DFKai-SB"/>
        </w:rPr>
        <w:t>夥伴回饋</w:t>
      </w:r>
      <w:r w:rsidRPr="00323979">
        <w:rPr>
          <w:rFonts w:eastAsia="DFKai-SB"/>
        </w:rPr>
        <w:t xml:space="preserve"> </w:t>
      </w:r>
      <w:r w:rsidRPr="00323979">
        <w:rPr>
          <w:rFonts w:eastAsia="DFKai-SB"/>
        </w:rPr>
        <w:t>製作副本</w:t>
      </w:r>
    </w:p>
    <w:p w14:paraId="19387F73" w14:textId="77777777" w:rsidR="003166B8" w:rsidRPr="00323979" w:rsidRDefault="003166B8" w:rsidP="005E331B">
      <w:pPr>
        <w:numPr>
          <w:ilvl w:val="1"/>
          <w:numId w:val="328"/>
        </w:numPr>
        <w:rPr>
          <w:rFonts w:eastAsia="DFKai-SB"/>
        </w:rPr>
      </w:pPr>
      <w:r w:rsidRPr="00323979">
        <w:rPr>
          <w:rFonts w:eastAsia="DFKai-SB"/>
        </w:rPr>
        <w:fldChar w:fldCharType="begin"/>
      </w:r>
      <w:r w:rsidRPr="00323979">
        <w:rPr>
          <w:rFonts w:eastAsia="DFKai-SB"/>
        </w:rPr>
        <w:instrText xml:space="preserve"> HYPERLINK "https://docs.google.com/document/d/1pPTgdSLwAHs7AutiL5fBcHh2s_g5PrxEv0do5PHnvxU/export?format=pdf" </w:instrText>
      </w:r>
      <w:r w:rsidRPr="00323979">
        <w:rPr>
          <w:rFonts w:eastAsia="DFKai-SB"/>
        </w:rPr>
        <w:fldChar w:fldCharType="separate"/>
      </w:r>
      <w:r w:rsidRPr="00323979">
        <w:rPr>
          <w:rFonts w:eastAsia="DFKai-SB"/>
          <w:u w:val="single"/>
        </w:rPr>
        <w:t>PDF</w:t>
      </w:r>
    </w:p>
    <w:p w14:paraId="277E1374"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"https://docs.google.com/document/d/1pPTgdSLwAHs7AutiL5fBcHh2s_g5PrxEv0do5PHnvxU/export?format=doc" </w:instrText>
      </w:r>
      <w:r w:rsidRPr="00323979">
        <w:rPr>
          <w:rFonts w:eastAsia="DFKai-SB"/>
        </w:rPr>
        <w:fldChar w:fldCharType="separate"/>
      </w:r>
      <w:r w:rsidRPr="00323979">
        <w:rPr>
          <w:rFonts w:eastAsia="DFKai-SB"/>
          <w:u w:val="single"/>
        </w:rPr>
        <w:t>Microsoft Word</w:t>
      </w:r>
    </w:p>
    <w:p w14:paraId="2ABD1738" w14:textId="77777777" w:rsidR="003166B8" w:rsidRPr="00323979" w:rsidRDefault="003166B8" w:rsidP="005E331B">
      <w:pPr>
        <w:numPr>
          <w:ilvl w:val="1"/>
          <w:numId w:val="328"/>
        </w:numPr>
        <w:rPr>
          <w:rFonts w:eastAsia="DFKai-SB"/>
        </w:rPr>
      </w:pPr>
      <w:r w:rsidRPr="00323979">
        <w:rPr>
          <w:rFonts w:eastAsia="DFKai-SB"/>
        </w:rPr>
        <w:fldChar w:fldCharType="end"/>
      </w:r>
      <w:hyperlink r:id="rId515">
        <w:r w:rsidRPr="00323979">
          <w:rPr>
            <w:rFonts w:eastAsia="DFKai-SB"/>
            <w:u w:val="single"/>
          </w:rPr>
          <w:t>Google Docs</w:t>
        </w:r>
      </w:hyperlink>
    </w:p>
    <w:p w14:paraId="33307D29" w14:textId="77777777" w:rsidR="003166B8" w:rsidRPr="00323979" w:rsidRDefault="003166B8" w:rsidP="005E331B">
      <w:pPr>
        <w:numPr>
          <w:ilvl w:val="0"/>
          <w:numId w:val="328"/>
        </w:numPr>
        <w:rPr>
          <w:rFonts w:eastAsia="DFKai-SB"/>
        </w:rPr>
      </w:pPr>
    </w:p>
    <w:p w14:paraId="663E621D" w14:textId="77777777" w:rsidR="003166B8" w:rsidRPr="00323979" w:rsidRDefault="003166B8" w:rsidP="005E331B">
      <w:pPr>
        <w:numPr>
          <w:ilvl w:val="0"/>
          <w:numId w:val="328"/>
        </w:numPr>
        <w:rPr>
          <w:rFonts w:eastAsia="DFKai-SB"/>
        </w:rPr>
      </w:pPr>
      <w:r w:rsidRPr="00323979">
        <w:rPr>
          <w:rFonts w:eastAsia="DFKai-SB"/>
        </w:rPr>
        <w:t>建立創新原型</w:t>
      </w:r>
      <w:r w:rsidRPr="00323979">
        <w:rPr>
          <w:rFonts w:eastAsia="DFKai-SB"/>
        </w:rPr>
        <w:t xml:space="preserve"> - </w:t>
      </w:r>
      <w:r w:rsidRPr="00323979">
        <w:rPr>
          <w:rFonts w:eastAsia="DFKai-SB"/>
        </w:rPr>
        <w:t>專欄製作副本</w:t>
      </w:r>
    </w:p>
    <w:p w14:paraId="0246D2AC" w14:textId="77777777" w:rsidR="003166B8" w:rsidRPr="00323979" w:rsidRDefault="003166B8" w:rsidP="005E331B">
      <w:pPr>
        <w:numPr>
          <w:ilvl w:val="1"/>
          <w:numId w:val="328"/>
        </w:numPr>
        <w:rPr>
          <w:rFonts w:eastAsia="DFKai-SB"/>
        </w:rPr>
      </w:pPr>
      <w:r w:rsidRPr="00323979">
        <w:rPr>
          <w:rFonts w:eastAsia="DFKai-SB"/>
        </w:rPr>
        <w:fldChar w:fldCharType="begin"/>
      </w:r>
      <w:r w:rsidRPr="00323979">
        <w:rPr>
          <w:rFonts w:eastAsia="DFKai-SB"/>
        </w:rPr>
        <w:instrText xml:space="preserve"> HYPERLINK "https://docs.google.com/document/d/1uJoGRcxOOSDWYr2ZXsFFTFAwx5clFRFl9siw0Xa-vAU/export?format=pdf" </w:instrText>
      </w:r>
      <w:r w:rsidRPr="00323979">
        <w:rPr>
          <w:rFonts w:eastAsia="DFKai-SB"/>
        </w:rPr>
        <w:fldChar w:fldCharType="separate"/>
      </w:r>
      <w:r w:rsidRPr="00323979">
        <w:rPr>
          <w:rFonts w:eastAsia="DFKai-SB"/>
          <w:u w:val="single"/>
        </w:rPr>
        <w:t>PDF</w:t>
      </w:r>
    </w:p>
    <w:p w14:paraId="720CC5AE" w14:textId="77777777" w:rsidR="003166B8" w:rsidRPr="00323979" w:rsidRDefault="003166B8" w:rsidP="005E331B">
      <w:pPr>
        <w:numPr>
          <w:ilvl w:val="1"/>
          <w:numId w:val="328"/>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"https://docs.google.com/document/d/1uJoGRcxOOSDWYr2ZXsFFTFAwx5clFRFl9siw0Xa-vAU/export?format=doc" </w:instrText>
      </w:r>
      <w:r w:rsidRPr="00323979">
        <w:rPr>
          <w:rFonts w:eastAsia="DFKai-SB"/>
        </w:rPr>
        <w:fldChar w:fldCharType="separate"/>
      </w:r>
      <w:r w:rsidRPr="00323979">
        <w:rPr>
          <w:rFonts w:eastAsia="DFKai-SB"/>
          <w:u w:val="single"/>
        </w:rPr>
        <w:t>Microsoft Word</w:t>
      </w:r>
    </w:p>
    <w:p w14:paraId="6F08A310" w14:textId="77777777" w:rsidR="003166B8" w:rsidRPr="00323979" w:rsidRDefault="003166B8" w:rsidP="005E331B">
      <w:pPr>
        <w:numPr>
          <w:ilvl w:val="1"/>
          <w:numId w:val="328"/>
        </w:numPr>
        <w:spacing w:after="240"/>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"https://docs.google.com/document/d/1uJoGRcxOOSDWYr2ZXsFFTFAwx5clFRFl9siw0Xa-vAU/copy" </w:instrText>
      </w:r>
      <w:r w:rsidRPr="00323979">
        <w:rPr>
          <w:rFonts w:eastAsia="DFKai-SB"/>
        </w:rPr>
        <w:fldChar w:fldCharType="separate"/>
      </w:r>
      <w:r w:rsidRPr="00323979">
        <w:rPr>
          <w:rFonts w:eastAsia="DFKai-SB"/>
          <w:u w:val="single"/>
        </w:rPr>
        <w:t>Google Docs</w:t>
      </w:r>
    </w:p>
    <w:p w14:paraId="3964A183" w14:textId="77777777" w:rsidR="003166B8" w:rsidRPr="00323979" w:rsidRDefault="003166B8" w:rsidP="003166B8">
      <w:pPr>
        <w:spacing w:before="240" w:after="240"/>
        <w:rPr>
          <w:rFonts w:eastAsia="DFKai-SB"/>
        </w:rPr>
      </w:pPr>
      <w:r w:rsidRPr="00323979">
        <w:rPr>
          <w:rFonts w:eastAsia="DFKai-SB"/>
        </w:rPr>
        <w:fldChar w:fldCharType="end"/>
      </w:r>
    </w:p>
    <w:p w14:paraId="6494EC70" w14:textId="77777777" w:rsidR="003166B8" w:rsidRPr="00323979" w:rsidRDefault="003166B8" w:rsidP="003166B8">
      <w:pPr>
        <w:pStyle w:val="Heading2"/>
        <w:keepNext w:val="0"/>
        <w:keepLines w:val="0"/>
        <w:spacing w:after="80"/>
        <w:rPr>
          <w:rFonts w:eastAsia="DFKai-SB"/>
          <w:b/>
          <w:sz w:val="34"/>
          <w:szCs w:val="34"/>
        </w:rPr>
      </w:pPr>
      <w:bookmarkStart w:id="954" w:name="_yy7yrrblnsav" w:colFirst="0" w:colLast="0"/>
      <w:bookmarkEnd w:id="954"/>
      <w:r w:rsidRPr="00323979">
        <w:rPr>
          <w:rFonts w:eastAsia="DFKai-SB"/>
          <w:b/>
          <w:sz w:val="34"/>
          <w:szCs w:val="34"/>
        </w:rPr>
        <w:t>Support</w:t>
      </w:r>
    </w:p>
    <w:bookmarkStart w:id="955" w:name="_ougr8ckpgfjb" w:colFirst="0" w:colLast="0"/>
    <w:bookmarkEnd w:id="955"/>
    <w:p w14:paraId="403F7A53" w14:textId="77777777" w:rsidR="003166B8" w:rsidRPr="00323979" w:rsidRDefault="003166B8" w:rsidP="003166B8">
      <w:pPr>
        <w:pStyle w:val="Heading3"/>
        <w:keepNext w:val="0"/>
        <w:keepLines w:val="0"/>
        <w:spacing w:before="280"/>
        <w:rPr>
          <w:rFonts w:eastAsia="DFKai-SB"/>
          <w:b/>
          <w:color w:val="auto"/>
          <w:sz w:val="26"/>
          <w:szCs w:val="26"/>
          <w:u w:val="single"/>
        </w:rPr>
      </w:pPr>
      <w:r w:rsidRPr="00323979">
        <w:rPr>
          <w:rFonts w:eastAsia="DFKai-SB"/>
          <w:color w:val="auto"/>
        </w:rPr>
        <w:fldChar w:fldCharType="begin"/>
      </w:r>
      <w:r w:rsidRPr="00323979">
        <w:rPr>
          <w:rFonts w:eastAsia="DFKai-SB"/>
          <w:color w:val="auto"/>
        </w:rPr>
        <w:instrText xml:space="preserve"> HYPERLINK "https://forum.code.org/c/csd6/" </w:instrText>
      </w:r>
      <w:r w:rsidRPr="00323979">
        <w:rPr>
          <w:rFonts w:eastAsia="DFKai-SB"/>
          <w:color w:val="auto"/>
        </w:rPr>
        <w:fldChar w:fldCharType="separate"/>
      </w:r>
      <w:r w:rsidRPr="00323979">
        <w:rPr>
          <w:rFonts w:eastAsia="DFKai-SB"/>
          <w:b/>
          <w:color w:val="auto"/>
          <w:sz w:val="26"/>
          <w:szCs w:val="26"/>
          <w:u w:val="single"/>
        </w:rPr>
        <w:t>Lesson Forum</w:t>
      </w:r>
    </w:p>
    <w:bookmarkStart w:id="956" w:name="_7t112muxdqqb" w:colFirst="0" w:colLast="0"/>
    <w:bookmarkEnd w:id="956"/>
    <w:p w14:paraId="5E44A2BC" w14:textId="77777777" w:rsidR="003166B8" w:rsidRPr="00323979" w:rsidRDefault="003166B8" w:rsidP="003166B8">
      <w:pPr>
        <w:pStyle w:val="Heading3"/>
        <w:keepNext w:val="0"/>
        <w:keepLines w:val="0"/>
        <w:spacing w:before="280"/>
        <w:rPr>
          <w:rFonts w:eastAsia="DFKai-SB"/>
          <w:color w:val="auto"/>
        </w:rPr>
      </w:pPr>
      <w:r w:rsidRPr="00323979">
        <w:rPr>
          <w:rFonts w:eastAsia="DFKai-SB"/>
          <w:color w:val="auto"/>
        </w:rPr>
        <w:fldChar w:fldCharType="end"/>
      </w:r>
      <w:hyperlink r:id="rId516">
        <w:r w:rsidRPr="00323979">
          <w:rPr>
            <w:rFonts w:eastAsia="DFKai-SB"/>
            <w:b/>
            <w:color w:val="auto"/>
            <w:sz w:val="26"/>
            <w:szCs w:val="26"/>
            <w:u w:val="single"/>
          </w:rPr>
          <w:t>Report a Bug</w:t>
        </w:r>
      </w:hyperlink>
    </w:p>
    <w:p w14:paraId="0A23E54F" w14:textId="77777777" w:rsidR="003166B8" w:rsidRPr="00323979" w:rsidRDefault="003166B8" w:rsidP="003166B8">
      <w:pPr>
        <w:rPr>
          <w:rFonts w:eastAsia="DFKai-SB"/>
        </w:rPr>
      </w:pPr>
    </w:p>
    <w:p w14:paraId="1E20C777" w14:textId="77777777" w:rsidR="003166B8" w:rsidRPr="00323979" w:rsidRDefault="003166B8" w:rsidP="003166B8">
      <w:pPr>
        <w:rPr>
          <w:rFonts w:eastAsia="DFKai-SB"/>
        </w:rPr>
      </w:pPr>
      <w:r w:rsidRPr="00323979">
        <w:rPr>
          <w:rFonts w:eastAsia="DFKai-SB"/>
        </w:rPr>
        <w:t>課外支援</w:t>
      </w:r>
    </w:p>
    <w:p w14:paraId="6A90E9CF" w14:textId="77777777" w:rsidR="003166B8" w:rsidRPr="00323979" w:rsidRDefault="003166B8" w:rsidP="003166B8">
      <w:pPr>
        <w:rPr>
          <w:rFonts w:eastAsia="DFKai-SB"/>
        </w:rPr>
      </w:pPr>
      <w:r w:rsidRPr="00323979">
        <w:rPr>
          <w:rFonts w:eastAsia="DFKai-SB"/>
        </w:rPr>
        <w:t>討論區</w:t>
      </w:r>
    </w:p>
    <w:p w14:paraId="54669246" w14:textId="77777777" w:rsidR="003166B8" w:rsidRPr="00323979" w:rsidRDefault="003166B8" w:rsidP="003166B8">
      <w:pPr>
        <w:rPr>
          <w:rFonts w:eastAsia="DFKai-SB"/>
          <w:b/>
          <w:sz w:val="26"/>
          <w:szCs w:val="26"/>
          <w:u w:val="single"/>
        </w:rPr>
      </w:pPr>
      <w:r w:rsidRPr="00323979">
        <w:rPr>
          <w:rFonts w:eastAsia="DFKai-SB"/>
        </w:rPr>
        <w:t>問題回報</w:t>
      </w:r>
      <w:r w:rsidRPr="00323979">
        <w:rPr>
          <w:rFonts w:eastAsia="DFKai-SB"/>
        </w:rPr>
        <w:fldChar w:fldCharType="begin"/>
      </w:r>
      <w:r w:rsidRPr="00323979">
        <w:rPr>
          <w:rFonts w:eastAsia="DFKai-SB"/>
        </w:rPr>
        <w:instrText xml:space="preserve"> HYPERLINK "https://support.code.org/hc/en-us/requests/new?description=Bug%20in%20CS%20Discoveries%202018%20unit%206%20lesson%2016%20curriculum.code.org/csd-18/unit6/16/" </w:instrText>
      </w:r>
      <w:r w:rsidRPr="00323979">
        <w:rPr>
          <w:rFonts w:eastAsia="DFKai-SB"/>
        </w:rPr>
        <w:fldChar w:fldCharType="separate"/>
      </w:r>
    </w:p>
    <w:bookmarkStart w:id="957" w:name="_tjl0u7n2oiwr" w:colFirst="0" w:colLast="0"/>
    <w:bookmarkEnd w:id="957"/>
    <w:p w14:paraId="7E066CBB"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r w:rsidRPr="00323979">
        <w:rPr>
          <w:rFonts w:eastAsia="DFKai-SB"/>
          <w:b/>
          <w:sz w:val="46"/>
          <w:szCs w:val="46"/>
        </w:rPr>
        <w:t>Teaching Guide</w:t>
      </w:r>
    </w:p>
    <w:p w14:paraId="578631F3" w14:textId="77777777" w:rsidR="003166B8" w:rsidRPr="00323979" w:rsidRDefault="003166B8" w:rsidP="003166B8">
      <w:pPr>
        <w:pStyle w:val="Heading2"/>
        <w:keepNext w:val="0"/>
        <w:keepLines w:val="0"/>
        <w:spacing w:after="80"/>
        <w:rPr>
          <w:rFonts w:eastAsia="DFKai-SB"/>
          <w:b/>
          <w:sz w:val="34"/>
          <w:szCs w:val="34"/>
        </w:rPr>
      </w:pPr>
      <w:bookmarkStart w:id="958" w:name="_uck8blshajp" w:colFirst="0" w:colLast="0"/>
      <w:bookmarkEnd w:id="958"/>
      <w:r w:rsidRPr="00323979">
        <w:rPr>
          <w:rFonts w:eastAsia="DFKai-SB"/>
          <w:b/>
          <w:sz w:val="34"/>
          <w:szCs w:val="34"/>
        </w:rPr>
        <w:t>Warm Up (10 min)</w:t>
      </w:r>
    </w:p>
    <w:p w14:paraId="52372665" w14:textId="77777777" w:rsidR="003166B8" w:rsidRPr="00323979" w:rsidRDefault="003166B8" w:rsidP="003166B8">
      <w:pPr>
        <w:pStyle w:val="Heading3"/>
        <w:keepNext w:val="0"/>
        <w:keepLines w:val="0"/>
        <w:spacing w:before="280"/>
        <w:rPr>
          <w:rFonts w:eastAsia="DFKai-SB"/>
          <w:b/>
          <w:color w:val="auto"/>
          <w:sz w:val="26"/>
          <w:szCs w:val="26"/>
        </w:rPr>
      </w:pPr>
      <w:bookmarkStart w:id="959" w:name="_q1o00efl2psh" w:colFirst="0" w:colLast="0"/>
      <w:bookmarkEnd w:id="959"/>
      <w:r w:rsidRPr="00323979">
        <w:rPr>
          <w:rFonts w:eastAsia="DFKai-SB"/>
          <w:b/>
          <w:color w:val="auto"/>
          <w:sz w:val="26"/>
          <w:szCs w:val="26"/>
        </w:rPr>
        <w:t>Review Project Guide</w:t>
      </w:r>
    </w:p>
    <w:p w14:paraId="28C8D8D8" w14:textId="77777777" w:rsidR="003166B8" w:rsidRPr="00323979" w:rsidRDefault="003166B8" w:rsidP="003166B8">
      <w:pPr>
        <w:rPr>
          <w:rFonts w:eastAsia="DFKai-SB"/>
        </w:rPr>
      </w:pPr>
      <w:r w:rsidRPr="00323979">
        <w:rPr>
          <w:rFonts w:eastAsia="DFKai-SB"/>
          <w:b/>
        </w:rPr>
        <w:t>Group:</w:t>
      </w:r>
      <w:r w:rsidRPr="00323979">
        <w:rPr>
          <w:rFonts w:eastAsia="DFKai-SB"/>
        </w:rPr>
        <w:t xml:space="preserve"> Place students into groups of 2-4 for this project. At your discretion you may choose to have students form larger groups or work independently.</w:t>
      </w:r>
    </w:p>
    <w:p w14:paraId="3C339C61"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Provide a copy of</w:t>
      </w:r>
      <w:hyperlink r:id="rId517">
        <w:r w:rsidRPr="00323979">
          <w:rPr>
            <w:rFonts w:eastAsia="DFKai-SB"/>
          </w:rPr>
          <w:t xml:space="preserve"> </w:t>
        </w:r>
      </w:hyperlink>
      <w:hyperlink r:id="rId518">
        <w:r w:rsidRPr="00323979">
          <w:rPr>
            <w:rFonts w:eastAsia="DFKai-SB"/>
            <w:u w:val="single"/>
          </w:rPr>
          <w:t>Innovation Prototype - Project Guide</w:t>
        </w:r>
      </w:hyperlink>
      <w:r w:rsidRPr="00323979">
        <w:rPr>
          <w:rFonts w:eastAsia="DFKai-SB"/>
        </w:rPr>
        <w:t xml:space="preserve"> to each group. As a class, review the different steps of the project and where they appear in the project guide. Direct students towards the</w:t>
      </w:r>
      <w:hyperlink r:id="rId519">
        <w:r w:rsidRPr="00323979">
          <w:rPr>
            <w:rFonts w:eastAsia="DFKai-SB"/>
          </w:rPr>
          <w:t xml:space="preserve"> </w:t>
        </w:r>
      </w:hyperlink>
      <w:hyperlink r:id="rId520">
        <w:r w:rsidRPr="00323979">
          <w:rPr>
            <w:rFonts w:eastAsia="DFKai-SB"/>
            <w:u w:val="single"/>
          </w:rPr>
          <w:t>Prototype An Innovation - Rubric</w:t>
        </w:r>
      </w:hyperlink>
      <w:r w:rsidRPr="00323979">
        <w:rPr>
          <w:rFonts w:eastAsia="DFKai-SB"/>
        </w:rPr>
        <w:t xml:space="preserve"> so that they know from the beginning what components of the project you will be looking for.</w:t>
      </w:r>
    </w:p>
    <w:p w14:paraId="2302FAC6" w14:textId="77777777" w:rsidR="003166B8" w:rsidRPr="00323979" w:rsidRDefault="003166B8" w:rsidP="003166B8">
      <w:pPr>
        <w:pStyle w:val="Heading1"/>
        <w:keepNext w:val="0"/>
        <w:keepLines w:val="0"/>
        <w:spacing w:before="480"/>
        <w:rPr>
          <w:rFonts w:eastAsia="DFKai-SB"/>
          <w:b/>
          <w:sz w:val="46"/>
          <w:szCs w:val="46"/>
        </w:rPr>
      </w:pPr>
      <w:bookmarkStart w:id="960" w:name="_q8uzp6iw3vmd" w:colFirst="0" w:colLast="0"/>
      <w:bookmarkEnd w:id="960"/>
      <w:r w:rsidRPr="00323979">
        <w:rPr>
          <w:rFonts w:eastAsia="DFKai-SB"/>
          <w:b/>
          <w:sz w:val="46"/>
          <w:szCs w:val="46"/>
        </w:rPr>
        <w:t>教學指南</w:t>
      </w:r>
    </w:p>
    <w:p w14:paraId="445B46FC" w14:textId="77777777" w:rsidR="003166B8" w:rsidRPr="00323979" w:rsidRDefault="003166B8" w:rsidP="003166B8">
      <w:pPr>
        <w:pStyle w:val="Heading2"/>
        <w:keepNext w:val="0"/>
        <w:keepLines w:val="0"/>
        <w:spacing w:after="80"/>
        <w:rPr>
          <w:rFonts w:eastAsia="DFKai-SB"/>
          <w:b/>
          <w:sz w:val="34"/>
          <w:szCs w:val="34"/>
        </w:rPr>
      </w:pPr>
      <w:bookmarkStart w:id="961" w:name="_p3io9tg5wynd" w:colFirst="0" w:colLast="0"/>
      <w:bookmarkEnd w:id="961"/>
      <w:r w:rsidRPr="00323979">
        <w:rPr>
          <w:rFonts w:eastAsia="DFKai-SB"/>
          <w:b/>
          <w:sz w:val="34"/>
          <w:szCs w:val="34"/>
        </w:rPr>
        <w:t>暖身活動</w:t>
      </w:r>
      <w:r w:rsidRPr="00323979">
        <w:rPr>
          <w:rFonts w:eastAsia="DFKai-SB"/>
          <w:b/>
          <w:sz w:val="34"/>
          <w:szCs w:val="34"/>
        </w:rPr>
        <w:t xml:space="preserve"> (10 </w:t>
      </w:r>
      <w:r w:rsidRPr="00323979">
        <w:rPr>
          <w:rFonts w:eastAsia="DFKai-SB"/>
          <w:b/>
          <w:sz w:val="34"/>
          <w:szCs w:val="34"/>
        </w:rPr>
        <w:t>分鐘</w:t>
      </w:r>
      <w:r w:rsidRPr="00323979">
        <w:rPr>
          <w:rFonts w:eastAsia="DFKai-SB"/>
          <w:b/>
          <w:sz w:val="34"/>
          <w:szCs w:val="34"/>
        </w:rPr>
        <w:t>)</w:t>
      </w:r>
    </w:p>
    <w:p w14:paraId="7CBF0F34" w14:textId="77777777" w:rsidR="003166B8" w:rsidRPr="00323979" w:rsidRDefault="003166B8" w:rsidP="003166B8">
      <w:pPr>
        <w:pStyle w:val="Heading3"/>
        <w:keepNext w:val="0"/>
        <w:keepLines w:val="0"/>
        <w:spacing w:before="280"/>
        <w:rPr>
          <w:rFonts w:eastAsia="DFKai-SB"/>
          <w:b/>
          <w:color w:val="auto"/>
          <w:sz w:val="26"/>
          <w:szCs w:val="26"/>
        </w:rPr>
      </w:pPr>
      <w:bookmarkStart w:id="962" w:name="_nn442cktl2dc" w:colFirst="0" w:colLast="0"/>
      <w:bookmarkEnd w:id="962"/>
      <w:r w:rsidRPr="00323979">
        <w:rPr>
          <w:rFonts w:eastAsia="DFKai-SB"/>
          <w:b/>
          <w:color w:val="auto"/>
          <w:sz w:val="26"/>
          <w:szCs w:val="26"/>
        </w:rPr>
        <w:t>查看專案指南</w:t>
      </w:r>
    </w:p>
    <w:p w14:paraId="48B7400A" w14:textId="77777777" w:rsidR="003166B8" w:rsidRPr="00323979" w:rsidRDefault="003166B8" w:rsidP="003166B8">
      <w:pPr>
        <w:rPr>
          <w:rFonts w:eastAsia="DFKai-SB"/>
          <w:b/>
        </w:rPr>
      </w:pPr>
      <w:r w:rsidRPr="00323979">
        <w:rPr>
          <w:rFonts w:eastAsia="DFKai-SB"/>
          <w:b/>
        </w:rPr>
        <w:t>分組：將學生分成</w:t>
      </w:r>
      <w:r w:rsidRPr="00323979">
        <w:rPr>
          <w:rFonts w:eastAsia="DFKai-SB"/>
          <w:b/>
        </w:rPr>
        <w:t>2-4</w:t>
      </w:r>
      <w:r w:rsidRPr="00323979">
        <w:rPr>
          <w:rFonts w:eastAsia="DFKai-SB"/>
          <w:b/>
        </w:rPr>
        <w:t>個小組進行該專案。</w:t>
      </w:r>
      <w:r w:rsidRPr="00323979">
        <w:rPr>
          <w:rFonts w:eastAsia="DFKai-SB"/>
          <w:b/>
        </w:rPr>
        <w:t xml:space="preserve"> </w:t>
      </w:r>
      <w:r w:rsidRPr="00323979">
        <w:rPr>
          <w:rFonts w:eastAsia="DFKai-SB"/>
          <w:b/>
        </w:rPr>
        <w:t>您可以自行決定讓學生組成更大的小組或獨立工作。</w:t>
      </w:r>
    </w:p>
    <w:p w14:paraId="3920AD1B" w14:textId="77777777" w:rsidR="003166B8" w:rsidRPr="00323979" w:rsidRDefault="003166B8" w:rsidP="003166B8">
      <w:pPr>
        <w:rPr>
          <w:rFonts w:eastAsia="DFKai-SB"/>
          <w:b/>
        </w:rPr>
      </w:pPr>
      <w:r w:rsidRPr="00323979">
        <w:rPr>
          <w:rFonts w:eastAsia="DFKai-SB"/>
          <w:b/>
        </w:rPr>
        <w:t>分發：為每個組提供建立創新原型</w:t>
      </w:r>
      <w:r w:rsidRPr="00323979">
        <w:rPr>
          <w:rFonts w:eastAsia="DFKai-SB"/>
          <w:b/>
        </w:rPr>
        <w:t xml:space="preserve"> - </w:t>
      </w:r>
      <w:r w:rsidRPr="00323979">
        <w:rPr>
          <w:rFonts w:eastAsia="DFKai-SB"/>
          <w:b/>
        </w:rPr>
        <w:t>專案指南。</w:t>
      </w:r>
      <w:r w:rsidRPr="00323979">
        <w:rPr>
          <w:rFonts w:eastAsia="DFKai-SB"/>
          <w:b/>
        </w:rPr>
        <w:t xml:space="preserve"> </w:t>
      </w:r>
      <w:r w:rsidRPr="00323979">
        <w:rPr>
          <w:rFonts w:eastAsia="DFKai-SB"/>
          <w:b/>
        </w:rPr>
        <w:t>作為一個班級，請查看專案的不同步驟以及它們在專案指南中的顯示位置。</w:t>
      </w:r>
      <w:r w:rsidRPr="00323979">
        <w:rPr>
          <w:rFonts w:eastAsia="DFKai-SB"/>
          <w:b/>
        </w:rPr>
        <w:t xml:space="preserve"> </w:t>
      </w:r>
      <w:r w:rsidRPr="00323979">
        <w:rPr>
          <w:rFonts w:eastAsia="DFKai-SB"/>
          <w:b/>
        </w:rPr>
        <w:t>引導學生走向</w:t>
      </w:r>
      <w:r w:rsidRPr="00323979">
        <w:rPr>
          <w:rFonts w:eastAsia="DFKai-SB"/>
          <w:b/>
        </w:rPr>
        <w:t xml:space="preserve"> Prototype An Innovation - Rubric</w:t>
      </w:r>
      <w:r w:rsidRPr="00323979">
        <w:rPr>
          <w:rFonts w:eastAsia="DFKai-SB"/>
          <w:b/>
        </w:rPr>
        <w:t>，以便他們從一開始就知道您將要尋找的專案組成部分。</w:t>
      </w:r>
    </w:p>
    <w:p w14:paraId="359DA6BF" w14:textId="77777777" w:rsidR="003166B8" w:rsidRPr="00323979" w:rsidRDefault="003166B8" w:rsidP="003166B8">
      <w:pPr>
        <w:pStyle w:val="Heading2"/>
        <w:keepNext w:val="0"/>
        <w:keepLines w:val="0"/>
        <w:spacing w:after="80"/>
        <w:rPr>
          <w:rFonts w:eastAsia="DFKai-SB"/>
          <w:b/>
          <w:sz w:val="34"/>
          <w:szCs w:val="34"/>
        </w:rPr>
      </w:pPr>
      <w:bookmarkStart w:id="963" w:name="_vu119jtaoix2" w:colFirst="0" w:colLast="0"/>
      <w:bookmarkEnd w:id="963"/>
      <w:r w:rsidRPr="00323979">
        <w:rPr>
          <w:rFonts w:eastAsia="DFKai-SB"/>
          <w:b/>
          <w:sz w:val="34"/>
          <w:szCs w:val="34"/>
        </w:rPr>
        <w:t>Activity (80-200 min)</w:t>
      </w:r>
    </w:p>
    <w:p w14:paraId="7C12C13A" w14:textId="77777777" w:rsidR="003166B8" w:rsidRPr="00323979" w:rsidRDefault="003166B8" w:rsidP="003166B8">
      <w:pPr>
        <w:pStyle w:val="Heading3"/>
        <w:keepNext w:val="0"/>
        <w:keepLines w:val="0"/>
        <w:spacing w:before="280"/>
        <w:rPr>
          <w:rFonts w:eastAsia="DFKai-SB"/>
          <w:b/>
          <w:color w:val="auto"/>
          <w:sz w:val="26"/>
          <w:szCs w:val="26"/>
        </w:rPr>
      </w:pPr>
      <w:bookmarkStart w:id="964" w:name="_wxpxxaduhndq" w:colFirst="0" w:colLast="0"/>
      <w:bookmarkEnd w:id="964"/>
      <w:r w:rsidRPr="00323979">
        <w:rPr>
          <w:rFonts w:eastAsia="DFKai-SB"/>
          <w:b/>
          <w:color w:val="auto"/>
          <w:sz w:val="26"/>
          <w:szCs w:val="26"/>
        </w:rPr>
        <w:t>Define - Scope Innovation</w:t>
      </w:r>
    </w:p>
    <w:p w14:paraId="768BD816" w14:textId="77777777" w:rsidR="003166B8" w:rsidRPr="00323979" w:rsidRDefault="003166B8" w:rsidP="003166B8">
      <w:pPr>
        <w:rPr>
          <w:rFonts w:eastAsia="DFKai-SB"/>
        </w:rPr>
      </w:pPr>
      <w:r w:rsidRPr="00323979">
        <w:rPr>
          <w:rFonts w:eastAsia="DFKai-SB"/>
          <w:b/>
        </w:rPr>
        <w:t>Brainstorm:</w:t>
      </w:r>
      <w:r w:rsidRPr="00323979">
        <w:rPr>
          <w:rFonts w:eastAsia="DFKai-SB"/>
        </w:rPr>
        <w:t xml:space="preserve"> Students should spend the first 15-20 minutes brainstorming ideas for innovative devices built around the features of the Circuit Playground. Encourage students to review their prior work in this unit as well as the real world innovations they researched earlier for inspiration.</w:t>
      </w:r>
    </w:p>
    <w:p w14:paraId="6DEDB44F" w14:textId="77777777" w:rsidR="003166B8" w:rsidRPr="00323979" w:rsidRDefault="003166B8" w:rsidP="003166B8">
      <w:pPr>
        <w:pStyle w:val="Heading3"/>
        <w:keepNext w:val="0"/>
        <w:keepLines w:val="0"/>
        <w:spacing w:before="280"/>
        <w:rPr>
          <w:rFonts w:eastAsia="DFKai-SB"/>
          <w:b/>
          <w:color w:val="auto"/>
          <w:sz w:val="26"/>
          <w:szCs w:val="26"/>
        </w:rPr>
      </w:pPr>
      <w:bookmarkStart w:id="965" w:name="_oa7dklfh6bem" w:colFirst="0" w:colLast="0"/>
      <w:bookmarkEnd w:id="965"/>
      <w:r w:rsidRPr="00323979">
        <w:rPr>
          <w:rFonts w:eastAsia="DFKai-SB"/>
          <w:b/>
          <w:color w:val="auto"/>
          <w:sz w:val="26"/>
          <w:szCs w:val="26"/>
        </w:rPr>
        <w:t>Prepare - Complete Project Guide</w:t>
      </w:r>
    </w:p>
    <w:p w14:paraId="532B1F54"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Make available any construction materials that students may need for building their prototypes. While the focus of this step isn't to build the actual prototype, having these materials available can help with the brainstorming process.</w:t>
      </w:r>
    </w:p>
    <w:p w14:paraId="385DB142" w14:textId="77777777" w:rsidR="003166B8" w:rsidRPr="00323979" w:rsidRDefault="003166B8" w:rsidP="003166B8">
      <w:pPr>
        <w:rPr>
          <w:rFonts w:eastAsia="DFKai-SB"/>
        </w:rPr>
      </w:pPr>
      <w:r w:rsidRPr="00323979">
        <w:rPr>
          <w:rFonts w:eastAsia="DFKai-SB"/>
          <w:b/>
        </w:rPr>
        <w:t>Circulate:</w:t>
      </w:r>
      <w:r w:rsidRPr="00323979">
        <w:rPr>
          <w:rFonts w:eastAsia="DFKai-SB"/>
        </w:rPr>
        <w:t xml:space="preserve"> Once students have discussed their ideas for the project they should complete the</w:t>
      </w:r>
      <w:hyperlink r:id="rId521">
        <w:r w:rsidRPr="00323979">
          <w:rPr>
            <w:rFonts w:eastAsia="DFKai-SB"/>
          </w:rPr>
          <w:t xml:space="preserve"> </w:t>
        </w:r>
      </w:hyperlink>
      <w:hyperlink r:id="rId522">
        <w:r w:rsidRPr="00323979">
          <w:rPr>
            <w:rFonts w:eastAsia="DFKai-SB"/>
            <w:u w:val="single"/>
          </w:rPr>
          <w:t>Innovation Prototype - Project Guide</w:t>
        </w:r>
      </w:hyperlink>
      <w:r w:rsidRPr="00323979">
        <w:rPr>
          <w:rFonts w:eastAsia="DFKai-SB"/>
        </w:rPr>
        <w:t>. While this should be a fairly familiar process, encourage students to make each component as clear and detailed as they can at this point. Planning ahead can help them identify issues in their plan before they'll need to make more significant changes to their code or physical device. Encourage students to use additional paper to sketch out screens for their app or additional views of their physical device.</w:t>
      </w:r>
    </w:p>
    <w:p w14:paraId="7D65FF59" w14:textId="77777777" w:rsidR="003166B8" w:rsidRPr="00323979" w:rsidRDefault="003166B8" w:rsidP="003166B8">
      <w:pPr>
        <w:pStyle w:val="Heading3"/>
        <w:keepNext w:val="0"/>
        <w:keepLines w:val="0"/>
        <w:spacing w:before="280"/>
        <w:rPr>
          <w:rFonts w:eastAsia="DFKai-SB"/>
          <w:b/>
          <w:color w:val="auto"/>
          <w:sz w:val="26"/>
          <w:szCs w:val="26"/>
        </w:rPr>
      </w:pPr>
      <w:bookmarkStart w:id="966" w:name="_eigsbrwnhwh6" w:colFirst="0" w:colLast="0"/>
      <w:bookmarkEnd w:id="966"/>
      <w:r w:rsidRPr="00323979">
        <w:rPr>
          <w:rFonts w:eastAsia="DFKai-SB"/>
          <w:b/>
          <w:color w:val="auto"/>
          <w:sz w:val="26"/>
          <w:szCs w:val="26"/>
        </w:rPr>
        <w:t>Try - Develop Prototypes</w:t>
      </w:r>
    </w:p>
    <w:p w14:paraId="4D01F962"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Make available the physical prototyping materials (such as cardboard, tape, scissors, etc). Let students know that, just as we used paper prototypes to quickly test software ideas, hardware developers often used cheap materials such as cardboard and tape to quickly iterate on the design of physical devices. While not all student ideas may require a physically prototyped component, you should encourage students to consider how the shape and design (or form factor) or their innovation could impact its usability.</w:t>
      </w:r>
    </w:p>
    <w:p w14:paraId="5FC90EC6" w14:textId="77777777" w:rsidR="003166B8" w:rsidRPr="00323979" w:rsidRDefault="003166B8" w:rsidP="003166B8">
      <w:pPr>
        <w:rPr>
          <w:rFonts w:eastAsia="DFKai-SB"/>
        </w:rPr>
      </w:pPr>
      <w:r w:rsidRPr="00323979">
        <w:rPr>
          <w:rFonts w:eastAsia="DFKai-SB"/>
          <w:b/>
        </w:rPr>
        <w:t>Transition:</w:t>
      </w:r>
      <w:r w:rsidRPr="00323979">
        <w:rPr>
          <w:rFonts w:eastAsia="DFKai-SB"/>
        </w:rPr>
        <w:t xml:space="preserve"> Depending on the nature of their innovations, students may need to spend some time building the physical components of their projects before moving online. When students are ready to program, they can transition to Code Studio. These levels provide some guidance on how students may go about implementing their projects, but are left quite open to allow for a broad range of ideas. If they wish, students can work in a different order than the one suggested in these levels.</w:t>
      </w:r>
    </w:p>
    <w:p w14:paraId="3F48AA88" w14:textId="77777777" w:rsidR="003166B8" w:rsidRPr="00323979" w:rsidRDefault="003166B8" w:rsidP="003166B8">
      <w:pPr>
        <w:pStyle w:val="Heading3"/>
        <w:keepNext w:val="0"/>
        <w:keepLines w:val="0"/>
        <w:spacing w:before="280"/>
        <w:rPr>
          <w:rFonts w:eastAsia="DFKai-SB"/>
          <w:b/>
          <w:color w:val="auto"/>
          <w:sz w:val="26"/>
          <w:szCs w:val="26"/>
        </w:rPr>
      </w:pPr>
      <w:bookmarkStart w:id="967" w:name="_2ub5lxo0smnq" w:colFirst="0" w:colLast="0"/>
      <w:bookmarkEnd w:id="967"/>
      <w:r w:rsidRPr="00323979">
        <w:rPr>
          <w:rFonts w:eastAsia="DFKai-SB"/>
          <w:b/>
          <w:color w:val="auto"/>
          <w:sz w:val="26"/>
          <w:szCs w:val="26"/>
        </w:rPr>
        <w:t>Code Studio levels</w:t>
      </w:r>
    </w:p>
    <w:p w14:paraId="61C2ECC2" w14:textId="77777777" w:rsidR="003166B8" w:rsidRPr="00323979" w:rsidRDefault="003166B8" w:rsidP="005E331B">
      <w:pPr>
        <w:numPr>
          <w:ilvl w:val="0"/>
          <w:numId w:val="329"/>
        </w:numPr>
        <w:spacing w:before="240"/>
        <w:rPr>
          <w:rFonts w:eastAsia="DFKai-SB"/>
        </w:rPr>
      </w:pPr>
      <w:r w:rsidRPr="00323979">
        <w:rPr>
          <w:rFonts w:eastAsia="DFKai-SB"/>
        </w:rPr>
        <w:t>Lesson Overview</w:t>
      </w:r>
    </w:p>
    <w:p w14:paraId="0E01C803" w14:textId="77777777" w:rsidR="003166B8" w:rsidRPr="00323979" w:rsidRDefault="003166B8" w:rsidP="005E331B">
      <w:pPr>
        <w:numPr>
          <w:ilvl w:val="0"/>
          <w:numId w:val="329"/>
        </w:numPr>
        <w:spacing w:after="240"/>
        <w:rPr>
          <w:rFonts w:eastAsia="DFKai-SB"/>
        </w:rPr>
      </w:pPr>
      <w:r w:rsidRPr="00323979">
        <w:rPr>
          <w:rFonts w:eastAsia="DFKai-SB"/>
        </w:rPr>
        <w:fldChar w:fldCharType="begin"/>
      </w:r>
      <w:r w:rsidRPr="00323979">
        <w:rPr>
          <w:rFonts w:eastAsia="DFKai-SB"/>
        </w:rPr>
        <w:instrText xml:space="preserve"> HYPERLINK "https://curriculum.code.org/csd-18/unit6/16/#level-expando-16-1-sfmd" </w:instrText>
      </w:r>
      <w:r w:rsidRPr="00323979">
        <w:rPr>
          <w:rFonts w:eastAsia="DFKai-SB"/>
        </w:rPr>
        <w:fldChar w:fldCharType="separate"/>
      </w:r>
      <w:r w:rsidRPr="00323979">
        <w:rPr>
          <w:rFonts w:eastAsia="DFKai-SB"/>
          <w:u w:val="single"/>
        </w:rPr>
        <w:t>Student Overview</w:t>
      </w:r>
    </w:p>
    <w:p w14:paraId="7562E664"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"https://studio.code.org/s/csd6-2018/stage/16/puzzle/1" </w:instrText>
      </w:r>
      <w:r w:rsidRPr="00323979">
        <w:rPr>
          <w:rFonts w:eastAsia="DFKai-SB"/>
        </w:rPr>
        <w:fldChar w:fldCharType="separate"/>
      </w:r>
      <w:r w:rsidRPr="00323979">
        <w:rPr>
          <w:rFonts w:eastAsia="DFKai-SB"/>
          <w:u w:val="single"/>
        </w:rPr>
        <w:t>View on Code Studio</w:t>
      </w:r>
    </w:p>
    <w:p w14:paraId="6E2D7938" w14:textId="77777777" w:rsidR="003166B8" w:rsidRPr="00323979" w:rsidRDefault="003166B8" w:rsidP="005E331B">
      <w:pPr>
        <w:numPr>
          <w:ilvl w:val="0"/>
          <w:numId w:val="332"/>
        </w:numPr>
        <w:spacing w:before="240"/>
        <w:rPr>
          <w:rFonts w:eastAsia="DFKai-SB"/>
        </w:rPr>
      </w:pPr>
      <w:r w:rsidRPr="00323979">
        <w:rPr>
          <w:rFonts w:eastAsia="DFKai-SB"/>
        </w:rPr>
        <w:fldChar w:fldCharType="end"/>
      </w:r>
      <w:r w:rsidRPr="00323979">
        <w:rPr>
          <w:rFonts w:eastAsia="DFKai-SB"/>
        </w:rPr>
        <w:t>Design Your Prototype</w:t>
      </w:r>
    </w:p>
    <w:p w14:paraId="619052F3" w14:textId="77777777" w:rsidR="003166B8" w:rsidRPr="00323979" w:rsidRDefault="003166B8" w:rsidP="005E331B">
      <w:pPr>
        <w:numPr>
          <w:ilvl w:val="0"/>
          <w:numId w:val="332"/>
        </w:numPr>
        <w:spacing w:after="240"/>
        <w:rPr>
          <w:rFonts w:eastAsia="DFKai-SB"/>
        </w:rPr>
      </w:pPr>
      <w:r w:rsidRPr="00323979">
        <w:rPr>
          <w:rFonts w:eastAsia="DFKai-SB"/>
        </w:rPr>
        <w:fldChar w:fldCharType="begin"/>
      </w:r>
      <w:r w:rsidRPr="00323979">
        <w:rPr>
          <w:rFonts w:eastAsia="DFKai-SB"/>
        </w:rPr>
        <w:instrText xml:space="preserve"> HYPERLINK "https://curriculum.code.org/csd-18/unit6/16/#level-expando-16-2-sfmd" </w:instrText>
      </w:r>
      <w:r w:rsidRPr="00323979">
        <w:rPr>
          <w:rFonts w:eastAsia="DFKai-SB"/>
        </w:rPr>
        <w:fldChar w:fldCharType="separate"/>
      </w:r>
      <w:r w:rsidRPr="00323979">
        <w:rPr>
          <w:rFonts w:eastAsia="DFKai-SB"/>
          <w:u w:val="single"/>
        </w:rPr>
        <w:t>Student Overview</w:t>
      </w:r>
    </w:p>
    <w:p w14:paraId="78CB2CFC" w14:textId="77777777" w:rsidR="003166B8" w:rsidRPr="00323979" w:rsidRDefault="003166B8" w:rsidP="003166B8">
      <w:pPr>
        <w:rPr>
          <w:rFonts w:eastAsia="DFKai-SB"/>
        </w:rPr>
      </w:pPr>
      <w:r w:rsidRPr="00323979">
        <w:rPr>
          <w:rFonts w:eastAsia="DFKai-SB"/>
        </w:rPr>
        <w:fldChar w:fldCharType="end"/>
      </w:r>
      <w:hyperlink r:id="rId523">
        <w:r w:rsidRPr="00323979">
          <w:rPr>
            <w:rFonts w:eastAsia="DFKai-SB"/>
            <w:u w:val="single"/>
          </w:rPr>
          <w:t>View on Code Studio</w:t>
        </w:r>
      </w:hyperlink>
    </w:p>
    <w:p w14:paraId="2589B14A" w14:textId="77777777" w:rsidR="003166B8" w:rsidRPr="00323979" w:rsidRDefault="003166B8" w:rsidP="003166B8">
      <w:pPr>
        <w:pStyle w:val="Heading2"/>
        <w:keepNext w:val="0"/>
        <w:keepLines w:val="0"/>
        <w:spacing w:after="80"/>
        <w:rPr>
          <w:rFonts w:eastAsia="DFKai-SB"/>
          <w:b/>
          <w:sz w:val="34"/>
          <w:szCs w:val="34"/>
        </w:rPr>
      </w:pPr>
      <w:bookmarkStart w:id="968" w:name="_hh124mr0hp03" w:colFirst="0" w:colLast="0"/>
      <w:bookmarkEnd w:id="968"/>
      <w:r w:rsidRPr="00323979">
        <w:rPr>
          <w:rFonts w:eastAsia="DFKai-SB"/>
          <w:b/>
          <w:sz w:val="34"/>
          <w:szCs w:val="34"/>
        </w:rPr>
        <w:t>活動內容（</w:t>
      </w:r>
      <w:r w:rsidRPr="00323979">
        <w:rPr>
          <w:rFonts w:eastAsia="DFKai-SB"/>
          <w:b/>
          <w:sz w:val="34"/>
          <w:szCs w:val="34"/>
        </w:rPr>
        <w:t>80-200</w:t>
      </w:r>
      <w:r w:rsidRPr="00323979">
        <w:rPr>
          <w:rFonts w:eastAsia="DFKai-SB"/>
          <w:b/>
          <w:sz w:val="34"/>
          <w:szCs w:val="34"/>
        </w:rPr>
        <w:t>分鐘）</w:t>
      </w:r>
    </w:p>
    <w:p w14:paraId="2E633388" w14:textId="77777777" w:rsidR="003166B8" w:rsidRPr="00323979" w:rsidRDefault="003166B8" w:rsidP="003166B8">
      <w:pPr>
        <w:pStyle w:val="Heading3"/>
        <w:keepNext w:val="0"/>
        <w:keepLines w:val="0"/>
        <w:spacing w:before="280"/>
        <w:rPr>
          <w:rFonts w:eastAsia="DFKai-SB"/>
          <w:b/>
          <w:color w:val="auto"/>
          <w:sz w:val="26"/>
          <w:szCs w:val="26"/>
        </w:rPr>
      </w:pPr>
      <w:bookmarkStart w:id="969" w:name="_8zp5l7cu6s6d" w:colFirst="0" w:colLast="0"/>
      <w:bookmarkEnd w:id="969"/>
      <w:r w:rsidRPr="00323979">
        <w:rPr>
          <w:rFonts w:eastAsia="DFKai-SB"/>
          <w:b/>
          <w:color w:val="auto"/>
          <w:sz w:val="26"/>
          <w:szCs w:val="26"/>
        </w:rPr>
        <w:t>定義</w:t>
      </w:r>
      <w:r w:rsidRPr="00323979">
        <w:rPr>
          <w:rFonts w:eastAsia="DFKai-SB"/>
          <w:b/>
          <w:color w:val="auto"/>
          <w:sz w:val="26"/>
          <w:szCs w:val="26"/>
        </w:rPr>
        <w:t xml:space="preserve"> - </w:t>
      </w:r>
      <w:r w:rsidRPr="00323979">
        <w:rPr>
          <w:rFonts w:eastAsia="DFKai-SB"/>
          <w:b/>
          <w:color w:val="auto"/>
          <w:sz w:val="26"/>
          <w:szCs w:val="26"/>
        </w:rPr>
        <w:t>創新的範圍</w:t>
      </w:r>
    </w:p>
    <w:p w14:paraId="2EBCC578" w14:textId="77777777" w:rsidR="003166B8" w:rsidRPr="00323979" w:rsidRDefault="003166B8" w:rsidP="003166B8">
      <w:pPr>
        <w:rPr>
          <w:rFonts w:eastAsia="DFKai-SB"/>
          <w:b/>
        </w:rPr>
      </w:pPr>
      <w:r w:rsidRPr="00323979">
        <w:rPr>
          <w:rFonts w:eastAsia="DFKai-SB"/>
          <w:b/>
        </w:rPr>
        <w:t>腦力激盪：學生應該花前面</w:t>
      </w:r>
      <w:r w:rsidRPr="00323979">
        <w:rPr>
          <w:rFonts w:eastAsia="DFKai-SB"/>
          <w:b/>
        </w:rPr>
        <w:t>15-20</w:t>
      </w:r>
      <w:r w:rsidRPr="00323979">
        <w:rPr>
          <w:rFonts w:eastAsia="DFKai-SB"/>
          <w:b/>
        </w:rPr>
        <w:t>分鐘的腦力激盪，圍繞在創新設備</w:t>
      </w:r>
      <w:r w:rsidRPr="00323979">
        <w:rPr>
          <w:rFonts w:eastAsia="DFKai-SB"/>
          <w:b/>
        </w:rPr>
        <w:t>Circuit Playground</w:t>
      </w:r>
      <w:r w:rsidRPr="00323979">
        <w:rPr>
          <w:rFonts w:eastAsia="DFKai-SB"/>
          <w:b/>
        </w:rPr>
        <w:t>的功能上。鼓勵學生回顧他們之前在這個單元中的工作以及他們之前研究的現實世界創新的靈感。</w:t>
      </w:r>
    </w:p>
    <w:p w14:paraId="1AF05700" w14:textId="77777777" w:rsidR="003166B8" w:rsidRPr="00323979" w:rsidRDefault="003166B8" w:rsidP="003166B8">
      <w:pPr>
        <w:rPr>
          <w:rFonts w:eastAsia="DFKai-SB"/>
          <w:b/>
        </w:rPr>
      </w:pPr>
    </w:p>
    <w:p w14:paraId="11465CA4" w14:textId="77777777" w:rsidR="003166B8" w:rsidRPr="00323979" w:rsidRDefault="003166B8" w:rsidP="003166B8">
      <w:pPr>
        <w:rPr>
          <w:rFonts w:eastAsia="DFKai-SB"/>
          <w:b/>
        </w:rPr>
      </w:pPr>
      <w:r w:rsidRPr="00323979">
        <w:rPr>
          <w:rFonts w:eastAsia="DFKai-SB"/>
          <w:b/>
        </w:rPr>
        <w:t>準備</w:t>
      </w:r>
      <w:r w:rsidRPr="00323979">
        <w:rPr>
          <w:rFonts w:eastAsia="DFKai-SB"/>
          <w:b/>
        </w:rPr>
        <w:t xml:space="preserve"> - </w:t>
      </w:r>
      <w:r w:rsidRPr="00323979">
        <w:rPr>
          <w:rFonts w:eastAsia="DFKai-SB"/>
          <w:b/>
        </w:rPr>
        <w:t>完成專案指南</w:t>
      </w:r>
    </w:p>
    <w:p w14:paraId="535CB78C" w14:textId="77777777" w:rsidR="003166B8" w:rsidRPr="00323979" w:rsidRDefault="003166B8" w:rsidP="003166B8">
      <w:pPr>
        <w:rPr>
          <w:rFonts w:eastAsia="DFKai-SB"/>
          <w:b/>
        </w:rPr>
      </w:pPr>
    </w:p>
    <w:p w14:paraId="26FA6A00" w14:textId="77777777" w:rsidR="003166B8" w:rsidRPr="00323979" w:rsidRDefault="003166B8" w:rsidP="003166B8">
      <w:pPr>
        <w:rPr>
          <w:rFonts w:eastAsia="DFKai-SB"/>
          <w:b/>
        </w:rPr>
      </w:pPr>
      <w:r w:rsidRPr="00323979">
        <w:rPr>
          <w:rFonts w:eastAsia="DFKai-SB"/>
          <w:b/>
        </w:rPr>
        <w:t>分發：提供學生構建原型所需的任何材料。雖然這一步的重點不是構建實際的原型，但是提供這些材料可以幫助進行腦力激盪過程。</w:t>
      </w:r>
    </w:p>
    <w:p w14:paraId="6FC14A4E" w14:textId="77777777" w:rsidR="003166B8" w:rsidRPr="00323979" w:rsidRDefault="003166B8" w:rsidP="003166B8">
      <w:pPr>
        <w:rPr>
          <w:rFonts w:eastAsia="DFKai-SB"/>
          <w:b/>
        </w:rPr>
      </w:pPr>
    </w:p>
    <w:p w14:paraId="654C770A" w14:textId="77777777" w:rsidR="003166B8" w:rsidRPr="00323979" w:rsidRDefault="003166B8" w:rsidP="003166B8">
      <w:pPr>
        <w:rPr>
          <w:rFonts w:eastAsia="DFKai-SB"/>
          <w:b/>
        </w:rPr>
      </w:pPr>
      <w:r w:rsidRPr="00323979">
        <w:rPr>
          <w:rFonts w:eastAsia="DFKai-SB"/>
          <w:b/>
        </w:rPr>
        <w:t>發布：一旦學生討論了他們對專案的想法，他們就應該完成創新原型</w:t>
      </w:r>
      <w:r w:rsidRPr="00323979">
        <w:rPr>
          <w:rFonts w:eastAsia="DFKai-SB"/>
          <w:b/>
        </w:rPr>
        <w:t xml:space="preserve"> - </w:t>
      </w:r>
      <w:r w:rsidRPr="00323979">
        <w:rPr>
          <w:rFonts w:eastAsia="DFKai-SB"/>
          <w:b/>
        </w:rPr>
        <w:t>專案指南。雖然這應該是一個相當熟悉的過程，但鼓勵學生在這一點上使每個組件盡可能清晰和詳細。提前規劃可以幫助他們在需要對程式碼或實體設備進行更重大的更改之前確定計劃中的問題。鼓勵學生使用其他紙張為其應用程式或其實體設備的其他觀點繪製草圖。</w:t>
      </w:r>
    </w:p>
    <w:p w14:paraId="417F9944" w14:textId="77777777" w:rsidR="003166B8" w:rsidRPr="00323979" w:rsidRDefault="003166B8" w:rsidP="003166B8">
      <w:pPr>
        <w:rPr>
          <w:rFonts w:eastAsia="DFKai-SB"/>
          <w:b/>
        </w:rPr>
      </w:pPr>
    </w:p>
    <w:p w14:paraId="5727AF5A" w14:textId="77777777" w:rsidR="003166B8" w:rsidRPr="00323979" w:rsidRDefault="003166B8" w:rsidP="003166B8">
      <w:pPr>
        <w:rPr>
          <w:rFonts w:eastAsia="DFKai-SB"/>
          <w:b/>
        </w:rPr>
      </w:pPr>
      <w:r w:rsidRPr="00323979">
        <w:rPr>
          <w:rFonts w:eastAsia="DFKai-SB"/>
          <w:b/>
        </w:rPr>
        <w:t>嘗試</w:t>
      </w:r>
      <w:r w:rsidRPr="00323979">
        <w:rPr>
          <w:rFonts w:eastAsia="DFKai-SB"/>
          <w:b/>
        </w:rPr>
        <w:t xml:space="preserve"> - </w:t>
      </w:r>
      <w:r w:rsidRPr="00323979">
        <w:rPr>
          <w:rFonts w:eastAsia="DFKai-SB"/>
          <w:b/>
        </w:rPr>
        <w:t>開發原型</w:t>
      </w:r>
    </w:p>
    <w:p w14:paraId="287EEDE2" w14:textId="77777777" w:rsidR="003166B8" w:rsidRPr="00323979" w:rsidRDefault="003166B8" w:rsidP="003166B8">
      <w:pPr>
        <w:rPr>
          <w:rFonts w:eastAsia="DFKai-SB"/>
          <w:b/>
        </w:rPr>
      </w:pPr>
    </w:p>
    <w:p w14:paraId="2878B6F1" w14:textId="77777777" w:rsidR="003166B8" w:rsidRPr="00323979" w:rsidRDefault="003166B8" w:rsidP="003166B8">
      <w:pPr>
        <w:rPr>
          <w:rFonts w:eastAsia="DFKai-SB"/>
          <w:b/>
        </w:rPr>
      </w:pPr>
      <w:r w:rsidRPr="00323979">
        <w:rPr>
          <w:rFonts w:eastAsia="DFKai-SB"/>
          <w:b/>
        </w:rPr>
        <w:t>分發：提供實體原型材料（如紙板，膠帶，剪刀等）。讓學生知道，正如我們使用紙質原型來快速測試軟件創意一樣，硬體開發人員經常使用紙板和磁帶等廉價材料來快速迭代實體設備的設計。雖然並非所有學生的想法都需要實體原型組件，但您應該鼓勵學生考慮形狀和設計（或形狀因素）或其創新如何影響其可用性。</w:t>
      </w:r>
    </w:p>
    <w:p w14:paraId="3A0F0C19" w14:textId="77777777" w:rsidR="003166B8" w:rsidRPr="00323979" w:rsidRDefault="003166B8" w:rsidP="003166B8">
      <w:pPr>
        <w:rPr>
          <w:rFonts w:eastAsia="DFKai-SB"/>
          <w:b/>
        </w:rPr>
      </w:pPr>
    </w:p>
    <w:p w14:paraId="6E4FFF09" w14:textId="77777777" w:rsidR="003166B8" w:rsidRPr="00323979" w:rsidRDefault="003166B8" w:rsidP="003166B8">
      <w:pPr>
        <w:rPr>
          <w:rFonts w:eastAsia="DFKai-SB"/>
          <w:b/>
        </w:rPr>
      </w:pPr>
      <w:r w:rsidRPr="00323979">
        <w:rPr>
          <w:rFonts w:eastAsia="DFKai-SB"/>
          <w:b/>
        </w:rPr>
        <w:t>過渡：根據創新的性質，學生在專案上線之前可能需要花一些時間來構建專案的實體組件。當學生準備好編程時，他們可以轉換到</w:t>
      </w:r>
      <w:r w:rsidRPr="00323979">
        <w:rPr>
          <w:rFonts w:eastAsia="DFKai-SB"/>
          <w:b/>
        </w:rPr>
        <w:t>Code Studio</w:t>
      </w:r>
      <w:r w:rsidRPr="00323979">
        <w:rPr>
          <w:rFonts w:eastAsia="DFKai-SB"/>
          <w:b/>
        </w:rPr>
        <w:t>。這些</w:t>
      </w:r>
      <w:r w:rsidRPr="00323979">
        <w:rPr>
          <w:rFonts w:eastAsia="DFKai-SB"/>
        </w:rPr>
        <w:t>關卡</w:t>
      </w:r>
      <w:r w:rsidRPr="00323979">
        <w:rPr>
          <w:rFonts w:eastAsia="DFKai-SB"/>
          <w:b/>
        </w:rPr>
        <w:t>為學生如何實施他們的專案提供了一些指導，但是保持開放以允許廣泛的想法。如果他們願意，學生可以不按照這些</w:t>
      </w:r>
      <w:r w:rsidRPr="00323979">
        <w:rPr>
          <w:rFonts w:eastAsia="DFKai-SB"/>
        </w:rPr>
        <w:t>關卡</w:t>
      </w:r>
      <w:r w:rsidRPr="00323979">
        <w:rPr>
          <w:rFonts w:eastAsia="DFKai-SB"/>
          <w:b/>
        </w:rPr>
        <w:t>建議的順序來工作。</w:t>
      </w:r>
    </w:p>
    <w:p w14:paraId="0DF7E1F3" w14:textId="77777777" w:rsidR="003166B8" w:rsidRPr="00323979" w:rsidRDefault="003166B8" w:rsidP="003166B8">
      <w:pPr>
        <w:pStyle w:val="Heading3"/>
        <w:keepNext w:val="0"/>
        <w:keepLines w:val="0"/>
        <w:spacing w:before="280"/>
        <w:rPr>
          <w:rFonts w:eastAsia="DFKai-SB"/>
          <w:b/>
          <w:color w:val="auto"/>
          <w:sz w:val="26"/>
          <w:szCs w:val="26"/>
        </w:rPr>
      </w:pPr>
      <w:bookmarkStart w:id="970" w:name="_348eh87y7t5i" w:colFirst="0" w:colLast="0"/>
      <w:bookmarkEnd w:id="970"/>
      <w:r w:rsidRPr="00323979">
        <w:rPr>
          <w:rFonts w:eastAsia="DFKai-SB"/>
          <w:b/>
          <w:color w:val="auto"/>
          <w:sz w:val="26"/>
          <w:szCs w:val="26"/>
        </w:rPr>
        <w:t xml:space="preserve">Code Studio </w:t>
      </w:r>
      <w:r w:rsidRPr="00323979">
        <w:rPr>
          <w:rFonts w:eastAsia="DFKai-SB"/>
          <w:b/>
          <w:color w:val="auto"/>
          <w:sz w:val="26"/>
          <w:szCs w:val="26"/>
        </w:rPr>
        <w:t>級別</w:t>
      </w:r>
    </w:p>
    <w:p w14:paraId="79A3ED7B" w14:textId="77777777" w:rsidR="003166B8" w:rsidRPr="00323979" w:rsidRDefault="003166B8" w:rsidP="005E331B">
      <w:pPr>
        <w:numPr>
          <w:ilvl w:val="0"/>
          <w:numId w:val="329"/>
        </w:numPr>
        <w:spacing w:before="240"/>
        <w:rPr>
          <w:rFonts w:eastAsia="DFKai-SB"/>
        </w:rPr>
      </w:pPr>
      <w:r w:rsidRPr="00323979">
        <w:rPr>
          <w:rFonts w:eastAsia="DFKai-SB"/>
        </w:rPr>
        <w:t>課程概述</w:t>
      </w:r>
    </w:p>
    <w:p w14:paraId="20DA8F75" w14:textId="77777777" w:rsidR="003166B8" w:rsidRPr="00323979" w:rsidRDefault="003166B8" w:rsidP="005E331B">
      <w:pPr>
        <w:numPr>
          <w:ilvl w:val="0"/>
          <w:numId w:val="329"/>
        </w:numPr>
        <w:spacing w:after="240"/>
        <w:rPr>
          <w:rFonts w:eastAsia="DFKai-SB"/>
        </w:rPr>
      </w:pPr>
      <w:r w:rsidRPr="00323979">
        <w:rPr>
          <w:rFonts w:eastAsia="DFKai-SB"/>
        </w:rPr>
        <w:t>學生概述</w:t>
      </w:r>
      <w:r w:rsidRPr="00323979">
        <w:rPr>
          <w:rFonts w:eastAsia="DFKai-SB"/>
        </w:rPr>
        <w:fldChar w:fldCharType="begin"/>
      </w:r>
      <w:r w:rsidRPr="00323979">
        <w:rPr>
          <w:rFonts w:eastAsia="DFKai-SB"/>
        </w:rPr>
        <w:instrText xml:space="preserve"> HYPERLINK "https://curriculum.code.org/csd-18/unit6/16/#level-expando-16-1-sfmd" </w:instrText>
      </w:r>
      <w:r w:rsidRPr="00323979">
        <w:rPr>
          <w:rFonts w:eastAsia="DFKai-SB"/>
        </w:rPr>
        <w:fldChar w:fldCharType="separate"/>
      </w:r>
    </w:p>
    <w:p w14:paraId="7BBE3412"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r w:rsidRPr="00323979">
        <w:rPr>
          <w:rFonts w:eastAsia="DFKai-SB"/>
        </w:rPr>
        <w:fldChar w:fldCharType="begin"/>
      </w:r>
      <w:r w:rsidRPr="00323979">
        <w:rPr>
          <w:rFonts w:eastAsia="DFKai-SB"/>
        </w:rPr>
        <w:instrText xml:space="preserve"> HYPERLINK "https://studio.code.org/s/csd6-2018/stage/16/puzzle/1" </w:instrText>
      </w:r>
      <w:r w:rsidRPr="00323979">
        <w:rPr>
          <w:rFonts w:eastAsia="DFKai-SB"/>
        </w:rPr>
        <w:fldChar w:fldCharType="separate"/>
      </w:r>
    </w:p>
    <w:p w14:paraId="4AE09C10" w14:textId="77777777" w:rsidR="003166B8" w:rsidRPr="00323979" w:rsidRDefault="003166B8" w:rsidP="005E331B">
      <w:pPr>
        <w:numPr>
          <w:ilvl w:val="0"/>
          <w:numId w:val="332"/>
        </w:numPr>
        <w:spacing w:before="240"/>
        <w:rPr>
          <w:rFonts w:eastAsia="DFKai-SB"/>
        </w:rPr>
      </w:pPr>
      <w:r w:rsidRPr="00323979">
        <w:rPr>
          <w:rFonts w:eastAsia="DFKai-SB"/>
        </w:rPr>
        <w:fldChar w:fldCharType="end"/>
      </w:r>
      <w:r w:rsidRPr="00323979">
        <w:rPr>
          <w:rFonts w:eastAsia="DFKai-SB"/>
        </w:rPr>
        <w:t>設計原型</w:t>
      </w:r>
    </w:p>
    <w:p w14:paraId="25CFDFAA" w14:textId="77777777" w:rsidR="003166B8" w:rsidRPr="00323979" w:rsidRDefault="003166B8" w:rsidP="005E331B">
      <w:pPr>
        <w:numPr>
          <w:ilvl w:val="0"/>
          <w:numId w:val="332"/>
        </w:numPr>
        <w:spacing w:after="240"/>
        <w:rPr>
          <w:rFonts w:eastAsia="DFKai-SB"/>
        </w:rPr>
      </w:pPr>
      <w:r w:rsidRPr="00323979">
        <w:rPr>
          <w:rFonts w:eastAsia="DFKai-SB"/>
        </w:rPr>
        <w:t>學生概述</w:t>
      </w:r>
      <w:r w:rsidRPr="00323979">
        <w:rPr>
          <w:rFonts w:eastAsia="DFKai-SB"/>
        </w:rPr>
        <w:fldChar w:fldCharType="begin"/>
      </w:r>
      <w:r w:rsidRPr="00323979">
        <w:rPr>
          <w:rFonts w:eastAsia="DFKai-SB"/>
        </w:rPr>
        <w:instrText xml:space="preserve"> HYPERLINK "https://curriculum.code.org/csd-18/unit6/16/#level-expando-16-2-sfmd" </w:instrText>
      </w:r>
      <w:r w:rsidRPr="00323979">
        <w:rPr>
          <w:rFonts w:eastAsia="DFKai-SB"/>
        </w:rPr>
        <w:fldChar w:fldCharType="separate"/>
      </w:r>
    </w:p>
    <w:p w14:paraId="32C44C08" w14:textId="77777777" w:rsidR="003166B8" w:rsidRPr="00323979" w:rsidRDefault="003166B8" w:rsidP="003166B8">
      <w:pPr>
        <w:rPr>
          <w:rFonts w:eastAsia="DFKai-SB"/>
          <w:u w:val="single"/>
        </w:rPr>
      </w:pPr>
      <w:r w:rsidRPr="00323979">
        <w:rPr>
          <w:rFonts w:eastAsia="DFKai-SB"/>
        </w:rPr>
        <w:fldChar w:fldCharType="end"/>
      </w:r>
      <w:r w:rsidRPr="00323979">
        <w:rPr>
          <w:rFonts w:eastAsia="DFKai-SB"/>
        </w:rPr>
        <w:t>在</w:t>
      </w:r>
      <w:r w:rsidRPr="00323979">
        <w:rPr>
          <w:rFonts w:eastAsia="DFKai-SB"/>
        </w:rPr>
        <w:t>Code Studio</w:t>
      </w:r>
      <w:r w:rsidRPr="00323979">
        <w:rPr>
          <w:rFonts w:eastAsia="DFKai-SB"/>
        </w:rPr>
        <w:t>上查看</w:t>
      </w:r>
      <w:r w:rsidRPr="00323979">
        <w:rPr>
          <w:rFonts w:eastAsia="DFKai-SB"/>
        </w:rPr>
        <w:fldChar w:fldCharType="begin"/>
      </w:r>
      <w:r w:rsidRPr="00323979">
        <w:rPr>
          <w:rFonts w:eastAsia="DFKai-SB"/>
        </w:rPr>
        <w:instrText xml:space="preserve"> HYPERLINK "https://studio.code.org/s/csd6-2018/stage/16/puzzle/2" </w:instrText>
      </w:r>
      <w:r w:rsidRPr="00323979">
        <w:rPr>
          <w:rFonts w:eastAsia="DFKai-SB"/>
        </w:rPr>
        <w:fldChar w:fldCharType="separate"/>
      </w:r>
    </w:p>
    <w:p w14:paraId="2FA5AF7D" w14:textId="77777777" w:rsidR="003166B8" w:rsidRPr="00323979" w:rsidRDefault="003166B8" w:rsidP="003166B8">
      <w:p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"https://studio.code.org/s/csd6-2018/stage/16/puzzle/2" </w:instrText>
      </w:r>
      <w:r w:rsidRPr="00323979">
        <w:rPr>
          <w:rFonts w:eastAsia="DFKai-SB"/>
        </w:rPr>
        <w:fldChar w:fldCharType="separate"/>
      </w:r>
    </w:p>
    <w:bookmarkStart w:id="971" w:name="_qw5khxbj8rma" w:colFirst="0" w:colLast="0"/>
    <w:bookmarkEnd w:id="971"/>
    <w:p w14:paraId="024A2D6C" w14:textId="77777777" w:rsidR="003166B8" w:rsidRPr="00323979" w:rsidRDefault="003166B8" w:rsidP="003166B8">
      <w:pPr>
        <w:pStyle w:val="Heading1"/>
        <w:keepNext w:val="0"/>
        <w:keepLines w:val="0"/>
        <w:spacing w:before="480"/>
        <w:rPr>
          <w:rFonts w:eastAsia="DFKai-SB"/>
          <w:b/>
          <w:sz w:val="46"/>
          <w:szCs w:val="46"/>
        </w:rPr>
      </w:pPr>
      <w:r w:rsidRPr="00323979">
        <w:rPr>
          <w:rFonts w:eastAsia="DFKai-SB"/>
        </w:rPr>
        <w:fldChar w:fldCharType="end"/>
      </w:r>
      <w:r w:rsidRPr="00323979">
        <w:rPr>
          <w:rFonts w:eastAsia="DFKai-SB"/>
          <w:b/>
          <w:sz w:val="46"/>
          <w:szCs w:val="46"/>
        </w:rPr>
        <w:t>Prototype your own innovation</w:t>
      </w:r>
    </w:p>
    <w:p w14:paraId="72BD47FF" w14:textId="77777777" w:rsidR="003166B8" w:rsidRPr="00323979" w:rsidRDefault="003166B8" w:rsidP="003166B8">
      <w:pPr>
        <w:rPr>
          <w:rFonts w:eastAsia="DFKai-SB"/>
        </w:rPr>
      </w:pPr>
      <w:r w:rsidRPr="00323979">
        <w:rPr>
          <w:rFonts w:eastAsia="DFKai-SB"/>
        </w:rPr>
        <w:t>Now that you have all the skills you need, it's time to make your own game!</w:t>
      </w:r>
    </w:p>
    <w:p w14:paraId="627FF195" w14:textId="77777777" w:rsidR="003166B8" w:rsidRPr="00323979" w:rsidRDefault="003166B8" w:rsidP="003166B8">
      <w:pPr>
        <w:rPr>
          <w:rFonts w:eastAsia="DFKai-SB"/>
        </w:rPr>
      </w:pPr>
      <w:r w:rsidRPr="00323979">
        <w:rPr>
          <w:rFonts w:eastAsia="DFKai-SB"/>
        </w:rPr>
        <w:t>With a partner or team, brainstorm some different physical devices you could prototype. You can build on the programs that you've already made in previous lessons, innovative devices that you've seen in the real world, or any wild ideas you can come up with.</w:t>
      </w:r>
    </w:p>
    <w:p w14:paraId="6163B9EB" w14:textId="77777777" w:rsidR="003166B8" w:rsidRPr="00323979" w:rsidRDefault="003166B8" w:rsidP="003166B8">
      <w:pPr>
        <w:rPr>
          <w:rFonts w:eastAsia="DFKai-SB"/>
        </w:rPr>
      </w:pPr>
      <w:r w:rsidRPr="00323979">
        <w:rPr>
          <w:rFonts w:eastAsia="DFKai-SB"/>
        </w:rPr>
        <w:t>Once you have settled on an idea with your team, fill out the Project Guide with the sketches of the physical components of your device, inputs and outputs that you'll need, and plans for what information you'll need to process.</w:t>
      </w:r>
    </w:p>
    <w:p w14:paraId="49E04F93" w14:textId="77777777" w:rsidR="003166B8" w:rsidRPr="00323979" w:rsidRDefault="003166B8" w:rsidP="003166B8">
      <w:pPr>
        <w:pStyle w:val="Heading1"/>
        <w:keepNext w:val="0"/>
        <w:keepLines w:val="0"/>
        <w:spacing w:before="480"/>
        <w:rPr>
          <w:rFonts w:eastAsia="DFKai-SB"/>
          <w:b/>
          <w:sz w:val="46"/>
          <w:szCs w:val="46"/>
        </w:rPr>
      </w:pPr>
      <w:bookmarkStart w:id="972" w:name="_akb5pqm5n3vb" w:colFirst="0" w:colLast="0"/>
      <w:bookmarkEnd w:id="972"/>
      <w:r w:rsidRPr="00323979">
        <w:rPr>
          <w:rFonts w:eastAsia="DFKai-SB"/>
          <w:b/>
          <w:sz w:val="46"/>
          <w:szCs w:val="46"/>
        </w:rPr>
        <w:t>原型化您自己的創新</w:t>
      </w:r>
    </w:p>
    <w:p w14:paraId="3D59A720" w14:textId="77777777" w:rsidR="003166B8" w:rsidRPr="00323979" w:rsidRDefault="003166B8" w:rsidP="003166B8">
      <w:pPr>
        <w:rPr>
          <w:rFonts w:eastAsia="DFKai-SB"/>
        </w:rPr>
      </w:pPr>
      <w:r w:rsidRPr="00323979">
        <w:rPr>
          <w:rFonts w:eastAsia="DFKai-SB"/>
        </w:rPr>
        <w:t>現在您已擁有所需的所有技能，現在是時候製作自己的遊戲了！</w:t>
      </w:r>
    </w:p>
    <w:p w14:paraId="336D3F9B" w14:textId="77777777" w:rsidR="003166B8" w:rsidRPr="00323979" w:rsidRDefault="003166B8" w:rsidP="003166B8">
      <w:pPr>
        <w:rPr>
          <w:rFonts w:eastAsia="DFKai-SB"/>
        </w:rPr>
      </w:pPr>
      <w:r w:rsidRPr="00323979">
        <w:rPr>
          <w:rFonts w:eastAsia="DFKai-SB"/>
        </w:rPr>
        <w:t>與合作夥伴或團隊一起，腦力激盪出一些您可以製作原型的不同實體設備。</w:t>
      </w:r>
      <w:r w:rsidRPr="00323979">
        <w:rPr>
          <w:rFonts w:eastAsia="DFKai-SB"/>
        </w:rPr>
        <w:t xml:space="preserve"> </w:t>
      </w:r>
      <w:r w:rsidRPr="00323979">
        <w:rPr>
          <w:rFonts w:eastAsia="DFKai-SB"/>
        </w:rPr>
        <w:t>您可以建立在之前課程中已經完成的程式，您在現實世界中看到的創新設備，或者您可以提出的任何瘋狂想法。</w:t>
      </w:r>
    </w:p>
    <w:p w14:paraId="012DF401" w14:textId="77777777" w:rsidR="003166B8" w:rsidRPr="00323979" w:rsidRDefault="003166B8" w:rsidP="003166B8">
      <w:pPr>
        <w:rPr>
          <w:rFonts w:eastAsia="DFKai-SB"/>
        </w:rPr>
      </w:pPr>
      <w:r w:rsidRPr="00323979">
        <w:rPr>
          <w:rFonts w:eastAsia="DFKai-SB"/>
        </w:rPr>
        <w:t>一旦您與團隊確定了想法，請填寫專案指南，其中包含設備實體組件的草圖，您需要的輸入和輸出，以及您需要處理哪些信息的計劃。</w:t>
      </w:r>
    </w:p>
    <w:p w14:paraId="5AF683E8" w14:textId="77777777" w:rsidR="003166B8" w:rsidRPr="00323979" w:rsidRDefault="003166B8" w:rsidP="003166B8">
      <w:pPr>
        <w:rPr>
          <w:rFonts w:eastAsia="DFKai-SB"/>
        </w:rPr>
      </w:pPr>
    </w:p>
    <w:p w14:paraId="3E2F484E" w14:textId="77777777" w:rsidR="003166B8" w:rsidRPr="00323979" w:rsidRDefault="003166B8" w:rsidP="003166B8">
      <w:pPr>
        <w:pStyle w:val="Heading2"/>
        <w:keepNext w:val="0"/>
        <w:keepLines w:val="0"/>
        <w:spacing w:after="80"/>
        <w:rPr>
          <w:rFonts w:eastAsia="DFKai-SB"/>
          <w:b/>
          <w:sz w:val="34"/>
          <w:szCs w:val="34"/>
        </w:rPr>
      </w:pPr>
      <w:bookmarkStart w:id="973" w:name="_vp5vj750fd3y" w:colFirst="0" w:colLast="0"/>
      <w:bookmarkEnd w:id="973"/>
      <w:r w:rsidRPr="00323979">
        <w:rPr>
          <w:rFonts w:eastAsia="DFKai-SB"/>
          <w:b/>
          <w:sz w:val="34"/>
          <w:szCs w:val="34"/>
        </w:rPr>
        <w:t>Innovation Ideas</w:t>
      </w:r>
    </w:p>
    <w:p w14:paraId="36F5A24B" w14:textId="77777777" w:rsidR="003166B8" w:rsidRPr="00323979" w:rsidRDefault="003166B8" w:rsidP="003166B8">
      <w:pPr>
        <w:rPr>
          <w:rFonts w:eastAsia="DFKai-SB"/>
        </w:rPr>
      </w:pPr>
      <w:r w:rsidRPr="00323979">
        <w:rPr>
          <w:rFonts w:eastAsia="DFKai-SB"/>
        </w:rPr>
        <w:t>To help kick off your brainstorming, check out these example projects:</w:t>
      </w:r>
    </w:p>
    <w:p w14:paraId="085FD571" w14:textId="77777777" w:rsidR="003166B8" w:rsidRPr="00323979" w:rsidRDefault="003166B8" w:rsidP="003166B8">
      <w:pPr>
        <w:pStyle w:val="Heading2"/>
        <w:keepNext w:val="0"/>
        <w:keepLines w:val="0"/>
        <w:spacing w:after="80"/>
        <w:rPr>
          <w:rFonts w:eastAsia="DFKai-SB"/>
          <w:b/>
          <w:sz w:val="34"/>
          <w:szCs w:val="34"/>
        </w:rPr>
      </w:pPr>
      <w:bookmarkStart w:id="974" w:name="_qg2wklz7axv1" w:colFirst="0" w:colLast="0"/>
      <w:bookmarkEnd w:id="974"/>
      <w:r w:rsidRPr="00323979">
        <w:rPr>
          <w:rFonts w:eastAsia="DFKai-SB"/>
          <w:b/>
          <w:sz w:val="34"/>
          <w:szCs w:val="34"/>
        </w:rPr>
        <w:t>創新理念</w:t>
      </w:r>
    </w:p>
    <w:p w14:paraId="5F8BFA62" w14:textId="77777777" w:rsidR="003166B8" w:rsidRPr="00323979" w:rsidRDefault="003166B8" w:rsidP="003166B8">
      <w:pPr>
        <w:rPr>
          <w:rFonts w:eastAsia="DFKai-SB"/>
        </w:rPr>
      </w:pPr>
      <w:r w:rsidRPr="00323979">
        <w:rPr>
          <w:rFonts w:eastAsia="DFKai-SB"/>
        </w:rPr>
        <w:t>為了幫助您開始腦力激盪，請查看以下範例專案</w:t>
      </w:r>
      <w:r w:rsidRPr="00323979">
        <w:rPr>
          <w:rFonts w:eastAsia="DFKai-SB"/>
        </w:rPr>
        <w:t>:</w:t>
      </w:r>
    </w:p>
    <w:p w14:paraId="1811737F" w14:textId="77777777" w:rsidR="003166B8" w:rsidRPr="00323979" w:rsidRDefault="003166B8" w:rsidP="003166B8">
      <w:pPr>
        <w:rPr>
          <w:rFonts w:eastAsia="DFKai-SB"/>
        </w:rPr>
      </w:pPr>
    </w:p>
    <w:p w14:paraId="70888635" w14:textId="77777777" w:rsidR="003166B8" w:rsidRPr="00323979" w:rsidRDefault="003166B8" w:rsidP="003166B8">
      <w:pPr>
        <w:pStyle w:val="Heading3"/>
        <w:keepNext w:val="0"/>
        <w:keepLines w:val="0"/>
        <w:spacing w:before="280"/>
        <w:rPr>
          <w:rFonts w:eastAsia="DFKai-SB"/>
          <w:b/>
          <w:color w:val="auto"/>
          <w:sz w:val="26"/>
          <w:szCs w:val="26"/>
        </w:rPr>
      </w:pPr>
      <w:bookmarkStart w:id="975" w:name="_u4hc015jqbt7" w:colFirst="0" w:colLast="0"/>
      <w:bookmarkEnd w:id="975"/>
      <w:r w:rsidRPr="00323979">
        <w:rPr>
          <w:rFonts w:eastAsia="DFKai-SB"/>
          <w:b/>
          <w:color w:val="auto"/>
          <w:sz w:val="26"/>
          <w:szCs w:val="26"/>
        </w:rPr>
        <w:t>Automatic Night Light</w:t>
      </w:r>
    </w:p>
    <w:p w14:paraId="40918C80" w14:textId="77777777" w:rsidR="003166B8" w:rsidRPr="00323979" w:rsidRDefault="003166B8" w:rsidP="003166B8">
      <w:pPr>
        <w:rPr>
          <w:rFonts w:eastAsia="DFKai-SB"/>
        </w:rPr>
      </w:pPr>
      <w:r w:rsidRPr="00323979">
        <w:rPr>
          <w:rFonts w:eastAsia="DFKai-SB"/>
        </w:rPr>
        <w:t>Using conductive thread, LEDs, and the light sensor, create a decorative piece of wall art the becomes a night light when the lights go out. This one is designed to look like flickering fireflies.</w:t>
      </w:r>
    </w:p>
    <w:p w14:paraId="2AC7DE0C" w14:textId="77777777" w:rsidR="003166B8" w:rsidRPr="00323979" w:rsidRDefault="003166B8" w:rsidP="003166B8">
      <w:pPr>
        <w:pStyle w:val="Heading3"/>
        <w:keepNext w:val="0"/>
        <w:keepLines w:val="0"/>
        <w:spacing w:before="280"/>
        <w:rPr>
          <w:rFonts w:eastAsia="DFKai-SB"/>
          <w:b/>
          <w:color w:val="auto"/>
          <w:sz w:val="26"/>
          <w:szCs w:val="26"/>
        </w:rPr>
      </w:pPr>
      <w:bookmarkStart w:id="976" w:name="_1q3lif1jfupy" w:colFirst="0" w:colLast="0"/>
      <w:bookmarkEnd w:id="976"/>
      <w:r w:rsidRPr="00323979">
        <w:rPr>
          <w:rFonts w:eastAsia="DFKai-SB"/>
          <w:b/>
          <w:color w:val="auto"/>
          <w:sz w:val="26"/>
          <w:szCs w:val="26"/>
        </w:rPr>
        <w:t>自動夜燈</w:t>
      </w:r>
    </w:p>
    <w:p w14:paraId="509E3A24" w14:textId="77777777" w:rsidR="003166B8" w:rsidRPr="00323979" w:rsidRDefault="003166B8" w:rsidP="003166B8">
      <w:pPr>
        <w:rPr>
          <w:rFonts w:eastAsia="DFKai-SB"/>
        </w:rPr>
      </w:pPr>
      <w:r w:rsidRPr="00323979">
        <w:rPr>
          <w:rFonts w:eastAsia="DFKai-SB"/>
        </w:rPr>
        <w:t>使用導電線，</w:t>
      </w:r>
      <w:r w:rsidRPr="00323979">
        <w:rPr>
          <w:rFonts w:eastAsia="DFKai-SB"/>
        </w:rPr>
        <w:t>LED</w:t>
      </w:r>
      <w:r w:rsidRPr="00323979">
        <w:rPr>
          <w:rFonts w:eastAsia="DFKai-SB"/>
        </w:rPr>
        <w:t>和光感器，創造一個裝飾性的牆藝術品，當燈光熄滅時變成夜燈。</w:t>
      </w:r>
      <w:r w:rsidRPr="00323979">
        <w:rPr>
          <w:rFonts w:eastAsia="DFKai-SB"/>
        </w:rPr>
        <w:t xml:space="preserve"> </w:t>
      </w:r>
      <w:r w:rsidRPr="00323979">
        <w:rPr>
          <w:rFonts w:eastAsia="DFKai-SB"/>
        </w:rPr>
        <w:t>這個看起來像閃爍的螢火蟲。</w:t>
      </w:r>
    </w:p>
    <w:p w14:paraId="6129515D" w14:textId="77777777" w:rsidR="003166B8" w:rsidRPr="00323979" w:rsidRDefault="003166B8" w:rsidP="003166B8">
      <w:pPr>
        <w:rPr>
          <w:rFonts w:eastAsia="DFKai-SB"/>
        </w:rPr>
      </w:pPr>
    </w:p>
    <w:p w14:paraId="09235845" w14:textId="77777777" w:rsidR="003166B8" w:rsidRPr="00323979" w:rsidRDefault="003166B8" w:rsidP="003166B8">
      <w:pPr>
        <w:rPr>
          <w:rFonts w:eastAsia="DFKai-SB"/>
        </w:rPr>
      </w:pPr>
      <w:r w:rsidRPr="00323979">
        <w:rPr>
          <w:rFonts w:eastAsia="DFKai-SB"/>
          <w:noProof/>
        </w:rPr>
        <w:drawing>
          <wp:inline distT="114300" distB="114300" distL="114300" distR="114300" wp14:anchorId="0B06DAC0" wp14:editId="2102A8D5">
            <wp:extent cx="3048000" cy="1714500"/>
            <wp:effectExtent l="0" t="0" r="0" b="0"/>
            <wp:docPr id="29"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524"/>
                    <a:srcRect/>
                    <a:stretch>
                      <a:fillRect/>
                    </a:stretch>
                  </pic:blipFill>
                  <pic:spPr>
                    <a:xfrm>
                      <a:off x="0" y="0"/>
                      <a:ext cx="3048000" cy="1714500"/>
                    </a:xfrm>
                    <a:prstGeom prst="rect">
                      <a:avLst/>
                    </a:prstGeom>
                    <a:ln/>
                  </pic:spPr>
                </pic:pic>
              </a:graphicData>
            </a:graphic>
          </wp:inline>
        </w:drawing>
      </w:r>
    </w:p>
    <w:p w14:paraId="2BFE0FBB" w14:textId="77777777" w:rsidR="003166B8" w:rsidRPr="00323979" w:rsidRDefault="003166B8" w:rsidP="003166B8">
      <w:pPr>
        <w:pStyle w:val="Heading3"/>
        <w:keepNext w:val="0"/>
        <w:keepLines w:val="0"/>
        <w:spacing w:before="280"/>
        <w:rPr>
          <w:rFonts w:eastAsia="DFKai-SB"/>
          <w:b/>
          <w:color w:val="auto"/>
          <w:sz w:val="26"/>
          <w:szCs w:val="26"/>
        </w:rPr>
      </w:pPr>
      <w:bookmarkStart w:id="977" w:name="_gfa5zv4vuhdh" w:colFirst="0" w:colLast="0"/>
      <w:bookmarkEnd w:id="977"/>
      <w:r w:rsidRPr="00323979">
        <w:rPr>
          <w:rFonts w:eastAsia="DFKai-SB"/>
          <w:b/>
          <w:color w:val="auto"/>
          <w:sz w:val="26"/>
          <w:szCs w:val="26"/>
        </w:rPr>
        <w:t>Musical Instrument</w:t>
      </w:r>
    </w:p>
    <w:p w14:paraId="4CAE4968" w14:textId="77777777" w:rsidR="003166B8" w:rsidRPr="00323979" w:rsidRDefault="003166B8" w:rsidP="003166B8">
      <w:pPr>
        <w:rPr>
          <w:rFonts w:eastAsia="DFKai-SB"/>
        </w:rPr>
      </w:pPr>
      <w:r w:rsidRPr="00323979">
        <w:rPr>
          <w:rFonts w:eastAsia="DFKai-SB"/>
        </w:rPr>
        <w:t>Design a musical instrument that can be played any way you like, using sensors or buttons for input. In this case we created five new buttons using conductive copper tape, though you could also use aluminum foil or any other conductive material.</w:t>
      </w:r>
    </w:p>
    <w:p w14:paraId="5542F7C4" w14:textId="77777777" w:rsidR="003166B8" w:rsidRPr="00323979" w:rsidRDefault="003166B8" w:rsidP="003166B8">
      <w:pPr>
        <w:pStyle w:val="Heading3"/>
        <w:keepNext w:val="0"/>
        <w:keepLines w:val="0"/>
        <w:spacing w:before="280"/>
        <w:rPr>
          <w:rFonts w:eastAsia="DFKai-SB"/>
          <w:b/>
          <w:color w:val="auto"/>
          <w:sz w:val="26"/>
          <w:szCs w:val="26"/>
        </w:rPr>
      </w:pPr>
      <w:bookmarkStart w:id="978" w:name="_to0zzvs0l3yv" w:colFirst="0" w:colLast="0"/>
      <w:bookmarkEnd w:id="978"/>
      <w:r w:rsidRPr="00323979">
        <w:rPr>
          <w:rFonts w:eastAsia="DFKai-SB"/>
          <w:b/>
          <w:color w:val="auto"/>
          <w:sz w:val="26"/>
          <w:szCs w:val="26"/>
        </w:rPr>
        <w:t>樂器</w:t>
      </w:r>
    </w:p>
    <w:p w14:paraId="05280401" w14:textId="77777777" w:rsidR="003166B8" w:rsidRPr="00323979" w:rsidRDefault="003166B8" w:rsidP="003166B8">
      <w:pPr>
        <w:rPr>
          <w:rFonts w:eastAsia="DFKai-SB"/>
        </w:rPr>
      </w:pPr>
      <w:r w:rsidRPr="00323979">
        <w:rPr>
          <w:rFonts w:eastAsia="DFKai-SB"/>
        </w:rPr>
        <w:t>使用偵測器或按鈕進行輸入，設計可以任何方式播放的樂器。</w:t>
      </w:r>
      <w:r w:rsidRPr="00323979">
        <w:rPr>
          <w:rFonts w:eastAsia="DFKai-SB"/>
        </w:rPr>
        <w:t xml:space="preserve"> </w:t>
      </w:r>
      <w:r w:rsidRPr="00323979">
        <w:rPr>
          <w:rFonts w:eastAsia="DFKai-SB"/>
        </w:rPr>
        <w:t>在這種情況下，我們使用導電銅帶創建了五個新按鈕，但您也可以使用鋁箔或任何其他導電材料。</w:t>
      </w:r>
    </w:p>
    <w:p w14:paraId="6B2E601F" w14:textId="77777777" w:rsidR="003166B8" w:rsidRPr="00323979" w:rsidRDefault="003166B8" w:rsidP="003166B8">
      <w:pPr>
        <w:rPr>
          <w:rFonts w:eastAsia="DFKai-SB"/>
        </w:rPr>
      </w:pPr>
    </w:p>
    <w:p w14:paraId="6D2A6338" w14:textId="77777777" w:rsidR="003166B8" w:rsidRPr="00323979" w:rsidRDefault="003166B8" w:rsidP="003166B8">
      <w:pPr>
        <w:rPr>
          <w:rFonts w:eastAsia="DFKai-SB"/>
        </w:rPr>
      </w:pPr>
      <w:r w:rsidRPr="00323979">
        <w:rPr>
          <w:rFonts w:eastAsia="DFKai-SB"/>
          <w:noProof/>
        </w:rPr>
        <w:drawing>
          <wp:inline distT="114300" distB="114300" distL="114300" distR="114300" wp14:anchorId="7E13A5E1" wp14:editId="52CF92E9">
            <wp:extent cx="3048000" cy="1714500"/>
            <wp:effectExtent l="0" t="0" r="0" b="0"/>
            <wp:docPr id="30"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525"/>
                    <a:srcRect/>
                    <a:stretch>
                      <a:fillRect/>
                    </a:stretch>
                  </pic:blipFill>
                  <pic:spPr>
                    <a:xfrm>
                      <a:off x="0" y="0"/>
                      <a:ext cx="3048000" cy="1714500"/>
                    </a:xfrm>
                    <a:prstGeom prst="rect">
                      <a:avLst/>
                    </a:prstGeom>
                    <a:ln/>
                  </pic:spPr>
                </pic:pic>
              </a:graphicData>
            </a:graphic>
          </wp:inline>
        </w:drawing>
      </w:r>
    </w:p>
    <w:p w14:paraId="0E2D5328" w14:textId="77777777" w:rsidR="003166B8" w:rsidRPr="00323979" w:rsidRDefault="003166B8" w:rsidP="003166B8">
      <w:pPr>
        <w:pStyle w:val="Heading3"/>
        <w:keepNext w:val="0"/>
        <w:keepLines w:val="0"/>
        <w:spacing w:before="280"/>
        <w:rPr>
          <w:rFonts w:eastAsia="DFKai-SB"/>
          <w:b/>
          <w:color w:val="auto"/>
          <w:sz w:val="26"/>
          <w:szCs w:val="26"/>
        </w:rPr>
      </w:pPr>
      <w:bookmarkStart w:id="979" w:name="_eg209pkabats" w:colFirst="0" w:colLast="0"/>
      <w:bookmarkEnd w:id="979"/>
      <w:r w:rsidRPr="00323979">
        <w:rPr>
          <w:rFonts w:eastAsia="DFKai-SB"/>
          <w:b/>
          <w:color w:val="auto"/>
          <w:sz w:val="26"/>
          <w:szCs w:val="26"/>
        </w:rPr>
        <w:t>Bop-it</w:t>
      </w:r>
    </w:p>
    <w:p w14:paraId="7BDBEA16" w14:textId="77777777" w:rsidR="003166B8" w:rsidRPr="00323979" w:rsidRDefault="003166B8" w:rsidP="003166B8">
      <w:pPr>
        <w:rPr>
          <w:rFonts w:eastAsia="DFKai-SB"/>
        </w:rPr>
      </w:pPr>
      <w:r w:rsidRPr="00323979">
        <w:rPr>
          <w:rFonts w:eastAsia="DFKai-SB"/>
        </w:rPr>
        <w:t>Make a game! This one uses an array to store the different commands, which are picked at random each time you correctly follow the instructions on screen.</w:t>
      </w:r>
    </w:p>
    <w:p w14:paraId="3EB055EA" w14:textId="77777777" w:rsidR="003166B8" w:rsidRPr="00323979" w:rsidRDefault="003166B8" w:rsidP="003166B8">
      <w:pPr>
        <w:rPr>
          <w:rFonts w:eastAsia="DFKai-SB"/>
        </w:rPr>
      </w:pPr>
    </w:p>
    <w:p w14:paraId="0DDCB8AB" w14:textId="77777777" w:rsidR="003166B8" w:rsidRPr="00323979" w:rsidRDefault="003166B8" w:rsidP="003166B8">
      <w:pPr>
        <w:rPr>
          <w:rFonts w:eastAsia="DFKai-SB"/>
        </w:rPr>
      </w:pPr>
      <w:r w:rsidRPr="00323979">
        <w:rPr>
          <w:rFonts w:eastAsia="DFKai-SB"/>
        </w:rPr>
        <w:t>BOP-</w:t>
      </w:r>
      <w:r w:rsidRPr="00323979">
        <w:rPr>
          <w:rFonts w:eastAsia="DFKai-SB"/>
        </w:rPr>
        <w:t>它</w:t>
      </w:r>
    </w:p>
    <w:p w14:paraId="67A5369C" w14:textId="77777777" w:rsidR="003166B8" w:rsidRPr="00323979" w:rsidRDefault="003166B8" w:rsidP="003166B8">
      <w:pPr>
        <w:rPr>
          <w:rFonts w:eastAsia="DFKai-SB"/>
        </w:rPr>
      </w:pPr>
      <w:r w:rsidRPr="00323979">
        <w:rPr>
          <w:rFonts w:eastAsia="DFKai-SB"/>
        </w:rPr>
        <w:t>製作遊戲！</w:t>
      </w:r>
      <w:r w:rsidRPr="00323979">
        <w:rPr>
          <w:rFonts w:eastAsia="DFKai-SB"/>
        </w:rPr>
        <w:t xml:space="preserve"> </w:t>
      </w:r>
      <w:r w:rsidRPr="00323979">
        <w:rPr>
          <w:rFonts w:eastAsia="DFKai-SB"/>
        </w:rPr>
        <w:t>這個使用陣列來存儲不同的命令，看看你是否可以每次正確地按照螢幕上隨機選出的說明做出操作</w:t>
      </w:r>
    </w:p>
    <w:p w14:paraId="482CEB3E" w14:textId="77777777" w:rsidR="003166B8" w:rsidRPr="00323979" w:rsidRDefault="003166B8" w:rsidP="003166B8">
      <w:pPr>
        <w:rPr>
          <w:rFonts w:eastAsia="DFKai-SB"/>
        </w:rPr>
      </w:pPr>
    </w:p>
    <w:p w14:paraId="7E498AED" w14:textId="77777777" w:rsidR="003166B8" w:rsidRPr="00323979" w:rsidRDefault="003166B8" w:rsidP="003166B8">
      <w:pPr>
        <w:rPr>
          <w:rFonts w:eastAsia="DFKai-SB"/>
        </w:rPr>
      </w:pPr>
      <w:r w:rsidRPr="00323979">
        <w:rPr>
          <w:rFonts w:eastAsia="DFKai-SB"/>
          <w:noProof/>
        </w:rPr>
        <w:drawing>
          <wp:inline distT="114300" distB="114300" distL="114300" distR="114300" wp14:anchorId="0043DD53" wp14:editId="468E631D">
            <wp:extent cx="3048000" cy="1714500"/>
            <wp:effectExtent l="0" t="0" r="0" b="0"/>
            <wp:docPr id="31"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526"/>
                    <a:srcRect/>
                    <a:stretch>
                      <a:fillRect/>
                    </a:stretch>
                  </pic:blipFill>
                  <pic:spPr>
                    <a:xfrm>
                      <a:off x="0" y="0"/>
                      <a:ext cx="3048000" cy="1714500"/>
                    </a:xfrm>
                    <a:prstGeom prst="rect">
                      <a:avLst/>
                    </a:prstGeom>
                    <a:ln/>
                  </pic:spPr>
                </pic:pic>
              </a:graphicData>
            </a:graphic>
          </wp:inline>
        </w:drawing>
      </w:r>
    </w:p>
    <w:p w14:paraId="6663AB65" w14:textId="77777777" w:rsidR="003166B8" w:rsidRPr="00323979" w:rsidRDefault="003166B8" w:rsidP="005E331B">
      <w:pPr>
        <w:numPr>
          <w:ilvl w:val="0"/>
          <w:numId w:val="339"/>
        </w:numPr>
        <w:spacing w:before="240" w:after="240"/>
        <w:rPr>
          <w:rFonts w:eastAsia="DFKai-SB"/>
        </w:rPr>
      </w:pPr>
      <w:r w:rsidRPr="00323979">
        <w:rPr>
          <w:rFonts w:eastAsia="DFKai-SB"/>
        </w:rPr>
        <w:t>User Interface</w:t>
      </w:r>
    </w:p>
    <w:p w14:paraId="18B320EE" w14:textId="77777777" w:rsidR="003166B8" w:rsidRPr="00323979" w:rsidRDefault="003166B8" w:rsidP="003166B8">
      <w:pPr>
        <w:pStyle w:val="Heading1"/>
        <w:rPr>
          <w:rFonts w:eastAsia="DFKai-SB"/>
          <w:b/>
        </w:rPr>
      </w:pPr>
      <w:bookmarkStart w:id="980" w:name="_8v8relfv673n" w:colFirst="0" w:colLast="0"/>
      <w:bookmarkEnd w:id="980"/>
      <w:r w:rsidRPr="00323979">
        <w:rPr>
          <w:rFonts w:eastAsia="DFKai-SB"/>
          <w:b/>
        </w:rPr>
        <w:t>使用者介面</w:t>
      </w:r>
    </w:p>
    <w:p w14:paraId="2B02F8C5" w14:textId="77777777" w:rsidR="003166B8" w:rsidRPr="00323979" w:rsidRDefault="003166B8" w:rsidP="005E331B">
      <w:pPr>
        <w:numPr>
          <w:ilvl w:val="0"/>
          <w:numId w:val="339"/>
        </w:numPr>
        <w:spacing w:before="240"/>
        <w:rPr>
          <w:rFonts w:eastAsia="DFKai-SB"/>
        </w:rPr>
      </w:pPr>
      <w:r w:rsidRPr="00323979">
        <w:rPr>
          <w:rFonts w:eastAsia="DFKai-SB"/>
        </w:rPr>
        <w:fldChar w:fldCharType="begin"/>
      </w:r>
      <w:r w:rsidRPr="00323979">
        <w:rPr>
          <w:rFonts w:eastAsia="DFKai-SB"/>
        </w:rPr>
        <w:instrText xml:space="preserve"> HYPERLINK "https://curriculum.code.org/csd-18/unit6/16/#level-expando-16-3" </w:instrText>
      </w:r>
      <w:r w:rsidRPr="00323979">
        <w:rPr>
          <w:rFonts w:eastAsia="DFKai-SB"/>
        </w:rPr>
        <w:fldChar w:fldCharType="separate"/>
      </w:r>
      <w:r w:rsidRPr="00323979">
        <w:rPr>
          <w:rFonts w:eastAsia="DFKai-SB"/>
          <w:u w:val="single"/>
        </w:rPr>
        <w:t>3</w:t>
      </w:r>
    </w:p>
    <w:p w14:paraId="2C0E5AC9" w14:textId="77777777" w:rsidR="003166B8" w:rsidRPr="00323979" w:rsidRDefault="003166B8" w:rsidP="005E331B">
      <w:pPr>
        <w:numPr>
          <w:ilvl w:val="0"/>
          <w:numId w:val="339"/>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"https://curriculum.code.org/csd-18/unit6/16/#level-expando-16-4" </w:instrText>
      </w:r>
      <w:r w:rsidRPr="00323979">
        <w:rPr>
          <w:rFonts w:eastAsia="DFKai-SB"/>
        </w:rPr>
        <w:fldChar w:fldCharType="separate"/>
      </w:r>
      <w:r w:rsidRPr="00323979">
        <w:rPr>
          <w:rFonts w:eastAsia="DFKai-SB"/>
          <w:u w:val="single"/>
        </w:rPr>
        <w:t>4</w:t>
      </w:r>
    </w:p>
    <w:p w14:paraId="3DBD93DB" w14:textId="77777777" w:rsidR="003166B8" w:rsidRPr="00323979" w:rsidRDefault="003166B8" w:rsidP="005E331B">
      <w:pPr>
        <w:numPr>
          <w:ilvl w:val="0"/>
          <w:numId w:val="339"/>
        </w:numPr>
        <w:spacing w:after="240"/>
        <w:rPr>
          <w:rFonts w:eastAsia="DFKai-SB"/>
        </w:rPr>
      </w:pPr>
      <w:r w:rsidRPr="00323979">
        <w:rPr>
          <w:rFonts w:eastAsia="DFKai-SB"/>
        </w:rPr>
        <w:fldChar w:fldCharType="end"/>
      </w:r>
      <w:r w:rsidRPr="00323979">
        <w:rPr>
          <w:rFonts w:eastAsia="DFKai-SB"/>
        </w:rPr>
        <w:t>(click tabs to see student view)</w:t>
      </w:r>
    </w:p>
    <w:p w14:paraId="2CDE134C"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"https://studio.code.org/s/csd6-2018/stage/16/puzzle/3" </w:instrText>
      </w:r>
      <w:r w:rsidRPr="00323979">
        <w:rPr>
          <w:rFonts w:eastAsia="DFKai-SB"/>
        </w:rPr>
        <w:fldChar w:fldCharType="separate"/>
      </w:r>
      <w:r w:rsidRPr="00323979">
        <w:rPr>
          <w:rFonts w:eastAsia="DFKai-SB"/>
          <w:u w:val="single"/>
        </w:rPr>
        <w:t>View on Code Studio</w:t>
      </w:r>
    </w:p>
    <w:bookmarkStart w:id="981" w:name="_z5nrbmu41pyd" w:colFirst="0" w:colLast="0"/>
    <w:bookmarkEnd w:id="981"/>
    <w:p w14:paraId="5E97232C"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672D43A5" w14:textId="77777777" w:rsidR="003166B8" w:rsidRPr="00323979" w:rsidRDefault="003166B8" w:rsidP="003166B8">
      <w:pPr>
        <w:rPr>
          <w:rFonts w:eastAsia="DFKai-SB"/>
        </w:rPr>
      </w:pPr>
      <w:r w:rsidRPr="00323979">
        <w:rPr>
          <w:rFonts w:eastAsia="DFKai-SB"/>
          <w:sz w:val="26"/>
          <w:szCs w:val="26"/>
        </w:rPr>
        <w:t>學生操作指南</w:t>
      </w:r>
    </w:p>
    <w:p w14:paraId="4E890A06" w14:textId="77777777" w:rsidR="003166B8" w:rsidRPr="00323979" w:rsidRDefault="003166B8" w:rsidP="003166B8">
      <w:pPr>
        <w:pStyle w:val="Heading1"/>
        <w:keepNext w:val="0"/>
        <w:keepLines w:val="0"/>
        <w:spacing w:before="480"/>
        <w:rPr>
          <w:rFonts w:eastAsia="DFKai-SB"/>
          <w:b/>
          <w:sz w:val="46"/>
          <w:szCs w:val="46"/>
        </w:rPr>
      </w:pPr>
      <w:bookmarkStart w:id="982" w:name="_beyyo2pnr85u" w:colFirst="0" w:colLast="0"/>
      <w:bookmarkEnd w:id="982"/>
      <w:r w:rsidRPr="00323979">
        <w:rPr>
          <w:rFonts w:eastAsia="DFKai-SB"/>
          <w:b/>
          <w:sz w:val="46"/>
          <w:szCs w:val="46"/>
        </w:rPr>
        <w:t>Designing the User Interface</w:t>
      </w:r>
    </w:p>
    <w:p w14:paraId="7A527665" w14:textId="77777777" w:rsidR="003166B8" w:rsidRPr="00323979" w:rsidRDefault="003166B8" w:rsidP="003166B8">
      <w:pPr>
        <w:rPr>
          <w:rFonts w:eastAsia="DFKai-SB"/>
        </w:rPr>
      </w:pPr>
      <w:r w:rsidRPr="00323979">
        <w:rPr>
          <w:rFonts w:eastAsia="DFKai-SB"/>
        </w:rPr>
        <w:t>Before worrying about the code for your program, start by laying out the user interface. As you add elements in Design Mode, make sure to give everything a meaningful ID. Even if you don't plan on accessing an element with code, making sure that all of your IDs are descriptive will help make your program more readable and easier to program.</w:t>
      </w:r>
    </w:p>
    <w:p w14:paraId="48950850" w14:textId="77777777" w:rsidR="003166B8" w:rsidRPr="00323979" w:rsidRDefault="00AB68F6" w:rsidP="003166B8">
      <w:pPr>
        <w:rPr>
          <w:rFonts w:eastAsia="DFKai-SB"/>
        </w:rPr>
      </w:pPr>
      <w:hyperlink r:id="rId527">
        <w:r w:rsidR="003166B8" w:rsidRPr="00323979">
          <w:rPr>
            <w:rFonts w:eastAsia="DFKai-SB"/>
            <w:u w:val="single"/>
          </w:rPr>
          <w:t>View on Code Studio</w:t>
        </w:r>
      </w:hyperlink>
    </w:p>
    <w:p w14:paraId="186CB636" w14:textId="77777777" w:rsidR="003166B8" w:rsidRPr="00323979" w:rsidRDefault="003166B8" w:rsidP="003166B8">
      <w:pPr>
        <w:rPr>
          <w:rFonts w:eastAsia="DFKai-SB"/>
        </w:rPr>
      </w:pPr>
    </w:p>
    <w:p w14:paraId="1D970498" w14:textId="77777777" w:rsidR="003166B8" w:rsidRPr="00323979" w:rsidRDefault="003166B8" w:rsidP="003166B8">
      <w:pPr>
        <w:rPr>
          <w:rFonts w:eastAsia="DFKai-SB"/>
        </w:rPr>
      </w:pPr>
      <w:r w:rsidRPr="00323979">
        <w:rPr>
          <w:rFonts w:eastAsia="DFKai-SB"/>
        </w:rPr>
        <w:t>設計使用者介面</w:t>
      </w:r>
      <w:r w:rsidRPr="00323979">
        <w:rPr>
          <w:rFonts w:eastAsia="DFKai-SB"/>
        </w:rPr>
        <w:br/>
      </w:r>
      <w:r w:rsidRPr="00323979">
        <w:rPr>
          <w:rFonts w:eastAsia="DFKai-SB"/>
        </w:rPr>
        <w:t>在思考程式碼之前，先從規劃使用者介面開始。在設計模式中添加元素時，請確實為所有元素提供有意義的</w:t>
      </w:r>
      <w:r w:rsidRPr="00323979">
        <w:rPr>
          <w:rFonts w:eastAsia="DFKai-SB"/>
        </w:rPr>
        <w:t>ID</w:t>
      </w:r>
      <w:r w:rsidRPr="00323979">
        <w:rPr>
          <w:rFonts w:eastAsia="DFKai-SB"/>
        </w:rPr>
        <w:t>。即使您不打算使用程式碼來存取這元素，也要確保所有</w:t>
      </w:r>
      <w:r w:rsidRPr="00323979">
        <w:rPr>
          <w:rFonts w:eastAsia="DFKai-SB"/>
        </w:rPr>
        <w:t>ID</w:t>
      </w:r>
      <w:r w:rsidRPr="00323979">
        <w:rPr>
          <w:rFonts w:eastAsia="DFKai-SB"/>
        </w:rPr>
        <w:t>都是描述清楚的，這將有助於使您的程式更易讀，更容易編寫。</w:t>
      </w:r>
      <w:r w:rsidRPr="00323979">
        <w:rPr>
          <w:rFonts w:eastAsia="DFKai-SB"/>
        </w:rPr>
        <w:br/>
      </w:r>
    </w:p>
    <w:p w14:paraId="4597FFEE"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"https://studio.code.org/s/csd6-2018/stage/16/puzzle/4" </w:instrText>
      </w:r>
      <w:r w:rsidRPr="00323979">
        <w:rPr>
          <w:rFonts w:eastAsia="DFKai-SB"/>
        </w:rPr>
        <w:fldChar w:fldCharType="separate"/>
      </w:r>
    </w:p>
    <w:bookmarkStart w:id="983" w:name="_xco14k51hooa" w:colFirst="0" w:colLast="0"/>
    <w:bookmarkEnd w:id="983"/>
    <w:p w14:paraId="73421697"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4969837C" w14:textId="77777777" w:rsidR="003166B8" w:rsidRPr="00323979" w:rsidRDefault="003166B8" w:rsidP="003166B8">
      <w:pPr>
        <w:rPr>
          <w:rFonts w:eastAsia="DFKai-SB"/>
        </w:rPr>
      </w:pPr>
      <w:r w:rsidRPr="00323979">
        <w:rPr>
          <w:rFonts w:eastAsia="DFKai-SB"/>
          <w:sz w:val="26"/>
          <w:szCs w:val="26"/>
        </w:rPr>
        <w:t>學生操作指南</w:t>
      </w:r>
    </w:p>
    <w:p w14:paraId="6FE603C9" w14:textId="77777777" w:rsidR="003166B8" w:rsidRPr="00323979" w:rsidRDefault="003166B8" w:rsidP="003166B8">
      <w:pPr>
        <w:pStyle w:val="Heading1"/>
        <w:keepNext w:val="0"/>
        <w:keepLines w:val="0"/>
        <w:spacing w:before="480"/>
        <w:rPr>
          <w:rFonts w:eastAsia="DFKai-SB"/>
          <w:b/>
          <w:sz w:val="46"/>
          <w:szCs w:val="46"/>
        </w:rPr>
      </w:pPr>
      <w:bookmarkStart w:id="984" w:name="_hlfx0s7gew7b" w:colFirst="0" w:colLast="0"/>
      <w:bookmarkEnd w:id="984"/>
      <w:r w:rsidRPr="00323979">
        <w:rPr>
          <w:rFonts w:eastAsia="DFKai-SB"/>
          <w:b/>
          <w:sz w:val="46"/>
          <w:szCs w:val="46"/>
        </w:rPr>
        <w:t>Wiring Up the UI</w:t>
      </w:r>
    </w:p>
    <w:p w14:paraId="662C2AC1" w14:textId="77777777" w:rsidR="003166B8" w:rsidRPr="00323979" w:rsidRDefault="003166B8" w:rsidP="003166B8">
      <w:pPr>
        <w:rPr>
          <w:rFonts w:eastAsia="DFKai-SB"/>
        </w:rPr>
      </w:pPr>
      <w:r w:rsidRPr="00323979">
        <w:rPr>
          <w:rFonts w:eastAsia="DFKai-SB"/>
        </w:rPr>
        <w:t>With your user interface in place, you can now add event handlers for your interface elements. At this point you may want to just include</w:t>
      </w:r>
      <w:hyperlink r:id="rId528">
        <w:r w:rsidRPr="00323979">
          <w:rPr>
            <w:rFonts w:eastAsia="DFKai-SB"/>
          </w:rPr>
          <w:t xml:space="preserve"> </w:t>
        </w:r>
      </w:hyperlink>
      <w:hyperlink r:id="rId529">
        <w:r w:rsidRPr="00323979">
          <w:rPr>
            <w:rFonts w:eastAsia="DFKai-SB"/>
            <w:u w:val="single"/>
            <w:shd w:val="clear" w:color="auto" w:fill="BB77C7"/>
          </w:rPr>
          <w:t>console.log()</w:t>
        </w:r>
      </w:hyperlink>
      <w:r w:rsidRPr="00323979">
        <w:rPr>
          <w:rFonts w:eastAsia="DFKai-SB"/>
        </w:rPr>
        <w:t xml:space="preserve"> commands to make sure that your events are working as expected - you can add the functional code later one.</w:t>
      </w:r>
    </w:p>
    <w:p w14:paraId="47712E51" w14:textId="77777777" w:rsidR="003166B8" w:rsidRPr="00323979" w:rsidRDefault="003166B8" w:rsidP="003166B8">
      <w:pPr>
        <w:rPr>
          <w:rFonts w:eastAsia="DFKai-SB"/>
        </w:rPr>
      </w:pPr>
    </w:p>
    <w:p w14:paraId="5C0AAB19" w14:textId="77777777" w:rsidR="003166B8" w:rsidRPr="00323979" w:rsidRDefault="003166B8" w:rsidP="003166B8">
      <w:pPr>
        <w:pStyle w:val="Heading1"/>
        <w:rPr>
          <w:rFonts w:eastAsia="DFKai-SB"/>
          <w:b/>
        </w:rPr>
      </w:pPr>
      <w:bookmarkStart w:id="985" w:name="_u1fbf5v08hri" w:colFirst="0" w:colLast="0"/>
      <w:bookmarkEnd w:id="985"/>
      <w:r w:rsidRPr="00323979">
        <w:rPr>
          <w:rFonts w:eastAsia="DFKai-SB"/>
          <w:b/>
        </w:rPr>
        <w:t>連接使用者介面</w:t>
      </w:r>
    </w:p>
    <w:p w14:paraId="2052B779" w14:textId="77777777" w:rsidR="003166B8" w:rsidRPr="00323979" w:rsidRDefault="003166B8" w:rsidP="003166B8">
      <w:pPr>
        <w:rPr>
          <w:rFonts w:eastAsia="DFKai-SB"/>
        </w:rPr>
      </w:pPr>
      <w:r w:rsidRPr="00323979">
        <w:rPr>
          <w:rFonts w:eastAsia="DFKai-SB"/>
        </w:rPr>
        <w:t>使用者介面設計好之後，現在可以為使用者介面元素添加事件處理程式。此時，你可能只想加一個</w:t>
      </w:r>
      <w:r w:rsidRPr="00323979">
        <w:rPr>
          <w:rFonts w:eastAsia="DFKai-SB"/>
        </w:rPr>
        <w:t xml:space="preserve"> console.log</w:t>
      </w:r>
      <w:r w:rsidRPr="00323979">
        <w:rPr>
          <w:rFonts w:eastAsia="DFKai-SB"/>
        </w:rPr>
        <w:t>（）指令以確定事件會如預期地工作</w:t>
      </w:r>
      <w:r w:rsidRPr="00323979">
        <w:rPr>
          <w:rFonts w:eastAsia="DFKai-SB"/>
        </w:rPr>
        <w:t xml:space="preserve"> - </w:t>
      </w:r>
      <w:r w:rsidRPr="00323979">
        <w:rPr>
          <w:rFonts w:eastAsia="DFKai-SB"/>
        </w:rPr>
        <w:t>你可以稍後再添加相關的功能程式碼。</w:t>
      </w:r>
    </w:p>
    <w:p w14:paraId="20556B2F" w14:textId="77777777" w:rsidR="003166B8" w:rsidRPr="00323979" w:rsidRDefault="003166B8" w:rsidP="003166B8">
      <w:pPr>
        <w:rPr>
          <w:rFonts w:eastAsia="DFKai-SB"/>
        </w:rPr>
      </w:pPr>
    </w:p>
    <w:p w14:paraId="07FDB5D5" w14:textId="77777777" w:rsidR="003166B8" w:rsidRPr="00323979" w:rsidRDefault="003166B8" w:rsidP="005E331B">
      <w:pPr>
        <w:numPr>
          <w:ilvl w:val="0"/>
          <w:numId w:val="341"/>
        </w:numPr>
        <w:spacing w:before="240" w:after="240"/>
        <w:rPr>
          <w:rFonts w:eastAsia="DFKai-SB"/>
        </w:rPr>
      </w:pPr>
      <w:r w:rsidRPr="00323979">
        <w:rPr>
          <w:rFonts w:eastAsia="DFKai-SB"/>
        </w:rPr>
        <w:t>Board Input and Output</w:t>
      </w:r>
    </w:p>
    <w:p w14:paraId="2B3551FF" w14:textId="77777777" w:rsidR="003166B8" w:rsidRPr="00323979" w:rsidRDefault="003166B8" w:rsidP="003166B8">
      <w:pPr>
        <w:pStyle w:val="Heading1"/>
        <w:rPr>
          <w:rFonts w:eastAsia="DFKai-SB"/>
          <w:b/>
        </w:rPr>
      </w:pPr>
      <w:bookmarkStart w:id="986" w:name="_isbuexk0d736" w:colFirst="0" w:colLast="0"/>
      <w:bookmarkEnd w:id="986"/>
      <w:r w:rsidRPr="00323979">
        <w:rPr>
          <w:rFonts w:eastAsia="DFKai-SB"/>
          <w:b/>
        </w:rPr>
        <w:t>實驗板的輸入與輸出</w:t>
      </w:r>
    </w:p>
    <w:p w14:paraId="37975E28" w14:textId="77777777" w:rsidR="003166B8" w:rsidRPr="00323979" w:rsidRDefault="003166B8" w:rsidP="005E331B">
      <w:pPr>
        <w:numPr>
          <w:ilvl w:val="0"/>
          <w:numId w:val="341"/>
        </w:numPr>
        <w:spacing w:before="240"/>
        <w:rPr>
          <w:rFonts w:eastAsia="DFKai-SB"/>
        </w:rPr>
      </w:pPr>
      <w:r w:rsidRPr="00323979">
        <w:rPr>
          <w:rFonts w:eastAsia="DFKai-SB"/>
        </w:rPr>
        <w:fldChar w:fldCharType="begin"/>
      </w:r>
      <w:r w:rsidRPr="00323979">
        <w:rPr>
          <w:rFonts w:eastAsia="DFKai-SB"/>
        </w:rPr>
        <w:instrText xml:space="preserve"> HYPERLINK "https://curriculum.code.org/csd-18/unit6/16/#level-expando-16-5" </w:instrText>
      </w:r>
      <w:r w:rsidRPr="00323979">
        <w:rPr>
          <w:rFonts w:eastAsia="DFKai-SB"/>
        </w:rPr>
        <w:fldChar w:fldCharType="separate"/>
      </w:r>
      <w:r w:rsidRPr="00323979">
        <w:rPr>
          <w:rFonts w:eastAsia="DFKai-SB"/>
          <w:u w:val="single"/>
        </w:rPr>
        <w:t>5</w:t>
      </w:r>
    </w:p>
    <w:p w14:paraId="4503F90D" w14:textId="77777777" w:rsidR="003166B8" w:rsidRPr="00323979" w:rsidRDefault="003166B8" w:rsidP="005E331B">
      <w:pPr>
        <w:numPr>
          <w:ilvl w:val="0"/>
          <w:numId w:val="34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"https://curriculum.code.org/csd-18/unit6/16/#level-expando-16-6" </w:instrText>
      </w:r>
      <w:r w:rsidRPr="00323979">
        <w:rPr>
          <w:rFonts w:eastAsia="DFKai-SB"/>
        </w:rPr>
        <w:fldChar w:fldCharType="separate"/>
      </w:r>
      <w:r w:rsidRPr="00323979">
        <w:rPr>
          <w:rFonts w:eastAsia="DFKai-SB"/>
          <w:u w:val="single"/>
        </w:rPr>
        <w:t>6</w:t>
      </w:r>
    </w:p>
    <w:p w14:paraId="44763D5E" w14:textId="77777777" w:rsidR="003166B8" w:rsidRPr="00323979" w:rsidRDefault="003166B8" w:rsidP="005E331B">
      <w:pPr>
        <w:numPr>
          <w:ilvl w:val="0"/>
          <w:numId w:val="341"/>
        </w:numPr>
        <w:spacing w:after="240"/>
        <w:rPr>
          <w:rFonts w:eastAsia="DFKai-SB"/>
        </w:rPr>
      </w:pPr>
      <w:r w:rsidRPr="00323979">
        <w:rPr>
          <w:rFonts w:eastAsia="DFKai-SB"/>
        </w:rPr>
        <w:fldChar w:fldCharType="end"/>
      </w:r>
      <w:r w:rsidRPr="00323979">
        <w:rPr>
          <w:rFonts w:eastAsia="DFKai-SB"/>
        </w:rPr>
        <w:t>(click tabs to see student view)</w:t>
      </w:r>
    </w:p>
    <w:p w14:paraId="071D0A3B" w14:textId="77777777" w:rsidR="003166B8" w:rsidRPr="00323979" w:rsidRDefault="00AB68F6" w:rsidP="003166B8">
      <w:pPr>
        <w:rPr>
          <w:rFonts w:eastAsia="DFKai-SB"/>
        </w:rPr>
      </w:pPr>
      <w:hyperlink r:id="rId530">
        <w:r w:rsidR="003166B8" w:rsidRPr="00323979">
          <w:rPr>
            <w:rFonts w:eastAsia="DFKai-SB"/>
            <w:u w:val="single"/>
          </w:rPr>
          <w:t>View on Code Studio</w:t>
        </w:r>
      </w:hyperlink>
    </w:p>
    <w:p w14:paraId="001E2D10" w14:textId="77777777" w:rsidR="003166B8" w:rsidRPr="00323979" w:rsidRDefault="003166B8" w:rsidP="003166B8">
      <w:pPr>
        <w:rPr>
          <w:rFonts w:eastAsia="DFKai-SB"/>
        </w:rPr>
      </w:pPr>
    </w:p>
    <w:p w14:paraId="20B3780F" w14:textId="77777777" w:rsidR="003166B8" w:rsidRPr="00323979" w:rsidRDefault="003166B8" w:rsidP="003166B8">
      <w:pPr>
        <w:rPr>
          <w:rFonts w:eastAsia="DFKai-SB"/>
          <w:sz w:val="24"/>
          <w:szCs w:val="24"/>
        </w:rPr>
      </w:pPr>
      <w:r w:rsidRPr="00323979">
        <w:rPr>
          <w:rFonts w:eastAsia="DFKai-SB"/>
        </w:rPr>
        <w:fldChar w:fldCharType="begin"/>
      </w:r>
      <w:r w:rsidRPr="00323979">
        <w:rPr>
          <w:rFonts w:eastAsia="DFKai-SB"/>
        </w:rPr>
        <w:instrText xml:space="preserve"> HYPERLINK "https://studio.code.org/s/csd6-2018/stage/16/puzzle/5" </w:instrText>
      </w:r>
      <w:r w:rsidRPr="00323979">
        <w:rPr>
          <w:rFonts w:eastAsia="DFKai-SB"/>
        </w:rPr>
        <w:fldChar w:fldCharType="separate"/>
      </w:r>
    </w:p>
    <w:bookmarkStart w:id="987" w:name="_7swgev6ojbtu" w:colFirst="0" w:colLast="0"/>
    <w:bookmarkEnd w:id="987"/>
    <w:p w14:paraId="2011A89A"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607DD2F1" w14:textId="77777777" w:rsidR="003166B8" w:rsidRPr="00323979" w:rsidRDefault="003166B8" w:rsidP="003166B8">
      <w:pPr>
        <w:rPr>
          <w:rFonts w:eastAsia="DFKai-SB"/>
        </w:rPr>
      </w:pPr>
      <w:r w:rsidRPr="00323979">
        <w:rPr>
          <w:rFonts w:eastAsia="DFKai-SB"/>
          <w:sz w:val="26"/>
          <w:szCs w:val="26"/>
        </w:rPr>
        <w:t>學生操作指南</w:t>
      </w:r>
    </w:p>
    <w:p w14:paraId="56124DD4" w14:textId="77777777" w:rsidR="003166B8" w:rsidRPr="00323979" w:rsidRDefault="003166B8" w:rsidP="003166B8">
      <w:pPr>
        <w:pStyle w:val="Heading1"/>
        <w:keepNext w:val="0"/>
        <w:keepLines w:val="0"/>
        <w:spacing w:before="480"/>
        <w:rPr>
          <w:rFonts w:eastAsia="DFKai-SB"/>
          <w:b/>
          <w:sz w:val="46"/>
          <w:szCs w:val="46"/>
        </w:rPr>
      </w:pPr>
      <w:bookmarkStart w:id="988" w:name="_m62p8tsen6dp" w:colFirst="0" w:colLast="0"/>
      <w:bookmarkEnd w:id="988"/>
      <w:r w:rsidRPr="00323979">
        <w:rPr>
          <w:rFonts w:eastAsia="DFKai-SB"/>
          <w:b/>
          <w:sz w:val="46"/>
          <w:szCs w:val="46"/>
        </w:rPr>
        <w:t>Board Input Events</w:t>
      </w:r>
    </w:p>
    <w:p w14:paraId="17409589" w14:textId="77777777" w:rsidR="003166B8" w:rsidRPr="00323979" w:rsidRDefault="003166B8" w:rsidP="003166B8">
      <w:pPr>
        <w:rPr>
          <w:rFonts w:eastAsia="DFKai-SB"/>
        </w:rPr>
      </w:pPr>
      <w:r w:rsidRPr="00323979">
        <w:rPr>
          <w:rFonts w:eastAsia="DFKai-SB"/>
        </w:rPr>
        <w:t>Now you can add the events which will take input from the board. Again, feel free to just use</w:t>
      </w:r>
      <w:hyperlink r:id="rId531">
        <w:r w:rsidRPr="00323979">
          <w:rPr>
            <w:rFonts w:eastAsia="DFKai-SB"/>
          </w:rPr>
          <w:t xml:space="preserve"> </w:t>
        </w:r>
      </w:hyperlink>
      <w:hyperlink r:id="rId532">
        <w:r w:rsidRPr="00323979">
          <w:rPr>
            <w:rFonts w:eastAsia="DFKai-SB"/>
            <w:u w:val="single"/>
            <w:shd w:val="clear" w:color="auto" w:fill="BB77C7"/>
          </w:rPr>
          <w:t>console.log()</w:t>
        </w:r>
      </w:hyperlink>
      <w:r w:rsidRPr="00323979">
        <w:rPr>
          <w:rFonts w:eastAsia="DFKai-SB"/>
        </w:rPr>
        <w:t xml:space="preserve"> statements at this point to ensure that your events are working.</w:t>
      </w:r>
    </w:p>
    <w:p w14:paraId="23B5623E" w14:textId="77777777" w:rsidR="003166B8" w:rsidRPr="00323979" w:rsidRDefault="00AB68F6" w:rsidP="003166B8">
      <w:pPr>
        <w:rPr>
          <w:rFonts w:eastAsia="DFKai-SB"/>
        </w:rPr>
      </w:pPr>
      <w:hyperlink r:id="rId533">
        <w:r w:rsidR="003166B8" w:rsidRPr="00323979">
          <w:rPr>
            <w:rFonts w:eastAsia="DFKai-SB"/>
            <w:u w:val="single"/>
          </w:rPr>
          <w:t>View on Code Studio</w:t>
        </w:r>
      </w:hyperlink>
    </w:p>
    <w:p w14:paraId="0086A437" w14:textId="77777777" w:rsidR="003166B8" w:rsidRPr="00323979" w:rsidRDefault="003166B8" w:rsidP="003166B8">
      <w:pPr>
        <w:rPr>
          <w:rFonts w:eastAsia="DFKai-SB"/>
        </w:rPr>
      </w:pPr>
    </w:p>
    <w:p w14:paraId="48569497" w14:textId="77777777" w:rsidR="003166B8" w:rsidRPr="00323979" w:rsidRDefault="003166B8" w:rsidP="003166B8">
      <w:pPr>
        <w:rPr>
          <w:rFonts w:eastAsia="DFKai-SB"/>
        </w:rPr>
      </w:pPr>
      <w:r w:rsidRPr="00323979">
        <w:rPr>
          <w:rFonts w:eastAsia="DFKai-SB"/>
          <w:sz w:val="24"/>
          <w:szCs w:val="24"/>
        </w:rPr>
        <w:t>實驗板的</w:t>
      </w:r>
      <w:r w:rsidRPr="00323979">
        <w:rPr>
          <w:rFonts w:eastAsia="DFKai-SB"/>
        </w:rPr>
        <w:t>輸入事件</w:t>
      </w:r>
      <w:r w:rsidRPr="00323979">
        <w:rPr>
          <w:rFonts w:eastAsia="DFKai-SB"/>
        </w:rPr>
        <w:br/>
      </w:r>
      <w:r w:rsidRPr="00323979">
        <w:rPr>
          <w:rFonts w:eastAsia="DFKai-SB"/>
        </w:rPr>
        <w:t>現在你可以添加一個可從電路板輸入的事件。同樣的，此時只需使用</w:t>
      </w:r>
      <w:r w:rsidRPr="00323979">
        <w:rPr>
          <w:rFonts w:eastAsia="DFKai-SB"/>
        </w:rPr>
        <w:t>console.log</w:t>
      </w:r>
      <w:r w:rsidRPr="00323979">
        <w:rPr>
          <w:rFonts w:eastAsia="DFKai-SB"/>
        </w:rPr>
        <w:t>（）指令即可確定你的事件是否正常運行。</w:t>
      </w:r>
    </w:p>
    <w:p w14:paraId="3C8F510E" w14:textId="77777777" w:rsidR="003166B8" w:rsidRPr="00323979" w:rsidRDefault="003166B8" w:rsidP="003166B8">
      <w:pPr>
        <w:rPr>
          <w:rFonts w:eastAsia="DFKai-SB"/>
        </w:rPr>
      </w:pPr>
    </w:p>
    <w:p w14:paraId="6125501D" w14:textId="77777777" w:rsidR="003166B8" w:rsidRPr="00323979" w:rsidRDefault="003166B8" w:rsidP="003166B8">
      <w:pPr>
        <w:rPr>
          <w:rFonts w:eastAsia="DFKai-SB"/>
        </w:rPr>
      </w:pPr>
      <w:r w:rsidRPr="00323979">
        <w:rPr>
          <w:rFonts w:eastAsia="DFKai-SB"/>
        </w:rPr>
        <w:fldChar w:fldCharType="begin"/>
      </w:r>
      <w:r w:rsidRPr="00323979">
        <w:rPr>
          <w:rFonts w:eastAsia="DFKai-SB"/>
        </w:rPr>
        <w:instrText xml:space="preserve"> HYPERLINK "https://studio.code.org/s/csd6-2018/stage/16/puzzle/6" </w:instrText>
      </w:r>
      <w:r w:rsidRPr="00323979">
        <w:rPr>
          <w:rFonts w:eastAsia="DFKai-SB"/>
        </w:rPr>
        <w:fldChar w:fldCharType="separate"/>
      </w:r>
    </w:p>
    <w:bookmarkStart w:id="989" w:name="_vchn9f9k4dbl" w:colFirst="0" w:colLast="0"/>
    <w:bookmarkEnd w:id="989"/>
    <w:p w14:paraId="6F7F540E"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2C89008" w14:textId="77777777" w:rsidR="003166B8" w:rsidRPr="00323979" w:rsidRDefault="003166B8" w:rsidP="003166B8">
      <w:pPr>
        <w:rPr>
          <w:rFonts w:eastAsia="DFKai-SB"/>
        </w:rPr>
      </w:pPr>
      <w:r w:rsidRPr="00323979">
        <w:rPr>
          <w:rFonts w:eastAsia="DFKai-SB"/>
          <w:sz w:val="26"/>
          <w:szCs w:val="26"/>
        </w:rPr>
        <w:t>學生操作指南</w:t>
      </w:r>
    </w:p>
    <w:p w14:paraId="634A2898" w14:textId="77777777" w:rsidR="003166B8" w:rsidRPr="00323979" w:rsidRDefault="003166B8" w:rsidP="003166B8">
      <w:pPr>
        <w:pStyle w:val="Heading1"/>
        <w:keepNext w:val="0"/>
        <w:keepLines w:val="0"/>
        <w:spacing w:before="480"/>
        <w:rPr>
          <w:rFonts w:eastAsia="DFKai-SB"/>
          <w:b/>
          <w:sz w:val="46"/>
          <w:szCs w:val="46"/>
        </w:rPr>
      </w:pPr>
      <w:bookmarkStart w:id="990" w:name="_uu86moew56h9" w:colFirst="0" w:colLast="0"/>
      <w:bookmarkEnd w:id="990"/>
      <w:r w:rsidRPr="00323979">
        <w:rPr>
          <w:rFonts w:eastAsia="DFKai-SB"/>
          <w:b/>
          <w:sz w:val="46"/>
          <w:szCs w:val="46"/>
        </w:rPr>
        <w:t>Board Output</w:t>
      </w:r>
    </w:p>
    <w:p w14:paraId="2F043713" w14:textId="77777777" w:rsidR="003166B8" w:rsidRPr="00323979" w:rsidRDefault="003166B8" w:rsidP="003166B8">
      <w:pPr>
        <w:rPr>
          <w:rFonts w:eastAsia="DFKai-SB"/>
        </w:rPr>
      </w:pPr>
      <w:r w:rsidRPr="00323979">
        <w:rPr>
          <w:rFonts w:eastAsia="DFKai-SB"/>
        </w:rPr>
        <w:t>If you haven't already, use some of the output elements on the board to communicate useful information to the user.</w:t>
      </w:r>
    </w:p>
    <w:p w14:paraId="4FC194F1" w14:textId="77777777" w:rsidR="003166B8" w:rsidRPr="00323979" w:rsidRDefault="003166B8" w:rsidP="003166B8">
      <w:pPr>
        <w:rPr>
          <w:rFonts w:eastAsia="DFKai-SB"/>
        </w:rPr>
      </w:pPr>
    </w:p>
    <w:p w14:paraId="507BAE80" w14:textId="77777777" w:rsidR="003166B8" w:rsidRPr="00323979" w:rsidRDefault="003166B8" w:rsidP="003166B8">
      <w:pPr>
        <w:rPr>
          <w:rFonts w:eastAsia="DFKai-SB"/>
        </w:rPr>
      </w:pPr>
      <w:r w:rsidRPr="00323979">
        <w:rPr>
          <w:rFonts w:eastAsia="DFKai-SB"/>
          <w:sz w:val="24"/>
          <w:szCs w:val="24"/>
        </w:rPr>
        <w:t>實驗板的</w:t>
      </w:r>
      <w:r w:rsidRPr="00323979">
        <w:rPr>
          <w:rFonts w:eastAsia="DFKai-SB"/>
        </w:rPr>
        <w:t>輸出</w:t>
      </w:r>
    </w:p>
    <w:p w14:paraId="33E2533F" w14:textId="77777777" w:rsidR="003166B8" w:rsidRPr="00323979" w:rsidRDefault="003166B8" w:rsidP="003166B8">
      <w:pPr>
        <w:rPr>
          <w:rFonts w:eastAsia="DFKai-SB"/>
        </w:rPr>
      </w:pPr>
      <w:r w:rsidRPr="00323979">
        <w:rPr>
          <w:rFonts w:eastAsia="DFKai-SB"/>
        </w:rPr>
        <w:br/>
      </w:r>
      <w:r w:rsidRPr="00323979">
        <w:rPr>
          <w:rFonts w:eastAsia="DFKai-SB"/>
        </w:rPr>
        <w:t>如果您尚未加上輸出元素，那就加上</w:t>
      </w:r>
      <w:r w:rsidRPr="00323979">
        <w:rPr>
          <w:rFonts w:eastAsia="DFKai-SB"/>
          <w:sz w:val="24"/>
          <w:szCs w:val="24"/>
        </w:rPr>
        <w:t>實驗</w:t>
      </w:r>
      <w:r w:rsidRPr="00323979">
        <w:rPr>
          <w:rFonts w:eastAsia="DFKai-SB"/>
        </w:rPr>
        <w:t>板上的一些輸出元素，藉以傳達想表達的信息。</w:t>
      </w:r>
    </w:p>
    <w:p w14:paraId="0CA05D33" w14:textId="77777777" w:rsidR="003166B8" w:rsidRPr="00323979" w:rsidRDefault="003166B8" w:rsidP="003166B8">
      <w:pPr>
        <w:rPr>
          <w:rFonts w:eastAsia="DFKai-SB"/>
        </w:rPr>
      </w:pPr>
    </w:p>
    <w:p w14:paraId="7F2421AD" w14:textId="77777777" w:rsidR="003166B8" w:rsidRPr="00323979" w:rsidRDefault="003166B8" w:rsidP="005E331B">
      <w:pPr>
        <w:numPr>
          <w:ilvl w:val="0"/>
          <w:numId w:val="331"/>
        </w:numPr>
        <w:spacing w:before="240" w:after="240"/>
        <w:rPr>
          <w:rFonts w:eastAsia="DFKai-SB"/>
        </w:rPr>
      </w:pPr>
      <w:r w:rsidRPr="00323979">
        <w:rPr>
          <w:rFonts w:eastAsia="DFKai-SB"/>
        </w:rPr>
        <w:t>Finishing Touches</w:t>
      </w:r>
    </w:p>
    <w:p w14:paraId="282CD3DF" w14:textId="77777777" w:rsidR="003166B8" w:rsidRPr="00323979" w:rsidRDefault="003166B8" w:rsidP="003166B8">
      <w:pPr>
        <w:pStyle w:val="Heading1"/>
        <w:rPr>
          <w:rFonts w:eastAsia="DFKai-SB"/>
          <w:b/>
        </w:rPr>
      </w:pPr>
      <w:bookmarkStart w:id="991" w:name="_2vp1fun2z4x5" w:colFirst="0" w:colLast="0"/>
      <w:bookmarkEnd w:id="991"/>
      <w:r w:rsidRPr="00323979">
        <w:rPr>
          <w:rFonts w:eastAsia="DFKai-SB"/>
          <w:b/>
        </w:rPr>
        <w:t>最後潤飾</w:t>
      </w:r>
    </w:p>
    <w:p w14:paraId="5AC8ECC0" w14:textId="77777777" w:rsidR="003166B8" w:rsidRPr="00323979" w:rsidRDefault="003166B8" w:rsidP="005E331B">
      <w:pPr>
        <w:numPr>
          <w:ilvl w:val="0"/>
          <w:numId w:val="331"/>
        </w:numPr>
        <w:spacing w:before="240"/>
        <w:rPr>
          <w:rFonts w:eastAsia="DFKai-SB"/>
        </w:rPr>
      </w:pPr>
      <w:r w:rsidRPr="00323979">
        <w:rPr>
          <w:rFonts w:eastAsia="DFKai-SB"/>
        </w:rPr>
        <w:fldChar w:fldCharType="begin"/>
      </w:r>
      <w:r w:rsidRPr="00323979">
        <w:rPr>
          <w:rFonts w:eastAsia="DFKai-SB"/>
        </w:rPr>
        <w:instrText xml:space="preserve"> HYPERLINK "https://curriculum.code.org/csd-18/unit6/16/#level-expando-16-7" </w:instrText>
      </w:r>
      <w:r w:rsidRPr="00323979">
        <w:rPr>
          <w:rFonts w:eastAsia="DFKai-SB"/>
        </w:rPr>
        <w:fldChar w:fldCharType="separate"/>
      </w:r>
      <w:r w:rsidRPr="00323979">
        <w:rPr>
          <w:rFonts w:eastAsia="DFKai-SB"/>
          <w:u w:val="single"/>
        </w:rPr>
        <w:t>7</w:t>
      </w:r>
    </w:p>
    <w:p w14:paraId="692F5A50" w14:textId="77777777" w:rsidR="003166B8" w:rsidRPr="00323979" w:rsidRDefault="003166B8" w:rsidP="005E331B">
      <w:pPr>
        <w:numPr>
          <w:ilvl w:val="0"/>
          <w:numId w:val="331"/>
        </w:numPr>
        <w:rPr>
          <w:rFonts w:eastAsia="DFKai-SB"/>
        </w:rPr>
      </w:pPr>
      <w:r w:rsidRPr="00323979">
        <w:rPr>
          <w:rFonts w:eastAsia="DFKai-SB"/>
        </w:rPr>
        <w:fldChar w:fldCharType="end"/>
      </w:r>
      <w:r w:rsidRPr="00323979">
        <w:rPr>
          <w:rFonts w:eastAsia="DFKai-SB"/>
        </w:rPr>
        <w:fldChar w:fldCharType="begin"/>
      </w:r>
      <w:r w:rsidRPr="00323979">
        <w:rPr>
          <w:rFonts w:eastAsia="DFKai-SB"/>
        </w:rPr>
        <w:instrText xml:space="preserve"> HYPERLINK "https://curriculum.code.org/csd-18/unit6/16/#level-expando-16-8" </w:instrText>
      </w:r>
      <w:r w:rsidRPr="00323979">
        <w:rPr>
          <w:rFonts w:eastAsia="DFKai-SB"/>
        </w:rPr>
        <w:fldChar w:fldCharType="separate"/>
      </w:r>
      <w:r w:rsidRPr="00323979">
        <w:rPr>
          <w:rFonts w:eastAsia="DFKai-SB"/>
          <w:u w:val="single"/>
        </w:rPr>
        <w:t>8</w:t>
      </w:r>
    </w:p>
    <w:p w14:paraId="58A8A3BA" w14:textId="77777777" w:rsidR="003166B8" w:rsidRPr="00323979" w:rsidRDefault="003166B8" w:rsidP="005E331B">
      <w:pPr>
        <w:numPr>
          <w:ilvl w:val="0"/>
          <w:numId w:val="331"/>
        </w:numPr>
        <w:spacing w:after="240"/>
        <w:rPr>
          <w:rFonts w:eastAsia="DFKai-SB"/>
        </w:rPr>
      </w:pPr>
      <w:r w:rsidRPr="00323979">
        <w:rPr>
          <w:rFonts w:eastAsia="DFKai-SB"/>
        </w:rPr>
        <w:fldChar w:fldCharType="end"/>
      </w:r>
      <w:r w:rsidRPr="00323979">
        <w:rPr>
          <w:rFonts w:eastAsia="DFKai-SB"/>
        </w:rPr>
        <w:t>(click tabs to see student view)</w:t>
      </w:r>
    </w:p>
    <w:p w14:paraId="589DE94A"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"https://studio.code.org/s/csd6-2018/stage/16/puzzle/7" </w:instrText>
      </w:r>
      <w:r w:rsidRPr="00323979">
        <w:rPr>
          <w:rFonts w:eastAsia="DFKai-SB"/>
        </w:rPr>
        <w:fldChar w:fldCharType="separate"/>
      </w:r>
      <w:r w:rsidRPr="00323979">
        <w:rPr>
          <w:rFonts w:eastAsia="DFKai-SB"/>
          <w:u w:val="single"/>
        </w:rPr>
        <w:t>View on Code Studio</w:t>
      </w:r>
    </w:p>
    <w:bookmarkStart w:id="992" w:name="_is407b6t4a3g" w:colFirst="0" w:colLast="0"/>
    <w:bookmarkEnd w:id="992"/>
    <w:p w14:paraId="3D0BAA1A"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038988B5" w14:textId="77777777" w:rsidR="003166B8" w:rsidRPr="00323979" w:rsidRDefault="003166B8" w:rsidP="003166B8">
      <w:pPr>
        <w:rPr>
          <w:rFonts w:eastAsia="DFKai-SB"/>
        </w:rPr>
      </w:pPr>
      <w:r w:rsidRPr="00323979">
        <w:rPr>
          <w:rFonts w:eastAsia="DFKai-SB"/>
          <w:sz w:val="26"/>
          <w:szCs w:val="26"/>
        </w:rPr>
        <w:t>學生操作指南</w:t>
      </w:r>
    </w:p>
    <w:p w14:paraId="4E4E3263" w14:textId="77777777" w:rsidR="003166B8" w:rsidRPr="00323979" w:rsidRDefault="003166B8" w:rsidP="003166B8">
      <w:pPr>
        <w:pStyle w:val="Heading1"/>
        <w:keepNext w:val="0"/>
        <w:keepLines w:val="0"/>
        <w:spacing w:before="480"/>
        <w:rPr>
          <w:rFonts w:eastAsia="DFKai-SB"/>
          <w:b/>
          <w:sz w:val="46"/>
          <w:szCs w:val="46"/>
        </w:rPr>
      </w:pPr>
      <w:bookmarkStart w:id="993" w:name="_8tw75cgcth02" w:colFirst="0" w:colLast="0"/>
      <w:bookmarkEnd w:id="993"/>
      <w:r w:rsidRPr="00323979">
        <w:rPr>
          <w:rFonts w:eastAsia="DFKai-SB"/>
          <w:b/>
          <w:sz w:val="46"/>
          <w:szCs w:val="46"/>
        </w:rPr>
        <w:t>Functions</w:t>
      </w:r>
    </w:p>
    <w:p w14:paraId="28EFE75E" w14:textId="77777777" w:rsidR="003166B8" w:rsidRPr="00323979" w:rsidRDefault="003166B8" w:rsidP="003166B8">
      <w:pPr>
        <w:rPr>
          <w:rFonts w:eastAsia="DFKai-SB"/>
        </w:rPr>
      </w:pPr>
      <w:r w:rsidRPr="00323979">
        <w:rPr>
          <w:rFonts w:eastAsia="DFKai-SB"/>
        </w:rPr>
        <w:t xml:space="preserve">As you continue to work through your program, look for patterns that can be abstracted into functions. Can you find code that is repeated multiple places, or chunks of code that could be better understood of given a name? Don't forget that you can use parameters to write functions for repeated code that is </w:t>
      </w:r>
      <w:r w:rsidRPr="00323979">
        <w:rPr>
          <w:rFonts w:eastAsia="DFKai-SB"/>
          <w:i/>
        </w:rPr>
        <w:t>mostly</w:t>
      </w:r>
      <w:r w:rsidRPr="00323979">
        <w:rPr>
          <w:rFonts w:eastAsia="DFKai-SB"/>
        </w:rPr>
        <w:t xml:space="preserve"> the same, but varies a bit (such as setting color on multiple LEDs).</w:t>
      </w:r>
    </w:p>
    <w:p w14:paraId="168BCE1A" w14:textId="77777777" w:rsidR="003166B8" w:rsidRPr="00323979" w:rsidRDefault="003166B8" w:rsidP="003166B8">
      <w:pPr>
        <w:rPr>
          <w:rFonts w:eastAsia="DFKai-SB"/>
        </w:rPr>
      </w:pPr>
    </w:p>
    <w:p w14:paraId="0C6E83D4" w14:textId="77777777" w:rsidR="003166B8" w:rsidRPr="00323979" w:rsidRDefault="003166B8" w:rsidP="003166B8">
      <w:pPr>
        <w:pStyle w:val="Heading2"/>
        <w:rPr>
          <w:rFonts w:eastAsia="DFKai-SB"/>
          <w:b/>
        </w:rPr>
      </w:pPr>
      <w:bookmarkStart w:id="994" w:name="_8nib6g38btvn" w:colFirst="0" w:colLast="0"/>
      <w:bookmarkEnd w:id="994"/>
      <w:r w:rsidRPr="00323979">
        <w:rPr>
          <w:rFonts w:eastAsia="DFKai-SB"/>
          <w:b/>
        </w:rPr>
        <w:t>函數</w:t>
      </w:r>
    </w:p>
    <w:p w14:paraId="06C42154" w14:textId="77777777" w:rsidR="003166B8" w:rsidRPr="00323979" w:rsidRDefault="003166B8" w:rsidP="003166B8">
      <w:pPr>
        <w:rPr>
          <w:rFonts w:eastAsia="DFKai-SB"/>
        </w:rPr>
      </w:pPr>
      <w:r w:rsidRPr="00323979">
        <w:rPr>
          <w:rFonts w:eastAsia="DFKai-SB"/>
        </w:rPr>
        <w:t>當您繼續完成程式碼的同時，也請尋找可以抽象化為函數的程式區塊。可否找到重複多個地方的程式區塊，或是有適合命名來幫助理解的程式區塊？不要忘記，可以使用參數為重複的程式碼編寫函數。這些重複的程式碼是指大致相同，而僅有一點點不同的程式碼（例如在多個</w:t>
      </w:r>
      <w:r w:rsidRPr="00323979">
        <w:rPr>
          <w:rFonts w:eastAsia="DFKai-SB"/>
        </w:rPr>
        <w:t>LED</w:t>
      </w:r>
      <w:r w:rsidRPr="00323979">
        <w:rPr>
          <w:rFonts w:eastAsia="DFKai-SB"/>
        </w:rPr>
        <w:t>上設置顏色）。</w:t>
      </w:r>
    </w:p>
    <w:p w14:paraId="2D3F47AB" w14:textId="77777777" w:rsidR="003166B8" w:rsidRPr="00323979" w:rsidRDefault="003166B8" w:rsidP="003166B8">
      <w:pPr>
        <w:rPr>
          <w:rFonts w:eastAsia="DFKai-SB"/>
        </w:rPr>
      </w:pPr>
    </w:p>
    <w:p w14:paraId="6FAD2EC7"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"https://studio.code.org/s/csd6-2018/stage/16/puzzle/8" </w:instrText>
      </w:r>
      <w:r w:rsidRPr="00323979">
        <w:rPr>
          <w:rFonts w:eastAsia="DFKai-SB"/>
        </w:rPr>
        <w:fldChar w:fldCharType="separate"/>
      </w:r>
      <w:r w:rsidRPr="00323979">
        <w:rPr>
          <w:rFonts w:eastAsia="DFKai-SB"/>
          <w:u w:val="single"/>
        </w:rPr>
        <w:t>View on Code Studio</w:t>
      </w:r>
    </w:p>
    <w:bookmarkStart w:id="995" w:name="_yljqlo9u7rpc" w:colFirst="0" w:colLast="0"/>
    <w:bookmarkEnd w:id="995"/>
    <w:p w14:paraId="61E88951"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30E8E089" w14:textId="77777777" w:rsidR="003166B8" w:rsidRPr="00323979" w:rsidRDefault="003166B8" w:rsidP="003166B8">
      <w:pPr>
        <w:rPr>
          <w:rFonts w:eastAsia="DFKai-SB"/>
        </w:rPr>
      </w:pPr>
      <w:r w:rsidRPr="00323979">
        <w:rPr>
          <w:rFonts w:eastAsia="DFKai-SB"/>
          <w:sz w:val="26"/>
          <w:szCs w:val="26"/>
        </w:rPr>
        <w:t>學生操作指南</w:t>
      </w:r>
    </w:p>
    <w:p w14:paraId="70FAC820" w14:textId="77777777" w:rsidR="003166B8" w:rsidRPr="00323979" w:rsidRDefault="003166B8" w:rsidP="003166B8">
      <w:pPr>
        <w:pStyle w:val="Heading1"/>
        <w:keepNext w:val="0"/>
        <w:keepLines w:val="0"/>
        <w:spacing w:before="480"/>
        <w:rPr>
          <w:rFonts w:eastAsia="DFKai-SB"/>
          <w:b/>
          <w:sz w:val="46"/>
          <w:szCs w:val="46"/>
        </w:rPr>
      </w:pPr>
      <w:bookmarkStart w:id="996" w:name="_ahfvpefjbz0e" w:colFirst="0" w:colLast="0"/>
      <w:bookmarkEnd w:id="996"/>
      <w:r w:rsidRPr="00323979">
        <w:rPr>
          <w:rFonts w:eastAsia="DFKai-SB"/>
          <w:b/>
          <w:sz w:val="46"/>
          <w:szCs w:val="46"/>
        </w:rPr>
        <w:t>Finishing Touches</w:t>
      </w:r>
    </w:p>
    <w:p w14:paraId="5FDC6417" w14:textId="77777777" w:rsidR="003166B8" w:rsidRPr="00323979" w:rsidRDefault="003166B8" w:rsidP="003166B8">
      <w:pPr>
        <w:rPr>
          <w:rFonts w:eastAsia="DFKai-SB"/>
        </w:rPr>
      </w:pPr>
      <w:r w:rsidRPr="00323979">
        <w:rPr>
          <w:rFonts w:eastAsia="DFKai-SB"/>
        </w:rPr>
        <w:t>Add any finishing touches still needed to make your innovation awesome. If you have time, test out your innovation with some potential users to gather feedback and find opportunities for improvement. When you're totally finished, click the "Submit" button to turn it in!</w:t>
      </w:r>
    </w:p>
    <w:p w14:paraId="24F8B8EC" w14:textId="77777777" w:rsidR="003166B8" w:rsidRPr="00323979" w:rsidRDefault="003166B8" w:rsidP="003166B8">
      <w:pPr>
        <w:rPr>
          <w:rFonts w:eastAsia="DFKai-SB"/>
        </w:rPr>
      </w:pPr>
    </w:p>
    <w:p w14:paraId="74DB0528" w14:textId="77777777" w:rsidR="003166B8" w:rsidRPr="00323979" w:rsidRDefault="003166B8" w:rsidP="003166B8">
      <w:pPr>
        <w:rPr>
          <w:rFonts w:eastAsia="DFKai-SB"/>
        </w:rPr>
      </w:pPr>
      <w:r w:rsidRPr="00323979">
        <w:rPr>
          <w:rFonts w:eastAsia="DFKai-SB"/>
        </w:rPr>
        <w:t>最後潤飾</w:t>
      </w:r>
      <w:r w:rsidRPr="00323979">
        <w:rPr>
          <w:rFonts w:eastAsia="DFKai-SB"/>
        </w:rPr>
        <w:br/>
      </w:r>
      <w:r w:rsidRPr="00323979">
        <w:rPr>
          <w:rFonts w:eastAsia="DFKai-SB"/>
        </w:rPr>
        <w:t>添加任何仍然需要的潤飾，以使你的創作更棒。如果你還有時間，請與一些潛在使用者一起測試你的創新作品，以收集回饋並找到改進的機會。當你完成後，點擊</w:t>
      </w:r>
      <w:r w:rsidRPr="00323979">
        <w:rPr>
          <w:rFonts w:eastAsia="DFKai-SB"/>
        </w:rPr>
        <w:t>“</w:t>
      </w:r>
      <w:r w:rsidRPr="00323979">
        <w:rPr>
          <w:rFonts w:eastAsia="DFKai-SB"/>
        </w:rPr>
        <w:t>提交</w:t>
      </w:r>
      <w:r w:rsidRPr="00323979">
        <w:rPr>
          <w:rFonts w:eastAsia="DFKai-SB"/>
        </w:rPr>
        <w:t>”</w:t>
      </w:r>
      <w:r w:rsidRPr="00323979">
        <w:rPr>
          <w:rFonts w:eastAsia="DFKai-SB"/>
        </w:rPr>
        <w:t>按鈕將其打開！</w:t>
      </w:r>
    </w:p>
    <w:p w14:paraId="1161BE0E" w14:textId="77777777" w:rsidR="003166B8" w:rsidRPr="00323979" w:rsidRDefault="003166B8" w:rsidP="003166B8">
      <w:pPr>
        <w:rPr>
          <w:rFonts w:eastAsia="DFKai-SB"/>
        </w:rPr>
      </w:pPr>
    </w:p>
    <w:p w14:paraId="6DC4CF90" w14:textId="77777777" w:rsidR="003166B8" w:rsidRPr="00323979" w:rsidRDefault="003166B8" w:rsidP="005E331B">
      <w:pPr>
        <w:numPr>
          <w:ilvl w:val="0"/>
          <w:numId w:val="338"/>
        </w:numPr>
        <w:spacing w:before="240"/>
        <w:rPr>
          <w:rFonts w:eastAsia="DFKai-SB"/>
        </w:rPr>
      </w:pPr>
      <w:r w:rsidRPr="00323979">
        <w:rPr>
          <w:rFonts w:eastAsia="DFKai-SB"/>
        </w:rPr>
        <w:t>Reflection</w:t>
      </w:r>
    </w:p>
    <w:p w14:paraId="325BB529" w14:textId="77777777" w:rsidR="003166B8" w:rsidRPr="00323979" w:rsidRDefault="003166B8" w:rsidP="005E331B">
      <w:pPr>
        <w:numPr>
          <w:ilvl w:val="0"/>
          <w:numId w:val="338"/>
        </w:numPr>
        <w:rPr>
          <w:rFonts w:eastAsia="DFKai-SB"/>
        </w:rPr>
      </w:pPr>
      <w:r w:rsidRPr="00323979">
        <w:rPr>
          <w:rFonts w:eastAsia="DFKai-SB"/>
        </w:rPr>
        <w:fldChar w:fldCharType="begin"/>
      </w:r>
      <w:r w:rsidRPr="00323979">
        <w:rPr>
          <w:rFonts w:eastAsia="DFKai-SB"/>
        </w:rPr>
        <w:instrText xml:space="preserve"> HYPERLINK "https://curriculum.code.org/csd-18/unit6/16/#level-expando-16-9" </w:instrText>
      </w:r>
      <w:r w:rsidRPr="00323979">
        <w:rPr>
          <w:rFonts w:eastAsia="DFKai-SB"/>
        </w:rPr>
        <w:fldChar w:fldCharType="separate"/>
      </w:r>
      <w:r w:rsidRPr="00323979">
        <w:rPr>
          <w:rFonts w:eastAsia="DFKai-SB"/>
          <w:u w:val="single"/>
        </w:rPr>
        <w:t>9</w:t>
      </w:r>
    </w:p>
    <w:p w14:paraId="0341A477" w14:textId="77777777" w:rsidR="003166B8" w:rsidRPr="00323979" w:rsidRDefault="003166B8" w:rsidP="005E331B">
      <w:pPr>
        <w:numPr>
          <w:ilvl w:val="0"/>
          <w:numId w:val="338"/>
        </w:numPr>
        <w:spacing w:after="240"/>
        <w:rPr>
          <w:rFonts w:eastAsia="DFKai-SB"/>
        </w:rPr>
      </w:pPr>
      <w:r w:rsidRPr="00323979">
        <w:rPr>
          <w:rFonts w:eastAsia="DFKai-SB"/>
        </w:rPr>
        <w:fldChar w:fldCharType="end"/>
      </w:r>
      <w:r w:rsidRPr="00323979">
        <w:rPr>
          <w:rFonts w:eastAsia="DFKai-SB"/>
        </w:rPr>
        <w:t>(click tabs to see student view)</w:t>
      </w:r>
    </w:p>
    <w:p w14:paraId="084F100C" w14:textId="77777777" w:rsidR="003166B8" w:rsidRPr="00323979" w:rsidRDefault="003166B8" w:rsidP="003166B8">
      <w:pPr>
        <w:rPr>
          <w:rFonts w:eastAsia="DFKai-SB"/>
          <w:u w:val="single"/>
        </w:rPr>
      </w:pPr>
      <w:r w:rsidRPr="00323979">
        <w:rPr>
          <w:rFonts w:eastAsia="DFKai-SB"/>
        </w:rPr>
        <w:fldChar w:fldCharType="begin"/>
      </w:r>
      <w:r w:rsidRPr="00323979">
        <w:rPr>
          <w:rFonts w:eastAsia="DFKai-SB"/>
        </w:rPr>
        <w:instrText xml:space="preserve"> HYPERLINK "https://studio.code.org/s/csd6-2018/stage/16/puzzle/9" </w:instrText>
      </w:r>
      <w:r w:rsidRPr="00323979">
        <w:rPr>
          <w:rFonts w:eastAsia="DFKai-SB"/>
        </w:rPr>
        <w:fldChar w:fldCharType="separate"/>
      </w:r>
      <w:r w:rsidRPr="00323979">
        <w:rPr>
          <w:rFonts w:eastAsia="DFKai-SB"/>
          <w:u w:val="single"/>
        </w:rPr>
        <w:t>View on Code Studio</w:t>
      </w:r>
    </w:p>
    <w:bookmarkStart w:id="997" w:name="_i3k9kb5kx1e" w:colFirst="0" w:colLast="0"/>
    <w:bookmarkEnd w:id="997"/>
    <w:p w14:paraId="5C275348" w14:textId="77777777" w:rsidR="003166B8" w:rsidRPr="00323979" w:rsidRDefault="003166B8" w:rsidP="003166B8">
      <w:pPr>
        <w:pStyle w:val="Heading3"/>
        <w:keepNext w:val="0"/>
        <w:keepLines w:val="0"/>
        <w:spacing w:before="280"/>
        <w:rPr>
          <w:rFonts w:eastAsia="DFKai-SB"/>
          <w:b/>
          <w:color w:val="auto"/>
          <w:sz w:val="26"/>
          <w:szCs w:val="26"/>
        </w:rPr>
      </w:pPr>
      <w:r w:rsidRPr="00323979">
        <w:rPr>
          <w:rFonts w:eastAsia="DFKai-SB"/>
          <w:color w:val="auto"/>
        </w:rPr>
        <w:fldChar w:fldCharType="end"/>
      </w:r>
      <w:r w:rsidRPr="00323979">
        <w:rPr>
          <w:rFonts w:eastAsia="DFKai-SB"/>
          <w:b/>
          <w:color w:val="auto"/>
          <w:sz w:val="26"/>
          <w:szCs w:val="26"/>
        </w:rPr>
        <w:t>Student Instructions</w:t>
      </w:r>
    </w:p>
    <w:p w14:paraId="6BB2E775" w14:textId="77777777" w:rsidR="003166B8" w:rsidRPr="00323979" w:rsidRDefault="003166B8" w:rsidP="003166B8">
      <w:pPr>
        <w:rPr>
          <w:rFonts w:eastAsia="DFKai-SB"/>
        </w:rPr>
      </w:pPr>
      <w:r w:rsidRPr="00323979">
        <w:rPr>
          <w:rFonts w:eastAsia="DFKai-SB"/>
          <w:sz w:val="26"/>
          <w:szCs w:val="26"/>
        </w:rPr>
        <w:t>學生操作指南</w:t>
      </w:r>
    </w:p>
    <w:p w14:paraId="49665D27" w14:textId="77777777" w:rsidR="003166B8" w:rsidRPr="00323979" w:rsidRDefault="003166B8" w:rsidP="003166B8">
      <w:pPr>
        <w:pStyle w:val="Heading3"/>
        <w:keepNext w:val="0"/>
        <w:keepLines w:val="0"/>
        <w:spacing w:before="280"/>
        <w:rPr>
          <w:rFonts w:eastAsia="DFKai-SB"/>
          <w:b/>
          <w:color w:val="auto"/>
          <w:sz w:val="26"/>
          <w:szCs w:val="26"/>
        </w:rPr>
      </w:pPr>
      <w:bookmarkStart w:id="998" w:name="_2eni9kd8s6vl" w:colFirst="0" w:colLast="0"/>
      <w:bookmarkEnd w:id="998"/>
      <w:r w:rsidRPr="00323979">
        <w:rPr>
          <w:rFonts w:eastAsia="DFKai-SB"/>
          <w:b/>
          <w:color w:val="auto"/>
          <w:sz w:val="26"/>
          <w:szCs w:val="26"/>
        </w:rPr>
        <w:t>Reflect - Peer Review</w:t>
      </w:r>
    </w:p>
    <w:p w14:paraId="77107F80" w14:textId="77777777" w:rsidR="003166B8" w:rsidRPr="00323979" w:rsidRDefault="003166B8" w:rsidP="003166B8">
      <w:pPr>
        <w:rPr>
          <w:rFonts w:eastAsia="DFKai-SB"/>
        </w:rPr>
      </w:pPr>
    </w:p>
    <w:p w14:paraId="4EF845A3" w14:textId="77777777" w:rsidR="003166B8" w:rsidRPr="00323979" w:rsidRDefault="003166B8" w:rsidP="003166B8">
      <w:pPr>
        <w:rPr>
          <w:rFonts w:eastAsia="DFKai-SB"/>
        </w:rPr>
      </w:pPr>
      <w:r w:rsidRPr="00323979">
        <w:rPr>
          <w:rFonts w:eastAsia="DFKai-SB"/>
          <w:b/>
        </w:rPr>
        <w:t>Group:</w:t>
      </w:r>
      <w:r w:rsidRPr="00323979">
        <w:rPr>
          <w:rFonts w:eastAsia="DFKai-SB"/>
        </w:rPr>
        <w:t xml:space="preserve"> Pair up groups to review each other's projects.</w:t>
      </w:r>
    </w:p>
    <w:p w14:paraId="25946D09" w14:textId="77777777" w:rsidR="003166B8" w:rsidRPr="00323979" w:rsidRDefault="003166B8" w:rsidP="003166B8">
      <w:pPr>
        <w:rPr>
          <w:rFonts w:eastAsia="DFKai-SB"/>
        </w:rPr>
      </w:pPr>
      <w:r w:rsidRPr="00323979">
        <w:rPr>
          <w:rFonts w:eastAsia="DFKai-SB"/>
          <w:b/>
        </w:rPr>
        <w:t>Distribute:</w:t>
      </w:r>
      <w:r w:rsidRPr="00323979">
        <w:rPr>
          <w:rFonts w:eastAsia="DFKai-SB"/>
        </w:rPr>
        <w:t xml:space="preserve"> Give each student a copy of</w:t>
      </w:r>
      <w:hyperlink r:id="rId534">
        <w:r w:rsidRPr="00323979">
          <w:rPr>
            <w:rFonts w:eastAsia="DFKai-SB"/>
          </w:rPr>
          <w:t xml:space="preserve"> </w:t>
        </w:r>
      </w:hyperlink>
      <w:hyperlink r:id="rId535">
        <w:r w:rsidRPr="00323979">
          <w:rPr>
            <w:rFonts w:eastAsia="DFKai-SB"/>
            <w:u w:val="single"/>
          </w:rPr>
          <w:t>Prototype An Innovation - Peer Review</w:t>
        </w:r>
      </w:hyperlink>
      <w:r w:rsidRPr="00323979">
        <w:rPr>
          <w:rFonts w:eastAsia="DFKai-SB"/>
        </w:rPr>
        <w:t>. Students should spend 15 minutes reviewing the other group's project and filling out the peer review guide.</w:t>
      </w:r>
    </w:p>
    <w:p w14:paraId="4A27BE8C" w14:textId="77777777" w:rsidR="003166B8" w:rsidRPr="00323979" w:rsidRDefault="003166B8" w:rsidP="003166B8">
      <w:pPr>
        <w:rPr>
          <w:rFonts w:eastAsia="DFKai-SB"/>
        </w:rPr>
      </w:pPr>
    </w:p>
    <w:p w14:paraId="71C5D740" w14:textId="77777777" w:rsidR="003166B8" w:rsidRPr="00323979" w:rsidRDefault="003166B8" w:rsidP="003166B8">
      <w:pPr>
        <w:rPr>
          <w:rFonts w:eastAsia="DFKai-SB"/>
        </w:rPr>
      </w:pPr>
      <w:r w:rsidRPr="00323979">
        <w:rPr>
          <w:rFonts w:eastAsia="DFKai-SB"/>
        </w:rPr>
        <w:t>回饋</w:t>
      </w:r>
      <w:r w:rsidRPr="00323979">
        <w:rPr>
          <w:rFonts w:eastAsia="DFKai-SB"/>
        </w:rPr>
        <w:t xml:space="preserve"> - </w:t>
      </w:r>
      <w:r w:rsidRPr="00323979">
        <w:rPr>
          <w:rFonts w:eastAsia="DFKai-SB"/>
        </w:rPr>
        <w:t>夥伴回饋</w:t>
      </w:r>
      <w:r w:rsidRPr="00323979">
        <w:rPr>
          <w:rFonts w:eastAsia="DFKai-SB"/>
        </w:rPr>
        <w:br/>
      </w:r>
      <w:r w:rsidRPr="00323979">
        <w:rPr>
          <w:rFonts w:eastAsia="DFKai-SB"/>
        </w:rPr>
        <w:br/>
      </w:r>
      <w:r w:rsidRPr="00323979">
        <w:rPr>
          <w:rFonts w:eastAsia="DFKai-SB"/>
        </w:rPr>
        <w:t>分組：兩兩配對分組，互相審查彼此的專案。</w:t>
      </w:r>
      <w:r w:rsidRPr="00323979">
        <w:rPr>
          <w:rFonts w:eastAsia="DFKai-SB"/>
        </w:rPr>
        <w:br/>
      </w:r>
      <w:r w:rsidRPr="00323979">
        <w:rPr>
          <w:rFonts w:eastAsia="DFKai-SB"/>
        </w:rPr>
        <w:t>分發：給每個學生一份</w:t>
      </w:r>
      <w:r w:rsidRPr="00323979">
        <w:rPr>
          <w:rFonts w:eastAsia="DFKai-SB"/>
        </w:rPr>
        <w:t xml:space="preserve"> Prototype An Innovation  -  Peer Review</w:t>
      </w:r>
      <w:r w:rsidRPr="00323979">
        <w:rPr>
          <w:rFonts w:eastAsia="DFKai-SB"/>
        </w:rPr>
        <w:t>。學生應花</w:t>
      </w:r>
      <w:r w:rsidRPr="00323979">
        <w:rPr>
          <w:rFonts w:eastAsia="DFKai-SB"/>
        </w:rPr>
        <w:t>15</w:t>
      </w:r>
      <w:r w:rsidRPr="00323979">
        <w:rPr>
          <w:rFonts w:eastAsia="DFKai-SB"/>
        </w:rPr>
        <w:t>分鐘時間審查另一組的專案並填寫夥伴回饋指南。</w:t>
      </w:r>
    </w:p>
    <w:p w14:paraId="4DDF9CA6" w14:textId="77777777" w:rsidR="003166B8" w:rsidRPr="00323979" w:rsidRDefault="003166B8" w:rsidP="003166B8">
      <w:pPr>
        <w:rPr>
          <w:rFonts w:eastAsia="DFKai-SB"/>
        </w:rPr>
      </w:pPr>
    </w:p>
    <w:p w14:paraId="16896373" w14:textId="77777777" w:rsidR="003166B8" w:rsidRPr="00323979" w:rsidRDefault="003166B8" w:rsidP="003166B8">
      <w:pPr>
        <w:rPr>
          <w:rFonts w:eastAsia="DFKai-SB"/>
        </w:rPr>
      </w:pPr>
      <w:r w:rsidRPr="00323979">
        <w:rPr>
          <w:rFonts w:eastAsia="DFKai-SB"/>
        </w:rPr>
        <w:t>Teaching Tip</w:t>
      </w:r>
    </w:p>
    <w:p w14:paraId="2FB8EFC5" w14:textId="77777777" w:rsidR="003166B8" w:rsidRPr="00323979" w:rsidRDefault="003166B8" w:rsidP="003166B8">
      <w:pPr>
        <w:rPr>
          <w:rFonts w:eastAsia="DFKai-SB"/>
        </w:rPr>
      </w:pPr>
      <w:r w:rsidRPr="00323979">
        <w:rPr>
          <w:rFonts w:eastAsia="DFKai-SB"/>
        </w:rPr>
        <w:t>If you have the time for it, this can be a good opportunity to pull in the user testing process that students learned in Unit 4.</w:t>
      </w:r>
    </w:p>
    <w:p w14:paraId="64D32CDC" w14:textId="77777777" w:rsidR="003166B8" w:rsidRPr="00323979" w:rsidRDefault="003166B8" w:rsidP="003166B8">
      <w:pPr>
        <w:rPr>
          <w:rFonts w:eastAsia="DFKai-SB"/>
        </w:rPr>
      </w:pPr>
      <w:r w:rsidRPr="00323979">
        <w:rPr>
          <w:rFonts w:eastAsia="DFKai-SB"/>
        </w:rPr>
        <w:t>教學建議</w:t>
      </w:r>
    </w:p>
    <w:p w14:paraId="146CDB07" w14:textId="77777777" w:rsidR="003166B8" w:rsidRPr="00323979" w:rsidRDefault="003166B8" w:rsidP="003166B8">
      <w:pPr>
        <w:rPr>
          <w:rFonts w:eastAsia="DFKai-SB"/>
        </w:rPr>
      </w:pPr>
      <w:r w:rsidRPr="00323979">
        <w:rPr>
          <w:rFonts w:eastAsia="DFKai-SB"/>
        </w:rPr>
        <w:t>如果你有時間，這可以是一個很好的機會，可以導入在第</w:t>
      </w:r>
      <w:r w:rsidRPr="00323979">
        <w:rPr>
          <w:rFonts w:eastAsia="DFKai-SB"/>
        </w:rPr>
        <w:t>4</w:t>
      </w:r>
      <w:r w:rsidRPr="00323979">
        <w:rPr>
          <w:rFonts w:eastAsia="DFKai-SB"/>
        </w:rPr>
        <w:t>單元所學到的使用者測試流程。</w:t>
      </w:r>
    </w:p>
    <w:p w14:paraId="2F1B4C9F" w14:textId="77777777" w:rsidR="003166B8" w:rsidRPr="00323979" w:rsidRDefault="003166B8" w:rsidP="003166B8">
      <w:pPr>
        <w:pStyle w:val="Heading3"/>
        <w:keepNext w:val="0"/>
        <w:keepLines w:val="0"/>
        <w:spacing w:before="280"/>
        <w:rPr>
          <w:rFonts w:eastAsia="DFKai-SB"/>
          <w:b/>
          <w:color w:val="auto"/>
          <w:sz w:val="26"/>
          <w:szCs w:val="26"/>
        </w:rPr>
      </w:pPr>
      <w:bookmarkStart w:id="999" w:name="_c057gk3yru35" w:colFirst="0" w:colLast="0"/>
      <w:bookmarkEnd w:id="999"/>
      <w:r w:rsidRPr="00323979">
        <w:rPr>
          <w:rFonts w:eastAsia="DFKai-SB"/>
          <w:b/>
          <w:color w:val="auto"/>
          <w:sz w:val="26"/>
          <w:szCs w:val="26"/>
        </w:rPr>
        <w:t>Iterate - Revise Prototypes</w:t>
      </w:r>
    </w:p>
    <w:p w14:paraId="455748A0" w14:textId="77777777" w:rsidR="003166B8" w:rsidRPr="00323979" w:rsidRDefault="003166B8" w:rsidP="003166B8">
      <w:pPr>
        <w:rPr>
          <w:rFonts w:eastAsia="DFKai-SB"/>
        </w:rPr>
      </w:pPr>
      <w:r w:rsidRPr="00323979">
        <w:rPr>
          <w:rFonts w:eastAsia="DFKai-SB"/>
          <w:b/>
        </w:rPr>
        <w:t>Circulate:</w:t>
      </w:r>
      <w:r w:rsidRPr="00323979">
        <w:rPr>
          <w:rFonts w:eastAsia="DFKai-SB"/>
        </w:rPr>
        <w:t xml:space="preserve"> Students should complete the peer review guide's back side where they decide how to respond to the feedback they were given. They should then use that feedback to improve their game.</w:t>
      </w:r>
    </w:p>
    <w:p w14:paraId="408A0C4C" w14:textId="77777777" w:rsidR="003166B8" w:rsidRPr="00323979" w:rsidRDefault="003166B8" w:rsidP="003166B8">
      <w:pPr>
        <w:rPr>
          <w:rFonts w:eastAsia="DFKai-SB"/>
        </w:rPr>
      </w:pPr>
      <w:r w:rsidRPr="00323979">
        <w:rPr>
          <w:rFonts w:eastAsia="DFKai-SB"/>
        </w:rPr>
        <w:br/>
      </w:r>
      <w:r w:rsidRPr="00323979">
        <w:rPr>
          <w:rFonts w:eastAsia="DFKai-SB"/>
        </w:rPr>
        <w:t>重複</w:t>
      </w:r>
      <w:r w:rsidRPr="00323979">
        <w:rPr>
          <w:rFonts w:eastAsia="DFKai-SB"/>
        </w:rPr>
        <w:t xml:space="preserve"> - </w:t>
      </w:r>
      <w:r w:rsidRPr="00323979">
        <w:rPr>
          <w:rFonts w:eastAsia="DFKai-SB"/>
        </w:rPr>
        <w:t>修改原型</w:t>
      </w:r>
      <w:r w:rsidRPr="00323979">
        <w:rPr>
          <w:rFonts w:eastAsia="DFKai-SB"/>
        </w:rPr>
        <w:br/>
      </w:r>
      <w:r w:rsidRPr="00323979">
        <w:rPr>
          <w:rFonts w:eastAsia="DFKai-SB"/>
        </w:rPr>
        <w:t>循環：學生應該完成夥伴回饋指南的背面，他們決定如何回應所收到的回饋。然後使用這些回饋來改進他們的遊戲。</w:t>
      </w:r>
    </w:p>
    <w:p w14:paraId="0B06A836" w14:textId="77777777" w:rsidR="003166B8" w:rsidRPr="00323979" w:rsidRDefault="003166B8" w:rsidP="003166B8">
      <w:pPr>
        <w:rPr>
          <w:rFonts w:eastAsia="DFKai-SB"/>
        </w:rPr>
      </w:pPr>
    </w:p>
    <w:p w14:paraId="196FE8FA" w14:textId="77777777" w:rsidR="003166B8" w:rsidRPr="00323979" w:rsidRDefault="003166B8" w:rsidP="003166B8">
      <w:pPr>
        <w:pStyle w:val="Heading2"/>
        <w:keepNext w:val="0"/>
        <w:keepLines w:val="0"/>
        <w:spacing w:after="80"/>
        <w:rPr>
          <w:rFonts w:eastAsia="DFKai-SB"/>
          <w:b/>
          <w:sz w:val="34"/>
          <w:szCs w:val="34"/>
        </w:rPr>
      </w:pPr>
      <w:bookmarkStart w:id="1000" w:name="_k5ixs8bn3bi7" w:colFirst="0" w:colLast="0"/>
      <w:bookmarkEnd w:id="1000"/>
      <w:r w:rsidRPr="00323979">
        <w:rPr>
          <w:rFonts w:eastAsia="DFKai-SB"/>
          <w:b/>
          <w:sz w:val="34"/>
          <w:szCs w:val="34"/>
        </w:rPr>
        <w:t>Wrap Up (30-60 min)</w:t>
      </w:r>
    </w:p>
    <w:p w14:paraId="75496BA0" w14:textId="77777777" w:rsidR="003166B8" w:rsidRPr="00323979" w:rsidRDefault="003166B8" w:rsidP="003166B8">
      <w:pPr>
        <w:pStyle w:val="Heading3"/>
        <w:keepNext w:val="0"/>
        <w:keepLines w:val="0"/>
        <w:spacing w:before="280"/>
        <w:rPr>
          <w:rFonts w:eastAsia="DFKai-SB"/>
          <w:b/>
          <w:color w:val="auto"/>
          <w:sz w:val="26"/>
          <w:szCs w:val="26"/>
        </w:rPr>
      </w:pPr>
      <w:bookmarkStart w:id="1001" w:name="_r3dvvfwf2560" w:colFirst="0" w:colLast="0"/>
      <w:bookmarkEnd w:id="1001"/>
      <w:r w:rsidRPr="00323979">
        <w:rPr>
          <w:rFonts w:eastAsia="DFKai-SB"/>
          <w:b/>
          <w:color w:val="auto"/>
          <w:sz w:val="26"/>
          <w:szCs w:val="26"/>
        </w:rPr>
        <w:t>Share</w:t>
      </w:r>
    </w:p>
    <w:p w14:paraId="1CB2CACB" w14:textId="77777777" w:rsidR="003166B8" w:rsidRPr="00323979" w:rsidRDefault="003166B8" w:rsidP="003166B8">
      <w:pPr>
        <w:rPr>
          <w:rFonts w:eastAsia="DFKai-SB"/>
        </w:rPr>
      </w:pPr>
      <w:r w:rsidRPr="00323979">
        <w:rPr>
          <w:rFonts w:eastAsia="DFKai-SB"/>
          <w:b/>
        </w:rPr>
        <w:t>Share:</w:t>
      </w:r>
      <w:r w:rsidRPr="00323979">
        <w:rPr>
          <w:rFonts w:eastAsia="DFKai-SB"/>
        </w:rPr>
        <w:t xml:space="preserve"> Give students a chance to share their innovations, either within the class or to a broader audience. If you choose to let students do a more formal presentation of their projects the project guide provides students a set of components to include in their presentations including:</w:t>
      </w:r>
    </w:p>
    <w:p w14:paraId="121A965B" w14:textId="77777777" w:rsidR="003166B8" w:rsidRPr="00323979" w:rsidRDefault="003166B8" w:rsidP="005E331B">
      <w:pPr>
        <w:numPr>
          <w:ilvl w:val="0"/>
          <w:numId w:val="336"/>
        </w:numPr>
        <w:spacing w:before="240"/>
        <w:rPr>
          <w:rFonts w:eastAsia="DFKai-SB"/>
        </w:rPr>
      </w:pPr>
      <w:r w:rsidRPr="00323979">
        <w:rPr>
          <w:rFonts w:eastAsia="DFKai-SB"/>
        </w:rPr>
        <w:t>The original innovation they set out to build</w:t>
      </w:r>
    </w:p>
    <w:p w14:paraId="2106D4E9" w14:textId="77777777" w:rsidR="003166B8" w:rsidRPr="00323979" w:rsidRDefault="003166B8" w:rsidP="005E331B">
      <w:pPr>
        <w:numPr>
          <w:ilvl w:val="0"/>
          <w:numId w:val="336"/>
        </w:numPr>
        <w:rPr>
          <w:rFonts w:eastAsia="DFKai-SB"/>
        </w:rPr>
      </w:pPr>
      <w:r w:rsidRPr="00323979">
        <w:rPr>
          <w:rFonts w:eastAsia="DFKai-SB"/>
        </w:rPr>
        <w:t>A description of the programming process including at least one challenge they faced and one new feature they decided to add</w:t>
      </w:r>
    </w:p>
    <w:p w14:paraId="1E22BCCC" w14:textId="77777777" w:rsidR="003166B8" w:rsidRPr="00323979" w:rsidRDefault="003166B8" w:rsidP="005E331B">
      <w:pPr>
        <w:numPr>
          <w:ilvl w:val="0"/>
          <w:numId w:val="336"/>
        </w:numPr>
        <w:rPr>
          <w:rFonts w:eastAsia="DFKai-SB"/>
        </w:rPr>
      </w:pPr>
      <w:r w:rsidRPr="00323979">
        <w:rPr>
          <w:rFonts w:eastAsia="DFKai-SB"/>
        </w:rPr>
        <w:t>A description of the most interesting or complex piece of code they wrote</w:t>
      </w:r>
    </w:p>
    <w:p w14:paraId="35B1A2E5" w14:textId="77777777" w:rsidR="003166B8" w:rsidRPr="00323979" w:rsidRDefault="003166B8" w:rsidP="005E331B">
      <w:pPr>
        <w:numPr>
          <w:ilvl w:val="0"/>
          <w:numId w:val="336"/>
        </w:numPr>
        <w:spacing w:after="240"/>
        <w:rPr>
          <w:rFonts w:eastAsia="DFKai-SB"/>
        </w:rPr>
      </w:pPr>
      <w:r w:rsidRPr="00323979">
        <w:rPr>
          <w:rFonts w:eastAsia="DFKai-SB"/>
        </w:rPr>
        <w:t>A live demonstration of the actual innovation</w:t>
      </w:r>
    </w:p>
    <w:p w14:paraId="7AC2FB49" w14:textId="77777777" w:rsidR="003166B8" w:rsidRPr="00323979" w:rsidRDefault="003166B8" w:rsidP="003166B8">
      <w:pPr>
        <w:rPr>
          <w:rFonts w:eastAsia="DFKai-SB"/>
        </w:rPr>
      </w:pPr>
      <w:r w:rsidRPr="00323979">
        <w:rPr>
          <w:rFonts w:eastAsia="DFKai-SB"/>
        </w:rPr>
        <w:t>Send students to Code Studio to complete their reflection on their attitudes toward computer science. Although their answers are anonymous, the aggregated data will be available to you once at least five students have completed the survey.</w:t>
      </w:r>
    </w:p>
    <w:p w14:paraId="252F2664" w14:textId="77777777" w:rsidR="003166B8" w:rsidRPr="00323979" w:rsidRDefault="003166B8" w:rsidP="003166B8">
      <w:pPr>
        <w:rPr>
          <w:rFonts w:eastAsia="DFKai-SB"/>
        </w:rPr>
      </w:pPr>
    </w:p>
    <w:p w14:paraId="1CE0A25F" w14:textId="77777777" w:rsidR="003166B8" w:rsidRPr="00323979" w:rsidRDefault="003166B8" w:rsidP="003166B8">
      <w:pPr>
        <w:rPr>
          <w:rFonts w:eastAsia="DFKai-SB"/>
        </w:rPr>
      </w:pPr>
      <w:r w:rsidRPr="00323979">
        <w:rPr>
          <w:rFonts w:eastAsia="DFKai-SB"/>
        </w:rPr>
        <w:t>Teaching Tip</w:t>
      </w:r>
    </w:p>
    <w:p w14:paraId="70C1DA65" w14:textId="77777777" w:rsidR="003166B8" w:rsidRPr="00323979" w:rsidRDefault="003166B8" w:rsidP="003166B8">
      <w:pPr>
        <w:rPr>
          <w:rFonts w:eastAsia="DFKai-SB"/>
        </w:rPr>
      </w:pPr>
      <w:r w:rsidRPr="00323979">
        <w:rPr>
          <w:rFonts w:eastAsia="DFKai-SB"/>
          <w:b/>
        </w:rPr>
        <w:t>Celebrate:</w:t>
      </w:r>
      <w:r w:rsidRPr="00323979">
        <w:rPr>
          <w:rFonts w:eastAsia="DFKai-SB"/>
        </w:rPr>
        <w:t xml:space="preserve"> As this is the culminating project for the entire course, consider going big with this share out. Bring in parents and administrators, or even host a after school event to provide students with a real audience to share their accomplishments with.</w:t>
      </w:r>
    </w:p>
    <w:p w14:paraId="57E44442" w14:textId="77777777" w:rsidR="003166B8" w:rsidRPr="00323979" w:rsidRDefault="003166B8" w:rsidP="003166B8">
      <w:pPr>
        <w:rPr>
          <w:rFonts w:eastAsia="DFKai-SB"/>
        </w:rPr>
      </w:pPr>
    </w:p>
    <w:p w14:paraId="6B1B83A5" w14:textId="77777777" w:rsidR="003166B8" w:rsidRPr="00323979" w:rsidRDefault="003166B8" w:rsidP="003166B8">
      <w:pPr>
        <w:pStyle w:val="Heading2"/>
        <w:rPr>
          <w:rFonts w:eastAsia="DFKai-SB"/>
        </w:rPr>
      </w:pPr>
      <w:bookmarkStart w:id="1002" w:name="_xo67vkjx1s8m" w:colFirst="0" w:colLast="0"/>
      <w:bookmarkEnd w:id="1002"/>
      <w:r w:rsidRPr="00323979">
        <w:rPr>
          <w:rFonts w:eastAsia="DFKai-SB"/>
        </w:rPr>
        <w:t>總結（</w:t>
      </w:r>
      <w:r w:rsidRPr="00323979">
        <w:rPr>
          <w:rFonts w:eastAsia="DFKai-SB"/>
        </w:rPr>
        <w:t>30-60</w:t>
      </w:r>
      <w:r w:rsidRPr="00323979">
        <w:rPr>
          <w:rFonts w:eastAsia="DFKai-SB"/>
        </w:rPr>
        <w:t>分鐘）</w:t>
      </w:r>
    </w:p>
    <w:p w14:paraId="199651D2" w14:textId="77777777" w:rsidR="003166B8" w:rsidRPr="00323979" w:rsidRDefault="003166B8" w:rsidP="003166B8">
      <w:pPr>
        <w:pStyle w:val="Heading3"/>
        <w:rPr>
          <w:rFonts w:eastAsia="DFKai-SB"/>
          <w:color w:val="auto"/>
        </w:rPr>
      </w:pPr>
      <w:bookmarkStart w:id="1003" w:name="_t1d62dipk25n" w:colFirst="0" w:colLast="0"/>
      <w:bookmarkEnd w:id="1003"/>
      <w:r w:rsidRPr="00323979">
        <w:rPr>
          <w:rFonts w:eastAsia="DFKai-SB"/>
          <w:color w:val="auto"/>
        </w:rPr>
        <w:t>分享</w:t>
      </w:r>
    </w:p>
    <w:p w14:paraId="36CDA8F3" w14:textId="77777777" w:rsidR="003166B8" w:rsidRPr="00323979" w:rsidRDefault="003166B8" w:rsidP="003166B8">
      <w:pPr>
        <w:rPr>
          <w:rFonts w:eastAsia="DFKai-SB"/>
        </w:rPr>
      </w:pPr>
      <w:r w:rsidRPr="00323979">
        <w:rPr>
          <w:rFonts w:eastAsia="DFKai-SB"/>
        </w:rPr>
        <w:br/>
      </w:r>
      <w:r w:rsidRPr="00323979">
        <w:rPr>
          <w:rFonts w:eastAsia="DFKai-SB"/>
        </w:rPr>
        <w:t>分享：讓學生有機會在課堂上或對更多的聽眾分享他們的創作。如果你想讓學生做更正式地展示他們的專案，專案指南可以幫學生提供展示文稿中的大綱，其中包括：</w:t>
      </w:r>
    </w:p>
    <w:p w14:paraId="0AD74CF2" w14:textId="77777777" w:rsidR="003166B8" w:rsidRPr="00323979" w:rsidRDefault="003166B8" w:rsidP="005E331B">
      <w:pPr>
        <w:numPr>
          <w:ilvl w:val="0"/>
          <w:numId w:val="335"/>
        </w:numPr>
        <w:rPr>
          <w:rFonts w:eastAsia="DFKai-SB"/>
        </w:rPr>
      </w:pPr>
      <w:r w:rsidRPr="00323979">
        <w:rPr>
          <w:rFonts w:eastAsia="DFKai-SB"/>
        </w:rPr>
        <w:t>他們打算建立的原始創作想法</w:t>
      </w:r>
    </w:p>
    <w:p w14:paraId="00AF8B27" w14:textId="77777777" w:rsidR="003166B8" w:rsidRPr="00323979" w:rsidRDefault="003166B8" w:rsidP="005E331B">
      <w:pPr>
        <w:numPr>
          <w:ilvl w:val="0"/>
          <w:numId w:val="335"/>
        </w:numPr>
        <w:rPr>
          <w:rFonts w:eastAsia="DFKai-SB"/>
        </w:rPr>
      </w:pPr>
      <w:r w:rsidRPr="00323979">
        <w:rPr>
          <w:rFonts w:eastAsia="DFKai-SB"/>
        </w:rPr>
        <w:t>編寫程式過程的描述，包括他們面臨的挑戰至少一個以及他們決定添加新功能至少一個</w:t>
      </w:r>
    </w:p>
    <w:p w14:paraId="697A0339" w14:textId="77777777" w:rsidR="003166B8" w:rsidRPr="00323979" w:rsidRDefault="003166B8" w:rsidP="005E331B">
      <w:pPr>
        <w:numPr>
          <w:ilvl w:val="0"/>
          <w:numId w:val="335"/>
        </w:numPr>
        <w:rPr>
          <w:rFonts w:eastAsia="DFKai-SB"/>
        </w:rPr>
      </w:pPr>
      <w:r w:rsidRPr="00323979">
        <w:rPr>
          <w:rFonts w:eastAsia="DFKai-SB"/>
        </w:rPr>
        <w:t>描述他們編寫的最有趣或最複雜的程式碼</w:t>
      </w:r>
    </w:p>
    <w:p w14:paraId="08DA9A6C" w14:textId="77777777" w:rsidR="003166B8" w:rsidRPr="00323979" w:rsidRDefault="003166B8" w:rsidP="005E331B">
      <w:pPr>
        <w:numPr>
          <w:ilvl w:val="0"/>
          <w:numId w:val="335"/>
        </w:numPr>
        <w:rPr>
          <w:rFonts w:eastAsia="DFKai-SB"/>
        </w:rPr>
      </w:pPr>
      <w:r w:rsidRPr="00323979">
        <w:rPr>
          <w:rFonts w:eastAsia="DFKai-SB"/>
        </w:rPr>
        <w:t>現場展示他們實際的創作</w:t>
      </w:r>
    </w:p>
    <w:p w14:paraId="4562D1B7" w14:textId="77777777" w:rsidR="003166B8" w:rsidRPr="00323979" w:rsidRDefault="003166B8" w:rsidP="003166B8">
      <w:pPr>
        <w:rPr>
          <w:rFonts w:eastAsia="DFKai-SB"/>
        </w:rPr>
      </w:pPr>
      <w:r w:rsidRPr="00323979">
        <w:rPr>
          <w:rFonts w:eastAsia="DFKai-SB"/>
        </w:rPr>
        <w:br/>
      </w:r>
      <w:r w:rsidRPr="00323979">
        <w:rPr>
          <w:rFonts w:eastAsia="DFKai-SB"/>
        </w:rPr>
        <w:t>將學生送到</w:t>
      </w:r>
      <w:r w:rsidRPr="00323979">
        <w:rPr>
          <w:rFonts w:eastAsia="DFKai-SB"/>
        </w:rPr>
        <w:t>Code Studio</w:t>
      </w:r>
      <w:r w:rsidRPr="00323979">
        <w:rPr>
          <w:rFonts w:eastAsia="DFKai-SB"/>
        </w:rPr>
        <w:t>，完成他們對計算機科學態度的回饋。雖然他們的回答是匿名的，只要至少有五名學生完成問卷調查，你將可以獲得匯總的數據。</w:t>
      </w:r>
    </w:p>
    <w:p w14:paraId="7B1420F5" w14:textId="77777777" w:rsidR="003166B8" w:rsidRPr="00323979" w:rsidRDefault="003166B8" w:rsidP="003166B8">
      <w:pPr>
        <w:pStyle w:val="Heading3"/>
        <w:rPr>
          <w:rFonts w:eastAsia="DFKai-SB"/>
          <w:color w:val="auto"/>
        </w:rPr>
      </w:pPr>
      <w:bookmarkStart w:id="1004" w:name="_h5ksl1eo7fwk" w:colFirst="0" w:colLast="0"/>
      <w:bookmarkEnd w:id="1004"/>
      <w:r w:rsidRPr="00323979">
        <w:rPr>
          <w:rFonts w:eastAsia="DFKai-SB"/>
          <w:color w:val="auto"/>
        </w:rPr>
        <w:t>教學建議</w:t>
      </w:r>
    </w:p>
    <w:p w14:paraId="4E416225" w14:textId="77777777" w:rsidR="003166B8" w:rsidRPr="00323979" w:rsidRDefault="003166B8" w:rsidP="003166B8">
      <w:pPr>
        <w:rPr>
          <w:rFonts w:eastAsia="DFKai-SB"/>
        </w:rPr>
      </w:pPr>
      <w:r w:rsidRPr="00323979">
        <w:rPr>
          <w:rFonts w:eastAsia="DFKai-SB"/>
        </w:rPr>
        <w:br/>
      </w:r>
      <w:r w:rsidRPr="00323979">
        <w:rPr>
          <w:rFonts w:eastAsia="DFKai-SB"/>
        </w:rPr>
        <w:t>慶祝：由於這是整個課程的最後專案，可以考慮做更大規模的分享。甚至邀請家長和主管舉辦課後活動，為學生提供真實的聽眾分享他們的成就。</w:t>
      </w:r>
      <w:r w:rsidRPr="00323979">
        <w:rPr>
          <w:rFonts w:eastAsia="DFKai-SB"/>
        </w:rPr>
        <w:br/>
      </w:r>
    </w:p>
    <w:p w14:paraId="3D5F0B1F" w14:textId="77777777" w:rsidR="003166B8" w:rsidRPr="00323979" w:rsidRDefault="003166B8" w:rsidP="003166B8">
      <w:pPr>
        <w:pStyle w:val="Heading2"/>
        <w:keepNext w:val="0"/>
        <w:keepLines w:val="0"/>
        <w:spacing w:after="80"/>
        <w:rPr>
          <w:rFonts w:eastAsia="DFKai-SB"/>
          <w:b/>
          <w:sz w:val="34"/>
          <w:szCs w:val="34"/>
        </w:rPr>
      </w:pPr>
      <w:bookmarkStart w:id="1005" w:name="_9vsn5pyn1kxf" w:colFirst="0" w:colLast="0"/>
      <w:bookmarkEnd w:id="1005"/>
      <w:r w:rsidRPr="00323979">
        <w:rPr>
          <w:rFonts w:eastAsia="DFKai-SB"/>
          <w:b/>
          <w:sz w:val="34"/>
          <w:szCs w:val="34"/>
        </w:rPr>
        <w:t>Extensions</w:t>
      </w:r>
    </w:p>
    <w:p w14:paraId="023A6A66" w14:textId="77777777" w:rsidR="003166B8" w:rsidRPr="00323979" w:rsidRDefault="003166B8" w:rsidP="003166B8">
      <w:pPr>
        <w:pStyle w:val="Heading3"/>
        <w:keepNext w:val="0"/>
        <w:keepLines w:val="0"/>
        <w:spacing w:before="280"/>
        <w:rPr>
          <w:rFonts w:eastAsia="DFKai-SB"/>
          <w:b/>
          <w:color w:val="auto"/>
          <w:sz w:val="26"/>
          <w:szCs w:val="26"/>
        </w:rPr>
      </w:pPr>
      <w:bookmarkStart w:id="1006" w:name="_pujomnofhbp0" w:colFirst="0" w:colLast="0"/>
      <w:bookmarkEnd w:id="1006"/>
      <w:r w:rsidRPr="00323979">
        <w:rPr>
          <w:rFonts w:eastAsia="DFKai-SB"/>
          <w:b/>
          <w:color w:val="auto"/>
          <w:sz w:val="26"/>
          <w:szCs w:val="26"/>
        </w:rPr>
        <w:t>Pitch Video</w:t>
      </w:r>
    </w:p>
    <w:p w14:paraId="16107F22" w14:textId="77777777" w:rsidR="003166B8" w:rsidRPr="00323979" w:rsidRDefault="003166B8" w:rsidP="003166B8">
      <w:pPr>
        <w:rPr>
          <w:rFonts w:eastAsia="DFKai-SB"/>
        </w:rPr>
      </w:pPr>
      <w:r w:rsidRPr="00323979">
        <w:rPr>
          <w:rFonts w:eastAsia="DFKai-SB"/>
        </w:rPr>
        <w:t>Record and edit a short video to pitch your innovation.</w:t>
      </w:r>
    </w:p>
    <w:p w14:paraId="11E9F80D" w14:textId="77777777" w:rsidR="003166B8" w:rsidRPr="00323979" w:rsidRDefault="003166B8" w:rsidP="003166B8">
      <w:pPr>
        <w:pStyle w:val="Heading3"/>
        <w:keepNext w:val="0"/>
        <w:keepLines w:val="0"/>
        <w:spacing w:before="280"/>
        <w:rPr>
          <w:rFonts w:eastAsia="DFKai-SB"/>
          <w:b/>
          <w:color w:val="auto"/>
          <w:sz w:val="26"/>
          <w:szCs w:val="26"/>
        </w:rPr>
      </w:pPr>
      <w:bookmarkStart w:id="1007" w:name="_uil3soy38tl" w:colFirst="0" w:colLast="0"/>
      <w:bookmarkEnd w:id="1007"/>
      <w:r w:rsidRPr="00323979">
        <w:rPr>
          <w:rFonts w:eastAsia="DFKai-SB"/>
          <w:b/>
          <w:color w:val="auto"/>
          <w:sz w:val="26"/>
          <w:szCs w:val="26"/>
        </w:rPr>
        <w:t>Marketing Website</w:t>
      </w:r>
    </w:p>
    <w:p w14:paraId="57DDB3C8" w14:textId="77777777" w:rsidR="003166B8" w:rsidRPr="00323979" w:rsidRDefault="003166B8" w:rsidP="003166B8">
      <w:pPr>
        <w:rPr>
          <w:rFonts w:eastAsia="DFKai-SB"/>
        </w:rPr>
      </w:pPr>
      <w:r w:rsidRPr="00323979">
        <w:rPr>
          <w:rFonts w:eastAsia="DFKai-SB"/>
        </w:rPr>
        <w:t>Using Web Lab, design a website to market your innovation.</w:t>
      </w:r>
    </w:p>
    <w:p w14:paraId="6F46EE2C" w14:textId="77777777" w:rsidR="003166B8" w:rsidRPr="00323979" w:rsidRDefault="003166B8" w:rsidP="003166B8">
      <w:pPr>
        <w:pStyle w:val="Heading3"/>
        <w:keepNext w:val="0"/>
        <w:keepLines w:val="0"/>
        <w:spacing w:before="280"/>
        <w:rPr>
          <w:rFonts w:eastAsia="DFKai-SB"/>
          <w:b/>
          <w:color w:val="auto"/>
          <w:sz w:val="26"/>
          <w:szCs w:val="26"/>
        </w:rPr>
      </w:pPr>
      <w:bookmarkStart w:id="1008" w:name="_ln94b73q0uca" w:colFirst="0" w:colLast="0"/>
      <w:bookmarkEnd w:id="1008"/>
      <w:r w:rsidRPr="00323979">
        <w:rPr>
          <w:rFonts w:eastAsia="DFKai-SB"/>
          <w:b/>
          <w:color w:val="auto"/>
          <w:sz w:val="26"/>
          <w:szCs w:val="26"/>
        </w:rPr>
        <w:t>Crowdfunding Campaign</w:t>
      </w:r>
    </w:p>
    <w:p w14:paraId="0F2C0B1E" w14:textId="77777777" w:rsidR="003166B8" w:rsidRPr="00323979" w:rsidRDefault="003166B8" w:rsidP="003166B8">
      <w:pPr>
        <w:rPr>
          <w:rFonts w:eastAsia="DFKai-SB"/>
        </w:rPr>
      </w:pPr>
      <w:r w:rsidRPr="00323979">
        <w:rPr>
          <w:rFonts w:eastAsia="DFKai-SB"/>
        </w:rPr>
        <w:t>Have students design a crowdfunding campaign (along the lines of Kickstarter or Indiegogo) for their innovations. This could include:</w:t>
      </w:r>
    </w:p>
    <w:p w14:paraId="27B33E90" w14:textId="77777777" w:rsidR="003166B8" w:rsidRPr="00323979" w:rsidRDefault="003166B8" w:rsidP="005E331B">
      <w:pPr>
        <w:numPr>
          <w:ilvl w:val="0"/>
          <w:numId w:val="340"/>
        </w:numPr>
        <w:spacing w:before="240"/>
        <w:rPr>
          <w:rFonts w:eastAsia="DFKai-SB"/>
        </w:rPr>
      </w:pPr>
      <w:r w:rsidRPr="00323979">
        <w:rPr>
          <w:rFonts w:eastAsia="DFKai-SB"/>
        </w:rPr>
        <w:t>Design mockups for the final product</w:t>
      </w:r>
    </w:p>
    <w:p w14:paraId="2273EACA" w14:textId="77777777" w:rsidR="003166B8" w:rsidRPr="00323979" w:rsidRDefault="003166B8" w:rsidP="005E331B">
      <w:pPr>
        <w:numPr>
          <w:ilvl w:val="0"/>
          <w:numId w:val="340"/>
        </w:numPr>
        <w:rPr>
          <w:rFonts w:eastAsia="DFKai-SB"/>
        </w:rPr>
      </w:pPr>
      <w:r w:rsidRPr="00323979">
        <w:rPr>
          <w:rFonts w:eastAsia="DFKai-SB"/>
        </w:rPr>
        <w:t>A rough cost analysis for production</w:t>
      </w:r>
    </w:p>
    <w:p w14:paraId="5402FE01" w14:textId="77777777" w:rsidR="003166B8" w:rsidRPr="00323979" w:rsidRDefault="003166B8" w:rsidP="005E331B">
      <w:pPr>
        <w:numPr>
          <w:ilvl w:val="0"/>
          <w:numId w:val="340"/>
        </w:numPr>
        <w:spacing w:after="240"/>
        <w:rPr>
          <w:rFonts w:eastAsia="DFKai-SB"/>
        </w:rPr>
      </w:pPr>
      <w:r w:rsidRPr="00323979">
        <w:rPr>
          <w:rFonts w:eastAsia="DFKai-SB"/>
        </w:rPr>
        <w:t>A short pitch video</w:t>
      </w:r>
    </w:p>
    <w:p w14:paraId="11D7562A" w14:textId="77777777" w:rsidR="003166B8" w:rsidRPr="00323979" w:rsidRDefault="003166B8" w:rsidP="003166B8">
      <w:pPr>
        <w:pStyle w:val="Heading2"/>
        <w:rPr>
          <w:rFonts w:eastAsia="DFKai-SB"/>
        </w:rPr>
      </w:pPr>
      <w:bookmarkStart w:id="1009" w:name="_7xkne17llvof" w:colFirst="0" w:colLast="0"/>
      <w:bookmarkEnd w:id="1009"/>
      <w:r w:rsidRPr="00323979">
        <w:rPr>
          <w:rFonts w:eastAsia="DFKai-SB"/>
        </w:rPr>
        <w:t>推廣</w:t>
      </w:r>
    </w:p>
    <w:p w14:paraId="0D114F05" w14:textId="77777777" w:rsidR="003166B8" w:rsidRPr="00323979" w:rsidRDefault="003166B8" w:rsidP="003166B8">
      <w:pPr>
        <w:pStyle w:val="Heading3"/>
        <w:rPr>
          <w:rFonts w:eastAsia="DFKai-SB"/>
          <w:color w:val="auto"/>
        </w:rPr>
      </w:pPr>
      <w:bookmarkStart w:id="1010" w:name="_1zibndabe3q5" w:colFirst="0" w:colLast="0"/>
      <w:bookmarkEnd w:id="1010"/>
      <w:r w:rsidRPr="00323979">
        <w:rPr>
          <w:rFonts w:eastAsia="DFKai-SB"/>
          <w:color w:val="auto"/>
        </w:rPr>
        <w:t>視頻推廣</w:t>
      </w:r>
    </w:p>
    <w:p w14:paraId="6C112A69" w14:textId="77777777" w:rsidR="003166B8" w:rsidRPr="00323979" w:rsidRDefault="003166B8" w:rsidP="003166B8">
      <w:pPr>
        <w:rPr>
          <w:rFonts w:eastAsia="DFKai-SB"/>
        </w:rPr>
      </w:pPr>
      <w:r w:rsidRPr="00323979">
        <w:rPr>
          <w:rFonts w:eastAsia="DFKai-SB"/>
        </w:rPr>
        <w:br/>
      </w:r>
      <w:r w:rsidRPr="00323979">
        <w:rPr>
          <w:rFonts w:eastAsia="DFKai-SB"/>
        </w:rPr>
        <w:t>錄製和編輯視頻以推廣你的創作</w:t>
      </w:r>
    </w:p>
    <w:p w14:paraId="6994F5CE" w14:textId="77777777" w:rsidR="003166B8" w:rsidRPr="00323979" w:rsidRDefault="003166B8" w:rsidP="003166B8">
      <w:pPr>
        <w:pStyle w:val="Heading3"/>
        <w:rPr>
          <w:rFonts w:eastAsia="DFKai-SB"/>
          <w:color w:val="auto"/>
        </w:rPr>
      </w:pPr>
      <w:bookmarkStart w:id="1011" w:name="_15qjmzfqjk6n" w:colFirst="0" w:colLast="0"/>
      <w:bookmarkEnd w:id="1011"/>
      <w:r w:rsidRPr="00323979">
        <w:rPr>
          <w:rFonts w:eastAsia="DFKai-SB"/>
          <w:color w:val="auto"/>
        </w:rPr>
        <w:t>營銷網站</w:t>
      </w:r>
    </w:p>
    <w:p w14:paraId="12A6BCD3" w14:textId="77777777" w:rsidR="003166B8" w:rsidRPr="00323979" w:rsidRDefault="003166B8" w:rsidP="003166B8">
      <w:pPr>
        <w:rPr>
          <w:rFonts w:eastAsia="DFKai-SB"/>
        </w:rPr>
      </w:pPr>
      <w:r w:rsidRPr="00323979">
        <w:rPr>
          <w:rFonts w:eastAsia="DFKai-SB"/>
        </w:rPr>
        <w:br/>
      </w:r>
      <w:r w:rsidRPr="00323979">
        <w:rPr>
          <w:rFonts w:eastAsia="DFKai-SB"/>
        </w:rPr>
        <w:t>使用</w:t>
      </w:r>
      <w:r w:rsidRPr="00323979">
        <w:rPr>
          <w:rFonts w:eastAsia="DFKai-SB"/>
        </w:rPr>
        <w:t>Web Lab</w:t>
      </w:r>
      <w:r w:rsidRPr="00323979">
        <w:rPr>
          <w:rFonts w:eastAsia="DFKai-SB"/>
        </w:rPr>
        <w:t>，設計一個網站來推廣您的創作</w:t>
      </w:r>
    </w:p>
    <w:p w14:paraId="21A6AE17" w14:textId="77777777" w:rsidR="003166B8" w:rsidRPr="00323979" w:rsidRDefault="003166B8" w:rsidP="003166B8">
      <w:pPr>
        <w:pStyle w:val="Heading3"/>
        <w:rPr>
          <w:rFonts w:eastAsia="DFKai-SB"/>
          <w:color w:val="auto"/>
        </w:rPr>
      </w:pPr>
      <w:bookmarkStart w:id="1012" w:name="_m3b6vvgnnksh" w:colFirst="0" w:colLast="0"/>
      <w:bookmarkEnd w:id="1012"/>
      <w:r w:rsidRPr="00323979">
        <w:rPr>
          <w:rFonts w:eastAsia="DFKai-SB"/>
          <w:color w:val="auto"/>
        </w:rPr>
        <w:br/>
      </w:r>
      <w:r w:rsidRPr="00323979">
        <w:rPr>
          <w:rFonts w:eastAsia="DFKai-SB"/>
          <w:color w:val="auto"/>
        </w:rPr>
        <w:t>集資活動</w:t>
      </w:r>
    </w:p>
    <w:p w14:paraId="12716E1E" w14:textId="77777777" w:rsidR="003166B8" w:rsidRPr="00323979" w:rsidRDefault="003166B8" w:rsidP="003166B8">
      <w:pPr>
        <w:rPr>
          <w:rFonts w:eastAsia="DFKai-SB"/>
        </w:rPr>
      </w:pPr>
      <w:r w:rsidRPr="00323979">
        <w:rPr>
          <w:rFonts w:eastAsia="DFKai-SB"/>
        </w:rPr>
        <w:br/>
      </w:r>
      <w:r w:rsidRPr="00323979">
        <w:rPr>
          <w:rFonts w:eastAsia="DFKai-SB"/>
        </w:rPr>
        <w:t>讓學生為他們的創作設計一個集資活動（沿著</w:t>
      </w:r>
      <w:r w:rsidRPr="00323979">
        <w:rPr>
          <w:rFonts w:eastAsia="DFKai-SB"/>
        </w:rPr>
        <w:t>Kickstarter</w:t>
      </w:r>
      <w:r w:rsidRPr="00323979">
        <w:rPr>
          <w:rFonts w:eastAsia="DFKai-SB"/>
        </w:rPr>
        <w:t>或</w:t>
      </w:r>
      <w:r w:rsidRPr="00323979">
        <w:rPr>
          <w:rFonts w:eastAsia="DFKai-SB"/>
        </w:rPr>
        <w:t>Indiegogo</w:t>
      </w:r>
      <w:r w:rsidRPr="00323979">
        <w:rPr>
          <w:rFonts w:eastAsia="DFKai-SB"/>
        </w:rPr>
        <w:t>的路線）。這可能包括：</w:t>
      </w:r>
      <w:r w:rsidRPr="00323979">
        <w:rPr>
          <w:rFonts w:eastAsia="DFKai-SB"/>
        </w:rPr>
        <w:br/>
      </w:r>
    </w:p>
    <w:p w14:paraId="249A2C7F" w14:textId="77777777" w:rsidR="003166B8" w:rsidRPr="00323979" w:rsidRDefault="003166B8" w:rsidP="005E331B">
      <w:pPr>
        <w:numPr>
          <w:ilvl w:val="0"/>
          <w:numId w:val="333"/>
        </w:numPr>
        <w:rPr>
          <w:rFonts w:eastAsia="DFKai-SB"/>
        </w:rPr>
      </w:pPr>
      <w:r w:rsidRPr="00323979">
        <w:rPr>
          <w:rFonts w:eastAsia="DFKai-SB"/>
        </w:rPr>
        <w:t>為最終產品設計模型</w:t>
      </w:r>
    </w:p>
    <w:p w14:paraId="49A9D56F" w14:textId="77777777" w:rsidR="003166B8" w:rsidRPr="00323979" w:rsidRDefault="003166B8" w:rsidP="005E331B">
      <w:pPr>
        <w:numPr>
          <w:ilvl w:val="0"/>
          <w:numId w:val="333"/>
        </w:numPr>
        <w:rPr>
          <w:rFonts w:eastAsia="DFKai-SB"/>
        </w:rPr>
      </w:pPr>
      <w:r w:rsidRPr="00323979">
        <w:rPr>
          <w:rFonts w:eastAsia="DFKai-SB"/>
        </w:rPr>
        <w:t>生產的粗略成本分析</w:t>
      </w:r>
    </w:p>
    <w:p w14:paraId="136DE03D" w14:textId="77777777" w:rsidR="003166B8" w:rsidRPr="00323979" w:rsidRDefault="003166B8" w:rsidP="005E331B">
      <w:pPr>
        <w:numPr>
          <w:ilvl w:val="0"/>
          <w:numId w:val="333"/>
        </w:numPr>
        <w:rPr>
          <w:rFonts w:eastAsia="DFKai-SB"/>
        </w:rPr>
      </w:pPr>
      <w:r w:rsidRPr="00323979">
        <w:rPr>
          <w:rFonts w:eastAsia="DFKai-SB"/>
        </w:rPr>
        <w:t>準備簡短推廣視頻</w:t>
      </w:r>
    </w:p>
    <w:p w14:paraId="794040A0" w14:textId="77777777" w:rsidR="003166B8" w:rsidRPr="00323979" w:rsidRDefault="003166B8" w:rsidP="003166B8">
      <w:pPr>
        <w:pStyle w:val="Heading2"/>
        <w:keepNext w:val="0"/>
        <w:keepLines w:val="0"/>
        <w:spacing w:after="80"/>
        <w:rPr>
          <w:rFonts w:eastAsia="DFKai-SB"/>
          <w:b/>
          <w:sz w:val="34"/>
          <w:szCs w:val="34"/>
        </w:rPr>
      </w:pPr>
      <w:bookmarkStart w:id="1013" w:name="_moppqwfjhtlc" w:colFirst="0" w:colLast="0"/>
      <w:bookmarkEnd w:id="1013"/>
    </w:p>
    <w:p w14:paraId="30FC2A5E" w14:textId="77777777" w:rsidR="003166B8" w:rsidRPr="00323979" w:rsidRDefault="003166B8" w:rsidP="003166B8">
      <w:pPr>
        <w:pStyle w:val="Heading2"/>
        <w:keepNext w:val="0"/>
        <w:keepLines w:val="0"/>
        <w:spacing w:after="80"/>
        <w:rPr>
          <w:rFonts w:eastAsia="DFKai-SB"/>
          <w:b/>
          <w:sz w:val="34"/>
          <w:szCs w:val="34"/>
        </w:rPr>
      </w:pPr>
      <w:bookmarkStart w:id="1014" w:name="_l24t3tycme3s" w:colFirst="0" w:colLast="0"/>
      <w:bookmarkEnd w:id="1014"/>
      <w:r w:rsidRPr="00323979">
        <w:rPr>
          <w:rFonts w:eastAsia="DFKai-SB"/>
          <w:b/>
          <w:sz w:val="34"/>
          <w:szCs w:val="34"/>
        </w:rPr>
        <w:t>Standards Alignment</w:t>
      </w:r>
    </w:p>
    <w:bookmarkStart w:id="1015" w:name="_m5fmm8dnu5" w:colFirst="0" w:colLast="0"/>
    <w:bookmarkEnd w:id="1015"/>
    <w:p w14:paraId="54F235E2" w14:textId="77777777" w:rsidR="003166B8" w:rsidRPr="00323979" w:rsidRDefault="003166B8" w:rsidP="003166B8">
      <w:pPr>
        <w:pStyle w:val="Heading4"/>
        <w:keepNext w:val="0"/>
        <w:keepLines w:val="0"/>
        <w:spacing w:before="240" w:after="40"/>
        <w:rPr>
          <w:rFonts w:eastAsia="DFKai-SB"/>
          <w:b/>
          <w:color w:val="auto"/>
          <w:sz w:val="22"/>
          <w:szCs w:val="22"/>
          <w:u w:val="single"/>
        </w:rPr>
      </w:pPr>
      <w:r w:rsidRPr="00323979">
        <w:rPr>
          <w:rFonts w:eastAsia="DFKai-SB"/>
          <w:color w:val="auto"/>
        </w:rPr>
        <w:fldChar w:fldCharType="begin"/>
      </w:r>
      <w:r w:rsidRPr="00323979">
        <w:rPr>
          <w:rFonts w:eastAsia="DFKai-SB"/>
          <w:color w:val="auto"/>
        </w:rPr>
        <w:instrText xml:space="preserve"> HYPERLINK "https://curriculum.code.org/csd-18/standards/" </w:instrText>
      </w:r>
      <w:r w:rsidRPr="00323979">
        <w:rPr>
          <w:rFonts w:eastAsia="DFKai-SB"/>
          <w:color w:val="auto"/>
        </w:rPr>
        <w:fldChar w:fldCharType="separate"/>
      </w:r>
      <w:r w:rsidRPr="00323979">
        <w:rPr>
          <w:rFonts w:eastAsia="DFKai-SB"/>
          <w:b/>
          <w:color w:val="auto"/>
          <w:sz w:val="22"/>
          <w:szCs w:val="22"/>
          <w:u w:val="single"/>
        </w:rPr>
        <w:t>View full course alignment</w:t>
      </w:r>
    </w:p>
    <w:bookmarkStart w:id="1016" w:name="_m6wqazf420ok" w:colFirst="0" w:colLast="0"/>
    <w:bookmarkEnd w:id="1016"/>
    <w:p w14:paraId="6B0A01DB" w14:textId="77777777" w:rsidR="003166B8" w:rsidRPr="00323979" w:rsidRDefault="003166B8" w:rsidP="003166B8">
      <w:pPr>
        <w:pStyle w:val="Heading4"/>
        <w:keepNext w:val="0"/>
        <w:keepLines w:val="0"/>
        <w:spacing w:before="240" w:after="40"/>
        <w:rPr>
          <w:rFonts w:eastAsia="DFKai-SB"/>
          <w:b/>
          <w:color w:val="auto"/>
          <w:sz w:val="22"/>
          <w:szCs w:val="22"/>
        </w:rPr>
      </w:pPr>
      <w:r w:rsidRPr="00323979">
        <w:rPr>
          <w:rFonts w:eastAsia="DFKai-SB"/>
          <w:color w:val="auto"/>
        </w:rPr>
        <w:fldChar w:fldCharType="end"/>
      </w:r>
      <w:r w:rsidRPr="00323979">
        <w:rPr>
          <w:rFonts w:eastAsia="DFKai-SB"/>
          <w:b/>
          <w:color w:val="auto"/>
          <w:sz w:val="22"/>
          <w:szCs w:val="22"/>
        </w:rPr>
        <w:t>CSTA K-12 Computer Science Standards (2017)</w:t>
      </w:r>
    </w:p>
    <w:p w14:paraId="79F617D4" w14:textId="77777777" w:rsidR="003166B8" w:rsidRPr="00323979" w:rsidRDefault="003166B8" w:rsidP="003166B8">
      <w:pPr>
        <w:rPr>
          <w:rFonts w:eastAsia="DFKai-SB"/>
        </w:rPr>
      </w:pPr>
      <w:r w:rsidRPr="00323979">
        <w:rPr>
          <w:rFonts w:eastAsia="DFKai-SB"/>
          <w:b/>
        </w:rPr>
        <w:t>AP</w:t>
      </w:r>
      <w:r w:rsidRPr="00323979">
        <w:rPr>
          <w:rFonts w:eastAsia="DFKai-SB"/>
        </w:rPr>
        <w:t xml:space="preserve"> - Algorithms &amp; Programming</w:t>
      </w:r>
    </w:p>
    <w:p w14:paraId="70FD2828" w14:textId="77777777" w:rsidR="003166B8" w:rsidRPr="00323979" w:rsidRDefault="003166B8" w:rsidP="005E331B">
      <w:pPr>
        <w:numPr>
          <w:ilvl w:val="0"/>
          <w:numId w:val="337"/>
        </w:numPr>
        <w:spacing w:before="240"/>
        <w:rPr>
          <w:rFonts w:eastAsia="DFKai-SB"/>
        </w:rPr>
      </w:pPr>
      <w:r w:rsidRPr="00323979">
        <w:rPr>
          <w:rFonts w:eastAsia="DFKai-SB"/>
          <w:b/>
        </w:rPr>
        <w:t>2-AP-10</w:t>
      </w:r>
      <w:r w:rsidRPr="00323979">
        <w:rPr>
          <w:rFonts w:eastAsia="DFKai-SB"/>
        </w:rPr>
        <w:t xml:space="preserve"> - Use flowcharts and/or pseudocode to address complex problems as algorithms.</w:t>
      </w:r>
    </w:p>
    <w:p w14:paraId="3AFA8862" w14:textId="77777777" w:rsidR="003166B8" w:rsidRPr="00323979" w:rsidRDefault="003166B8" w:rsidP="005E331B">
      <w:pPr>
        <w:numPr>
          <w:ilvl w:val="0"/>
          <w:numId w:val="337"/>
        </w:numPr>
        <w:rPr>
          <w:rFonts w:eastAsia="DFKai-SB"/>
        </w:rPr>
      </w:pPr>
      <w:r w:rsidRPr="00323979">
        <w:rPr>
          <w:rFonts w:eastAsia="DFKai-SB"/>
          <w:b/>
        </w:rPr>
        <w:t>2-AP-11</w:t>
      </w:r>
      <w:r w:rsidRPr="00323979">
        <w:rPr>
          <w:rFonts w:eastAsia="DFKai-SB"/>
        </w:rPr>
        <w:t xml:space="preserve"> - Create clearly named variables that represent different data types and perform operations on their values.</w:t>
      </w:r>
    </w:p>
    <w:p w14:paraId="384EE933" w14:textId="77777777" w:rsidR="003166B8" w:rsidRPr="00323979" w:rsidRDefault="003166B8" w:rsidP="005E331B">
      <w:pPr>
        <w:numPr>
          <w:ilvl w:val="0"/>
          <w:numId w:val="337"/>
        </w:numPr>
        <w:rPr>
          <w:rFonts w:eastAsia="DFKai-SB"/>
        </w:rPr>
      </w:pPr>
      <w:r w:rsidRPr="00323979">
        <w:rPr>
          <w:rFonts w:eastAsia="DFKai-SB"/>
          <w:b/>
        </w:rPr>
        <w:t>2-AP-12</w:t>
      </w:r>
      <w:r w:rsidRPr="00323979">
        <w:rPr>
          <w:rFonts w:eastAsia="DFKai-SB"/>
        </w:rPr>
        <w:t xml:space="preserve"> - Design and iteratively develop programs that combine control structures, including nested loops and compound conditionals.</w:t>
      </w:r>
    </w:p>
    <w:p w14:paraId="46551BF3" w14:textId="77777777" w:rsidR="003166B8" w:rsidRPr="00323979" w:rsidRDefault="003166B8" w:rsidP="005E331B">
      <w:pPr>
        <w:numPr>
          <w:ilvl w:val="0"/>
          <w:numId w:val="337"/>
        </w:numPr>
        <w:rPr>
          <w:rFonts w:eastAsia="DFKai-SB"/>
        </w:rPr>
      </w:pPr>
      <w:r w:rsidRPr="00323979">
        <w:rPr>
          <w:rFonts w:eastAsia="DFKai-SB"/>
          <w:b/>
        </w:rPr>
        <w:t>2-AP-13</w:t>
      </w:r>
      <w:r w:rsidRPr="00323979">
        <w:rPr>
          <w:rFonts w:eastAsia="DFKai-SB"/>
        </w:rPr>
        <w:t xml:space="preserve"> - Decompose problems and subproblems into parts to facilitate the design, implementation, and review of programs.</w:t>
      </w:r>
    </w:p>
    <w:p w14:paraId="4A1E0BA0" w14:textId="77777777" w:rsidR="003166B8" w:rsidRPr="00323979" w:rsidRDefault="003166B8" w:rsidP="005E331B">
      <w:pPr>
        <w:numPr>
          <w:ilvl w:val="0"/>
          <w:numId w:val="337"/>
        </w:numPr>
        <w:rPr>
          <w:rFonts w:eastAsia="DFKai-SB"/>
        </w:rPr>
      </w:pPr>
      <w:r w:rsidRPr="00323979">
        <w:rPr>
          <w:rFonts w:eastAsia="DFKai-SB"/>
          <w:b/>
        </w:rPr>
        <w:t>2-AP-15</w:t>
      </w:r>
      <w:r w:rsidRPr="00323979">
        <w:rPr>
          <w:rFonts w:eastAsia="DFKai-SB"/>
        </w:rPr>
        <w:t xml:space="preserve"> - Seek and incorporate feedback from team members and users to refine a solution that meets user needs.</w:t>
      </w:r>
    </w:p>
    <w:p w14:paraId="7DB0C480" w14:textId="77777777" w:rsidR="003166B8" w:rsidRPr="00323979" w:rsidRDefault="003166B8" w:rsidP="005E331B">
      <w:pPr>
        <w:numPr>
          <w:ilvl w:val="0"/>
          <w:numId w:val="337"/>
        </w:numPr>
        <w:rPr>
          <w:rFonts w:eastAsia="DFKai-SB"/>
        </w:rPr>
      </w:pPr>
      <w:r w:rsidRPr="00323979">
        <w:rPr>
          <w:rFonts w:eastAsia="DFKai-SB"/>
          <w:b/>
        </w:rPr>
        <w:t>2-AP-16</w:t>
      </w:r>
      <w:r w:rsidRPr="00323979">
        <w:rPr>
          <w:rFonts w:eastAsia="DFKai-SB"/>
        </w:rPr>
        <w:t xml:space="preserve"> - Incorporate existing code, media, and libraries into original programs, and give attribution.</w:t>
      </w:r>
    </w:p>
    <w:p w14:paraId="016F585E" w14:textId="77777777" w:rsidR="003166B8" w:rsidRPr="00323979" w:rsidRDefault="003166B8" w:rsidP="005E331B">
      <w:pPr>
        <w:numPr>
          <w:ilvl w:val="0"/>
          <w:numId w:val="337"/>
        </w:numPr>
        <w:rPr>
          <w:rFonts w:eastAsia="DFKai-SB"/>
        </w:rPr>
      </w:pPr>
      <w:r w:rsidRPr="00323979">
        <w:rPr>
          <w:rFonts w:eastAsia="DFKai-SB"/>
          <w:b/>
        </w:rPr>
        <w:t>2-AP-17</w:t>
      </w:r>
      <w:r w:rsidRPr="00323979">
        <w:rPr>
          <w:rFonts w:eastAsia="DFKai-SB"/>
        </w:rPr>
        <w:t xml:space="preserve"> - Systematically test and refine programs using a range of test cases.</w:t>
      </w:r>
    </w:p>
    <w:p w14:paraId="279DB6FC" w14:textId="77777777" w:rsidR="003166B8" w:rsidRPr="00323979" w:rsidRDefault="003166B8" w:rsidP="005E331B">
      <w:pPr>
        <w:numPr>
          <w:ilvl w:val="0"/>
          <w:numId w:val="337"/>
        </w:numPr>
        <w:rPr>
          <w:rFonts w:eastAsia="DFKai-SB"/>
        </w:rPr>
      </w:pPr>
      <w:r w:rsidRPr="00323979">
        <w:rPr>
          <w:rFonts w:eastAsia="DFKai-SB"/>
          <w:b/>
        </w:rPr>
        <w:t>2-AP-18</w:t>
      </w:r>
      <w:r w:rsidRPr="00323979">
        <w:rPr>
          <w:rFonts w:eastAsia="DFKai-SB"/>
        </w:rPr>
        <w:t xml:space="preserve"> - Distribute tasks and maintain a project timeline when collaboratively developing computational artifacts.</w:t>
      </w:r>
    </w:p>
    <w:p w14:paraId="6881BB29" w14:textId="77777777" w:rsidR="003166B8" w:rsidRPr="00323979" w:rsidRDefault="003166B8" w:rsidP="005E331B">
      <w:pPr>
        <w:numPr>
          <w:ilvl w:val="0"/>
          <w:numId w:val="337"/>
        </w:numPr>
        <w:spacing w:after="240"/>
        <w:rPr>
          <w:rFonts w:eastAsia="DFKai-SB"/>
        </w:rPr>
      </w:pPr>
      <w:r w:rsidRPr="00323979">
        <w:rPr>
          <w:rFonts w:eastAsia="DFKai-SB"/>
          <w:b/>
        </w:rPr>
        <w:t>2-AP-19</w:t>
      </w:r>
      <w:r w:rsidRPr="00323979">
        <w:rPr>
          <w:rFonts w:eastAsia="DFKai-SB"/>
        </w:rPr>
        <w:t xml:space="preserve"> - Document programs in order to make them easier to follow, test, and debug.</w:t>
      </w:r>
    </w:p>
    <w:p w14:paraId="53F60286" w14:textId="77777777" w:rsidR="003166B8" w:rsidRPr="00323979" w:rsidRDefault="003166B8" w:rsidP="003166B8">
      <w:pPr>
        <w:rPr>
          <w:rFonts w:eastAsia="DFKai-SB"/>
        </w:rPr>
      </w:pPr>
      <w:r w:rsidRPr="00323979">
        <w:rPr>
          <w:rFonts w:eastAsia="DFKai-SB"/>
          <w:b/>
        </w:rPr>
        <w:t>CS</w:t>
      </w:r>
      <w:r w:rsidRPr="00323979">
        <w:rPr>
          <w:rFonts w:eastAsia="DFKai-SB"/>
        </w:rPr>
        <w:t xml:space="preserve"> - Computing Systems</w:t>
      </w:r>
    </w:p>
    <w:p w14:paraId="1FCBC31F" w14:textId="77777777" w:rsidR="003166B8" w:rsidRPr="00323979" w:rsidRDefault="003166B8" w:rsidP="005E331B">
      <w:pPr>
        <w:numPr>
          <w:ilvl w:val="0"/>
          <w:numId w:val="334"/>
        </w:numPr>
        <w:spacing w:before="240"/>
        <w:rPr>
          <w:rFonts w:eastAsia="DFKai-SB"/>
        </w:rPr>
      </w:pPr>
      <w:r w:rsidRPr="00323979">
        <w:rPr>
          <w:rFonts w:eastAsia="DFKai-SB"/>
          <w:b/>
        </w:rPr>
        <w:t>2-CS-01</w:t>
      </w:r>
      <w:r w:rsidRPr="00323979">
        <w:rPr>
          <w:rFonts w:eastAsia="DFKai-SB"/>
        </w:rPr>
        <w:t xml:space="preserve"> - Recommend improvements to the design of computing devices, based on an analysis of how users interact with the devices.</w:t>
      </w:r>
    </w:p>
    <w:p w14:paraId="67093A13" w14:textId="77777777" w:rsidR="003166B8" w:rsidRPr="00323979" w:rsidRDefault="003166B8" w:rsidP="005E331B">
      <w:pPr>
        <w:numPr>
          <w:ilvl w:val="0"/>
          <w:numId w:val="334"/>
        </w:numPr>
        <w:rPr>
          <w:rFonts w:eastAsia="DFKai-SB"/>
        </w:rPr>
      </w:pPr>
      <w:r w:rsidRPr="00323979">
        <w:rPr>
          <w:rFonts w:eastAsia="DFKai-SB"/>
          <w:b/>
        </w:rPr>
        <w:t>2-CS-02</w:t>
      </w:r>
      <w:r w:rsidRPr="00323979">
        <w:rPr>
          <w:rFonts w:eastAsia="DFKai-SB"/>
        </w:rPr>
        <w:t xml:space="preserve"> - Design projects that combine hardware and software components to collect and exchange data.</w:t>
      </w:r>
    </w:p>
    <w:p w14:paraId="6805E57C" w14:textId="77777777" w:rsidR="003166B8" w:rsidRPr="00323979" w:rsidRDefault="003166B8" w:rsidP="005E331B">
      <w:pPr>
        <w:numPr>
          <w:ilvl w:val="0"/>
          <w:numId w:val="334"/>
        </w:numPr>
        <w:spacing w:after="240"/>
        <w:rPr>
          <w:rFonts w:eastAsia="DFKai-SB"/>
        </w:rPr>
      </w:pPr>
      <w:r w:rsidRPr="00323979">
        <w:rPr>
          <w:rFonts w:eastAsia="DFKai-SB"/>
          <w:b/>
        </w:rPr>
        <w:t>2-CS-03</w:t>
      </w:r>
      <w:r w:rsidRPr="00323979">
        <w:rPr>
          <w:rFonts w:eastAsia="DFKai-SB"/>
        </w:rPr>
        <w:t xml:space="preserve"> - Systematically identify and fix problems with computing devices and their components.</w:t>
      </w:r>
    </w:p>
    <w:p w14:paraId="4541A62E" w14:textId="77777777" w:rsidR="003166B8" w:rsidRPr="00323979" w:rsidRDefault="003166B8" w:rsidP="003166B8">
      <w:pPr>
        <w:pStyle w:val="Heading2"/>
        <w:rPr>
          <w:rFonts w:eastAsia="DFKai-SB"/>
        </w:rPr>
      </w:pPr>
      <w:bookmarkStart w:id="1017" w:name="_q2nx48cpd3ov" w:colFirst="0" w:colLast="0"/>
      <w:bookmarkEnd w:id="1017"/>
      <w:r w:rsidRPr="00323979">
        <w:rPr>
          <w:rFonts w:eastAsia="DFKai-SB"/>
        </w:rPr>
        <w:t>標準對照</w:t>
      </w:r>
    </w:p>
    <w:p w14:paraId="02910E47" w14:textId="77777777" w:rsidR="003166B8" w:rsidRPr="00323979" w:rsidRDefault="003166B8" w:rsidP="003166B8">
      <w:pPr>
        <w:pStyle w:val="Heading4"/>
        <w:rPr>
          <w:rFonts w:eastAsia="DFKai-SB"/>
          <w:color w:val="auto"/>
        </w:rPr>
      </w:pPr>
      <w:bookmarkStart w:id="1018" w:name="_4un27egrkvh1" w:colFirst="0" w:colLast="0"/>
      <w:bookmarkEnd w:id="1018"/>
      <w:r w:rsidRPr="00323979">
        <w:rPr>
          <w:rFonts w:eastAsia="DFKai-SB"/>
          <w:color w:val="auto"/>
        </w:rPr>
        <w:t>查看完整課程對照</w:t>
      </w:r>
    </w:p>
    <w:p w14:paraId="11DD6BEC" w14:textId="77777777" w:rsidR="003166B8" w:rsidRPr="00323979" w:rsidRDefault="003166B8" w:rsidP="003166B8">
      <w:pPr>
        <w:rPr>
          <w:rFonts w:eastAsia="DFKai-SB"/>
        </w:rPr>
      </w:pPr>
    </w:p>
    <w:p w14:paraId="76820411" w14:textId="77777777" w:rsidR="003166B8" w:rsidRPr="00323979" w:rsidRDefault="003166B8" w:rsidP="003166B8">
      <w:pPr>
        <w:rPr>
          <w:rFonts w:eastAsia="DFKai-SB"/>
        </w:rPr>
      </w:pPr>
    </w:p>
    <w:p w14:paraId="74E2EE05" w14:textId="77777777" w:rsidR="003166B8" w:rsidRPr="00323979" w:rsidRDefault="003166B8" w:rsidP="003166B8">
      <w:pPr>
        <w:rPr>
          <w:rFonts w:eastAsia="DFKai-SB"/>
        </w:rPr>
      </w:pPr>
    </w:p>
    <w:p w14:paraId="40D21ABF" w14:textId="77777777" w:rsidR="003166B8" w:rsidRPr="00323979" w:rsidRDefault="003166B8" w:rsidP="003166B8">
      <w:pPr>
        <w:rPr>
          <w:rFonts w:eastAsia="DFKai-SB"/>
        </w:rPr>
      </w:pPr>
    </w:p>
    <w:p w14:paraId="5758DEA3" w14:textId="77777777" w:rsidR="003166B8" w:rsidRPr="00323979" w:rsidRDefault="003166B8" w:rsidP="003166B8">
      <w:pPr>
        <w:rPr>
          <w:rFonts w:eastAsia="DFKai-SB"/>
        </w:rPr>
      </w:pPr>
    </w:p>
    <w:p w14:paraId="0761F779" w14:textId="77777777" w:rsidR="003166B8" w:rsidRPr="00323979" w:rsidRDefault="003166B8" w:rsidP="003166B8">
      <w:pPr>
        <w:rPr>
          <w:rFonts w:eastAsia="DFKai-SB"/>
        </w:rPr>
      </w:pPr>
    </w:p>
    <w:p w14:paraId="545F91C8" w14:textId="77777777" w:rsidR="003166B8" w:rsidRPr="00323979" w:rsidRDefault="003166B8" w:rsidP="003166B8">
      <w:pPr>
        <w:rPr>
          <w:rFonts w:eastAsia="DFKai-SB"/>
        </w:rPr>
      </w:pPr>
    </w:p>
    <w:p w14:paraId="716881AA" w14:textId="77777777" w:rsidR="003166B8" w:rsidRPr="00323979" w:rsidRDefault="003166B8" w:rsidP="003166B8">
      <w:pPr>
        <w:rPr>
          <w:rFonts w:eastAsia="DFKai-SB"/>
        </w:rPr>
      </w:pPr>
    </w:p>
    <w:p w14:paraId="5143590F" w14:textId="77777777" w:rsidR="003166B8" w:rsidRPr="00323979" w:rsidRDefault="003166B8" w:rsidP="003166B8">
      <w:pPr>
        <w:rPr>
          <w:rFonts w:eastAsia="DFKai-SB"/>
        </w:rPr>
      </w:pPr>
    </w:p>
    <w:p w14:paraId="1FBC697F" w14:textId="77777777" w:rsidR="003166B8" w:rsidRPr="00323979" w:rsidRDefault="003166B8" w:rsidP="003166B8">
      <w:pPr>
        <w:rPr>
          <w:rFonts w:eastAsia="DFKai-SB"/>
        </w:rPr>
      </w:pPr>
    </w:p>
    <w:p w14:paraId="1A27E6D6" w14:textId="77777777" w:rsidR="003166B8" w:rsidRPr="00323979" w:rsidRDefault="003166B8" w:rsidP="003166B8">
      <w:pPr>
        <w:rPr>
          <w:rFonts w:eastAsia="DFKai-SB"/>
        </w:rPr>
      </w:pPr>
    </w:p>
    <w:p w14:paraId="0F583579" w14:textId="77777777" w:rsidR="0056353C" w:rsidRPr="003166B8" w:rsidRDefault="0056353C" w:rsidP="004F2630">
      <w:pPr>
        <w:rPr>
          <w:rFonts w:eastAsia="DFKai-SB"/>
          <w:color w:val="000000" w:themeColor="text1"/>
        </w:rPr>
      </w:pPr>
    </w:p>
    <w:sectPr w:rsidR="0056353C" w:rsidRPr="003166B8">
      <w:headerReference w:type="even" r:id="rId536"/>
      <w:headerReference w:type="default" r:id="rId537"/>
      <w:footerReference w:type="even" r:id="rId538"/>
      <w:footerReference w:type="default" r:id="rId539"/>
      <w:headerReference w:type="first" r:id="rId540"/>
      <w:footerReference w:type="first" r:id="rId541"/>
      <w:pgSz w:w="11909" w:h="16834"/>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41" w:author="Pin Chiang" w:date="2019-01-19T05:16:00Z" w:initials="">
    <w:p w14:paraId="5F7D1E96" w14:textId="77777777" w:rsidR="003166B8" w:rsidRDefault="003166B8" w:rsidP="003166B8">
      <w:pPr>
        <w:widowControl w:val="0"/>
        <w:pBdr>
          <w:top w:val="nil"/>
          <w:left w:val="nil"/>
          <w:bottom w:val="nil"/>
          <w:right w:val="nil"/>
          <w:between w:val="nil"/>
        </w:pBdr>
        <w:spacing w:line="240" w:lineRule="auto"/>
        <w:rPr>
          <w:color w:val="000000"/>
        </w:rPr>
      </w:pPr>
      <w:r>
        <w:rPr>
          <w:rFonts w:ascii="Arial Unicode MS" w:eastAsia="Arial Unicode MS" w:hAnsi="Arial Unicode MS" w:cs="Arial Unicode MS"/>
          <w:color w:val="000000"/>
        </w:rPr>
        <w:t>這要翻譯嗎?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7D1E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7D1E96" w16cid:durableId="22B21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AA976" w14:textId="77777777" w:rsidR="005E331B" w:rsidRDefault="005E331B">
      <w:pPr>
        <w:spacing w:line="240" w:lineRule="auto"/>
      </w:pPr>
      <w:r>
        <w:separator/>
      </w:r>
    </w:p>
  </w:endnote>
  <w:endnote w:type="continuationSeparator" w:id="0">
    <w:p w14:paraId="5243C905" w14:textId="77777777" w:rsidR="005E331B" w:rsidRDefault="005E3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DFKai-SB">
    <w:altName w:val="Microsoft YaHei"/>
    <w:charset w:val="88"/>
    <w:family w:val="script"/>
    <w:pitch w:val="fixed"/>
    <w:sig w:usb0="00000003" w:usb1="080E0000"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3EE28E" w14:textId="77777777" w:rsidR="00677428" w:rsidRDefault="006774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5D790" w14:textId="2D355B44" w:rsidR="00677428" w:rsidRDefault="00AB68F6">
    <w:pPr>
      <w:pStyle w:val="Footer"/>
    </w:pPr>
    <w:r>
      <w:rPr>
        <w:noProof/>
      </w:rPr>
      <mc:AlternateContent>
        <mc:Choice Requires="wps">
          <w:drawing>
            <wp:anchor distT="0" distB="0" distL="114300" distR="114300" simplePos="0" relativeHeight="251659264" behindDoc="0" locked="0" layoutInCell="0" allowOverlap="1" wp14:anchorId="72FB01A3" wp14:editId="189A305A">
              <wp:simplePos x="0" y="0"/>
              <wp:positionH relativeFrom="page">
                <wp:posOffset>0</wp:posOffset>
              </wp:positionH>
              <wp:positionV relativeFrom="page">
                <wp:posOffset>10232390</wp:posOffset>
              </wp:positionV>
              <wp:extent cx="7562215" cy="266700"/>
              <wp:effectExtent l="0" t="0" r="0" b="0"/>
              <wp:wrapNone/>
              <wp:docPr id="32" name="MSIPCMd2da48849cfe52e1ddf5c06f" descr="{&quot;HashCode&quot;:-1912962988,&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155215C" w14:textId="25C8B2B0" w:rsidR="00AB68F6" w:rsidRPr="00AB68F6" w:rsidRDefault="00AB68F6" w:rsidP="00AB68F6">
                          <w:pPr>
                            <w:rPr>
                              <w:rFonts w:ascii="Calibri" w:hAnsi="Calibri" w:cs="Calibri"/>
                              <w:color w:val="7F7F7F"/>
                              <w:sz w:val="14"/>
                            </w:rPr>
                          </w:pPr>
                          <w:r w:rsidRPr="00AB68F6">
                            <w:rPr>
                              <w:rFonts w:ascii="Calibri" w:hAnsi="Calibri" w:cs="Calibri"/>
                              <w:color w:val="7F7F7F"/>
                              <w:sz w:val="14"/>
                            </w:rPr>
                            <w:t>Internal Use -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2FB01A3" id="_x0000_t202" coordsize="21600,21600" o:spt="202" path="m,l,21600r21600,l21600,xe">
              <v:stroke joinstyle="miter"/>
              <v:path gradientshapeok="t" o:connecttype="rect"/>
            </v:shapetype>
            <v:shape id="MSIPCMd2da48849cfe52e1ddf5c06f" o:spid="_x0000_s1026" type="#_x0000_t202" alt="{&quot;HashCode&quot;:-1912962988,&quot;Height&quot;:841.0,&quot;Width&quot;:595.0,&quot;Placement&quot;:&quot;Footer&quot;,&quot;Index&quot;:&quot;Primary&quot;,&quot;Section&quot;:1,&quot;Top&quot;:0.0,&quot;Left&quot;:0.0}" style="position:absolute;margin-left:0;margin-top:805.7pt;width:595.4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" o:allowincell="f" filled="f" stroked="f" strokeweight=".5pt">
              <v:fill o:detectmouseclick="t"/>
              <v:textbox inset="20pt,0,,0">
                <w:txbxContent>
                  <w:p w14:paraId="3155215C" w14:textId="25C8B2B0" w:rsidR="00AB68F6" w:rsidRPr="00AB68F6" w:rsidRDefault="00AB68F6" w:rsidP="00AB68F6">
                    <w:pPr>
                      <w:rPr>
                        <w:rFonts w:ascii="Calibri" w:hAnsi="Calibri" w:cs="Calibri"/>
                        <w:color w:val="7F7F7F"/>
                        <w:sz w:val="14"/>
                      </w:rPr>
                    </w:pPr>
                    <w:r w:rsidRPr="00AB68F6">
                      <w:rPr>
                        <w:rFonts w:ascii="Calibri" w:hAnsi="Calibri" w:cs="Calibri"/>
                        <w:color w:val="7F7F7F"/>
                        <w:sz w:val="14"/>
                      </w:rPr>
                      <w:t>Internal Use -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C67D9" w14:textId="77777777" w:rsidR="00677428" w:rsidRDefault="00677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D5253A" w14:textId="77777777" w:rsidR="005E331B" w:rsidRDefault="005E331B">
      <w:pPr>
        <w:spacing w:line="240" w:lineRule="auto"/>
      </w:pPr>
      <w:r>
        <w:separator/>
      </w:r>
    </w:p>
  </w:footnote>
  <w:footnote w:type="continuationSeparator" w:id="0">
    <w:p w14:paraId="01F65929" w14:textId="77777777" w:rsidR="005E331B" w:rsidRDefault="005E33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E0736" w14:textId="77777777" w:rsidR="00677428" w:rsidRDefault="006774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28680" w14:textId="77777777" w:rsidR="00677428" w:rsidRDefault="006774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56AB3" w14:textId="77777777" w:rsidR="00677428" w:rsidRDefault="006774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3BFC"/>
    <w:multiLevelType w:val="multilevel"/>
    <w:tmpl w:val="F1D4FDC4"/>
    <w:lvl w:ilvl="0">
      <w:start w:val="1"/>
      <w:numFmt w:val="bullet"/>
      <w:lvlText w:val="●"/>
      <w:lvlJc w:val="left"/>
      <w:pPr>
        <w:ind w:left="360" w:hanging="360"/>
      </w:pPr>
      <w:rPr>
        <w:rFonts w:ascii="Arial" w:eastAsia="Arial" w:hAnsi="Arial" w:cs="Arial"/>
        <w:color w:val="333333"/>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08B06E8"/>
    <w:multiLevelType w:val="multilevel"/>
    <w:tmpl w:val="24F05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C24B2A"/>
    <w:multiLevelType w:val="multilevel"/>
    <w:tmpl w:val="A5C86788"/>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7A65B2"/>
    <w:multiLevelType w:val="multilevel"/>
    <w:tmpl w:val="60422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3846AD"/>
    <w:multiLevelType w:val="multilevel"/>
    <w:tmpl w:val="2EF28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CC7D00"/>
    <w:multiLevelType w:val="multilevel"/>
    <w:tmpl w:val="9DB49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EA7310"/>
    <w:multiLevelType w:val="multilevel"/>
    <w:tmpl w:val="12BE3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5F4E49"/>
    <w:multiLevelType w:val="multilevel"/>
    <w:tmpl w:val="0AD29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8F0749"/>
    <w:multiLevelType w:val="multilevel"/>
    <w:tmpl w:val="536012FC"/>
    <w:lvl w:ilvl="0">
      <w:start w:val="1"/>
      <w:numFmt w:val="decimal"/>
      <w:lvlText w:val="%1."/>
      <w:lvlJc w:val="left"/>
      <w:pPr>
        <w:ind w:left="720" w:hanging="360"/>
      </w:pPr>
      <w:rPr>
        <w:rFonts w:ascii="Arial" w:eastAsia="Arial" w:hAnsi="Arial" w:cs="Arial"/>
        <w:b w:val="0"/>
        <w:i w:val="0"/>
        <w:color w:val="333333"/>
        <w:sz w:val="24"/>
        <w:szCs w:val="24"/>
        <w:u w:val="none"/>
        <w:shd w:val="clear" w:color="auto" w:fill="F5FCFF"/>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4A25F5A"/>
    <w:multiLevelType w:val="multilevel"/>
    <w:tmpl w:val="B0E4C63E"/>
    <w:lvl w:ilvl="0">
      <w:start w:val="1"/>
      <w:numFmt w:val="bullet"/>
      <w:lvlText w:val="●"/>
      <w:lvlJc w:val="left"/>
      <w:pPr>
        <w:ind w:left="720" w:hanging="360"/>
      </w:pPr>
      <w:rPr>
        <w:rFonts w:ascii="Arial" w:eastAsia="Arial" w:hAnsi="Arial" w:cs="Arial"/>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4D03C27"/>
    <w:multiLevelType w:val="multilevel"/>
    <w:tmpl w:val="D3F28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4F00E09"/>
    <w:multiLevelType w:val="multilevel"/>
    <w:tmpl w:val="58C6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4F31775"/>
    <w:multiLevelType w:val="multilevel"/>
    <w:tmpl w:val="2FFEA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5326BD8"/>
    <w:multiLevelType w:val="multilevel"/>
    <w:tmpl w:val="F366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09465E"/>
    <w:multiLevelType w:val="multilevel"/>
    <w:tmpl w:val="9E12A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9D6E1F"/>
    <w:multiLevelType w:val="multilevel"/>
    <w:tmpl w:val="C298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4103C1"/>
    <w:multiLevelType w:val="multilevel"/>
    <w:tmpl w:val="3FAAC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7CA13E7"/>
    <w:multiLevelType w:val="multilevel"/>
    <w:tmpl w:val="65085A98"/>
    <w:lvl w:ilvl="0">
      <w:start w:val="1"/>
      <w:numFmt w:val="bullet"/>
      <w:lvlText w:val="●"/>
      <w:lvlJc w:val="left"/>
      <w:pPr>
        <w:ind w:left="720" w:hanging="360"/>
      </w:pPr>
      <w:rPr>
        <w:rFonts w:ascii="Arial" w:eastAsia="Arial" w:hAnsi="Arial" w:cs="Arial"/>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10718D"/>
    <w:multiLevelType w:val="multilevel"/>
    <w:tmpl w:val="E34EA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415873"/>
    <w:multiLevelType w:val="multilevel"/>
    <w:tmpl w:val="0BCE5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CA4C3A"/>
    <w:multiLevelType w:val="multilevel"/>
    <w:tmpl w:val="10F4A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A175774"/>
    <w:multiLevelType w:val="multilevel"/>
    <w:tmpl w:val="7B62B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A16A89"/>
    <w:multiLevelType w:val="multilevel"/>
    <w:tmpl w:val="99AC0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AD412EA"/>
    <w:multiLevelType w:val="multilevel"/>
    <w:tmpl w:val="C2385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0204E8"/>
    <w:multiLevelType w:val="multilevel"/>
    <w:tmpl w:val="EFF04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A74A1F"/>
    <w:multiLevelType w:val="multilevel"/>
    <w:tmpl w:val="8696A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C1107B5"/>
    <w:multiLevelType w:val="multilevel"/>
    <w:tmpl w:val="C906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C5D6D48"/>
    <w:multiLevelType w:val="multilevel"/>
    <w:tmpl w:val="4E50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C811F4"/>
    <w:multiLevelType w:val="multilevel"/>
    <w:tmpl w:val="CC5A3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CE678C7"/>
    <w:multiLevelType w:val="multilevel"/>
    <w:tmpl w:val="82126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7D2CF3"/>
    <w:multiLevelType w:val="multilevel"/>
    <w:tmpl w:val="5AE0B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B34DC3"/>
    <w:multiLevelType w:val="multilevel"/>
    <w:tmpl w:val="F5568F12"/>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E94E10"/>
    <w:multiLevelType w:val="multilevel"/>
    <w:tmpl w:val="EB50F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847E79"/>
    <w:multiLevelType w:val="multilevel"/>
    <w:tmpl w:val="8BC45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EFA3726"/>
    <w:multiLevelType w:val="multilevel"/>
    <w:tmpl w:val="D75A4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1D78B1"/>
    <w:multiLevelType w:val="multilevel"/>
    <w:tmpl w:val="04CEB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2B0E53"/>
    <w:multiLevelType w:val="multilevel"/>
    <w:tmpl w:val="92903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F334E0F"/>
    <w:multiLevelType w:val="multilevel"/>
    <w:tmpl w:val="DAAA5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0F4B5D34"/>
    <w:multiLevelType w:val="multilevel"/>
    <w:tmpl w:val="A5A4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F9623CF"/>
    <w:multiLevelType w:val="multilevel"/>
    <w:tmpl w:val="C680C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0F9C7853"/>
    <w:multiLevelType w:val="multilevel"/>
    <w:tmpl w:val="CA4AF3FC"/>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FAB3A59"/>
    <w:multiLevelType w:val="multilevel"/>
    <w:tmpl w:val="54721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FAF67CB"/>
    <w:multiLevelType w:val="multilevel"/>
    <w:tmpl w:val="5A6C7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0303829"/>
    <w:multiLevelType w:val="multilevel"/>
    <w:tmpl w:val="913AF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0DA1C40"/>
    <w:multiLevelType w:val="multilevel"/>
    <w:tmpl w:val="D2DE2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1482CCF"/>
    <w:multiLevelType w:val="multilevel"/>
    <w:tmpl w:val="9A2AC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1A648AE"/>
    <w:multiLevelType w:val="multilevel"/>
    <w:tmpl w:val="102E0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1ED71D4"/>
    <w:multiLevelType w:val="multilevel"/>
    <w:tmpl w:val="5C5E1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23F26A0"/>
    <w:multiLevelType w:val="multilevel"/>
    <w:tmpl w:val="F5686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2613A28"/>
    <w:multiLevelType w:val="multilevel"/>
    <w:tmpl w:val="AA6C7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268553B"/>
    <w:multiLevelType w:val="multilevel"/>
    <w:tmpl w:val="04324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294760F"/>
    <w:multiLevelType w:val="multilevel"/>
    <w:tmpl w:val="B9160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2EA58E4"/>
    <w:multiLevelType w:val="multilevel"/>
    <w:tmpl w:val="C28AC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2F9019B"/>
    <w:multiLevelType w:val="multilevel"/>
    <w:tmpl w:val="A7829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336234D"/>
    <w:multiLevelType w:val="multilevel"/>
    <w:tmpl w:val="185E1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3C76B57"/>
    <w:multiLevelType w:val="multilevel"/>
    <w:tmpl w:val="5394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3FF5716"/>
    <w:multiLevelType w:val="multilevel"/>
    <w:tmpl w:val="62B63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40F3625"/>
    <w:multiLevelType w:val="multilevel"/>
    <w:tmpl w:val="ABC887B4"/>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45C4F4C"/>
    <w:multiLevelType w:val="multilevel"/>
    <w:tmpl w:val="9B00E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4692257"/>
    <w:multiLevelType w:val="multilevel"/>
    <w:tmpl w:val="34064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4A23BE1"/>
    <w:multiLevelType w:val="multilevel"/>
    <w:tmpl w:val="C33C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4B52273"/>
    <w:multiLevelType w:val="multilevel"/>
    <w:tmpl w:val="80908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59356F8"/>
    <w:multiLevelType w:val="multilevel"/>
    <w:tmpl w:val="83DE6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61902F7"/>
    <w:multiLevelType w:val="multilevel"/>
    <w:tmpl w:val="E9BC7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62D73E1"/>
    <w:multiLevelType w:val="multilevel"/>
    <w:tmpl w:val="99DAB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16DF2AD2"/>
    <w:multiLevelType w:val="multilevel"/>
    <w:tmpl w:val="D9B21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70E30B9"/>
    <w:multiLevelType w:val="multilevel"/>
    <w:tmpl w:val="E12A9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74E46C0"/>
    <w:multiLevelType w:val="multilevel"/>
    <w:tmpl w:val="DC66D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7541F8C"/>
    <w:multiLevelType w:val="multilevel"/>
    <w:tmpl w:val="D8408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7570A98"/>
    <w:multiLevelType w:val="multilevel"/>
    <w:tmpl w:val="0F78BB54"/>
    <w:lvl w:ilvl="0">
      <w:start w:val="1"/>
      <w:numFmt w:val="bullet"/>
      <w:lvlText w:val="●"/>
      <w:lvlJc w:val="left"/>
      <w:pPr>
        <w:ind w:left="720" w:hanging="360"/>
      </w:pPr>
      <w:rPr>
        <w:rFonts w:ascii="Arial" w:eastAsia="Arial" w:hAnsi="Arial" w:cs="Arial"/>
        <w:b/>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8356D6E"/>
    <w:multiLevelType w:val="multilevel"/>
    <w:tmpl w:val="E8384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8EC4DFB"/>
    <w:multiLevelType w:val="multilevel"/>
    <w:tmpl w:val="AAECA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96E3C89"/>
    <w:multiLevelType w:val="multilevel"/>
    <w:tmpl w:val="462E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A8226D0"/>
    <w:multiLevelType w:val="multilevel"/>
    <w:tmpl w:val="81B8D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ACD5933"/>
    <w:multiLevelType w:val="multilevel"/>
    <w:tmpl w:val="7D2EA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ACF2EC0"/>
    <w:multiLevelType w:val="multilevel"/>
    <w:tmpl w:val="6A663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ADE5CE4"/>
    <w:multiLevelType w:val="multilevel"/>
    <w:tmpl w:val="BEC2B54E"/>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B8450B6"/>
    <w:multiLevelType w:val="multilevel"/>
    <w:tmpl w:val="35626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BC74811"/>
    <w:multiLevelType w:val="multilevel"/>
    <w:tmpl w:val="FAAC4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1BE25894"/>
    <w:multiLevelType w:val="multilevel"/>
    <w:tmpl w:val="EB78E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1C367622"/>
    <w:multiLevelType w:val="multilevel"/>
    <w:tmpl w:val="B276E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1C9661EF"/>
    <w:multiLevelType w:val="multilevel"/>
    <w:tmpl w:val="A3A20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CC01750"/>
    <w:multiLevelType w:val="multilevel"/>
    <w:tmpl w:val="1442A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1CEC3AF5"/>
    <w:multiLevelType w:val="multilevel"/>
    <w:tmpl w:val="F61E6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1D0D4133"/>
    <w:multiLevelType w:val="multilevel"/>
    <w:tmpl w:val="FDE4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1D213A7C"/>
    <w:multiLevelType w:val="multilevel"/>
    <w:tmpl w:val="F21A5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1D805C9E"/>
    <w:multiLevelType w:val="multilevel"/>
    <w:tmpl w:val="C602D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1D8236C4"/>
    <w:multiLevelType w:val="multilevel"/>
    <w:tmpl w:val="92D68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1DA748AA"/>
    <w:multiLevelType w:val="multilevel"/>
    <w:tmpl w:val="E72E8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1DC710DD"/>
    <w:multiLevelType w:val="multilevel"/>
    <w:tmpl w:val="3210D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1E974021"/>
    <w:multiLevelType w:val="multilevel"/>
    <w:tmpl w:val="EA9E3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1EBF3F22"/>
    <w:multiLevelType w:val="multilevel"/>
    <w:tmpl w:val="80B2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1F250C2A"/>
    <w:multiLevelType w:val="multilevel"/>
    <w:tmpl w:val="AE160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1F9433D0"/>
    <w:multiLevelType w:val="multilevel"/>
    <w:tmpl w:val="C24ED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1FE54D32"/>
    <w:multiLevelType w:val="multilevel"/>
    <w:tmpl w:val="73B41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08F33A1"/>
    <w:multiLevelType w:val="multilevel"/>
    <w:tmpl w:val="DE226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0A105B4"/>
    <w:multiLevelType w:val="multilevel"/>
    <w:tmpl w:val="0616E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0C905BC"/>
    <w:multiLevelType w:val="multilevel"/>
    <w:tmpl w:val="3E860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1CE22C6"/>
    <w:multiLevelType w:val="multilevel"/>
    <w:tmpl w:val="973E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20E3D9E"/>
    <w:multiLevelType w:val="multilevel"/>
    <w:tmpl w:val="23780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28B5E92"/>
    <w:multiLevelType w:val="multilevel"/>
    <w:tmpl w:val="C220B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3BC1B8A"/>
    <w:multiLevelType w:val="multilevel"/>
    <w:tmpl w:val="4A609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3D42D17"/>
    <w:multiLevelType w:val="multilevel"/>
    <w:tmpl w:val="FB94F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3EC3E77"/>
    <w:multiLevelType w:val="multilevel"/>
    <w:tmpl w:val="578E4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4365F78"/>
    <w:multiLevelType w:val="multilevel"/>
    <w:tmpl w:val="99C00122"/>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rFonts w:ascii="Arial" w:eastAsia="Arial" w:hAnsi="Arial" w:cs="Arial"/>
        <w:color w:val="696969"/>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4B0280F"/>
    <w:multiLevelType w:val="multilevel"/>
    <w:tmpl w:val="FAAC5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2580607B"/>
    <w:multiLevelType w:val="multilevel"/>
    <w:tmpl w:val="33B89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25944C91"/>
    <w:multiLevelType w:val="multilevel"/>
    <w:tmpl w:val="4F9448F6"/>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26054754"/>
    <w:multiLevelType w:val="multilevel"/>
    <w:tmpl w:val="4D7A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66D58B0"/>
    <w:multiLevelType w:val="multilevel"/>
    <w:tmpl w:val="277E9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7CA2AF0"/>
    <w:multiLevelType w:val="multilevel"/>
    <w:tmpl w:val="F480854A"/>
    <w:lvl w:ilvl="0">
      <w:start w:val="1"/>
      <w:numFmt w:val="bullet"/>
      <w:lvlText w:val="●"/>
      <w:lvlJc w:val="left"/>
      <w:pPr>
        <w:ind w:left="720" w:hanging="360"/>
      </w:pPr>
      <w:rPr>
        <w:rFonts w:ascii="Arial" w:eastAsia="Arial" w:hAnsi="Arial" w:cs="Arial"/>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29084B08"/>
    <w:multiLevelType w:val="multilevel"/>
    <w:tmpl w:val="79F8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90E48F9"/>
    <w:multiLevelType w:val="multilevel"/>
    <w:tmpl w:val="8F8A3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293E76A2"/>
    <w:multiLevelType w:val="multilevel"/>
    <w:tmpl w:val="03C4D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29420B15"/>
    <w:multiLevelType w:val="multilevel"/>
    <w:tmpl w:val="C6BA640A"/>
    <w:lvl w:ilvl="0">
      <w:start w:val="1"/>
      <w:numFmt w:val="bullet"/>
      <w:lvlText w:val="●"/>
      <w:lvlJc w:val="left"/>
      <w:pPr>
        <w:ind w:left="0" w:hanging="360"/>
      </w:pPr>
      <w:rPr>
        <w:rFonts w:ascii="Arial" w:eastAsia="Arial" w:hAnsi="Arial" w:cs="Arial"/>
        <w:color w:val="333333"/>
        <w:sz w:val="24"/>
        <w:szCs w:val="24"/>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115" w15:restartNumberingAfterBreak="0">
    <w:nsid w:val="29601087"/>
    <w:multiLevelType w:val="multilevel"/>
    <w:tmpl w:val="8A86C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96370C7"/>
    <w:multiLevelType w:val="multilevel"/>
    <w:tmpl w:val="B7A4C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9642593"/>
    <w:multiLevelType w:val="multilevel"/>
    <w:tmpl w:val="6A14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2A36053F"/>
    <w:multiLevelType w:val="multilevel"/>
    <w:tmpl w:val="F7F4E8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2A7E5476"/>
    <w:multiLevelType w:val="multilevel"/>
    <w:tmpl w:val="E2487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AD26BF5"/>
    <w:multiLevelType w:val="multilevel"/>
    <w:tmpl w:val="D8D8709A"/>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2B3A1720"/>
    <w:multiLevelType w:val="multilevel"/>
    <w:tmpl w:val="9F68F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CB12DBD"/>
    <w:multiLevelType w:val="multilevel"/>
    <w:tmpl w:val="DDBE7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CC23D20"/>
    <w:multiLevelType w:val="multilevel"/>
    <w:tmpl w:val="73646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2CDE78F6"/>
    <w:multiLevelType w:val="multilevel"/>
    <w:tmpl w:val="A14A36B6"/>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D420BD8"/>
    <w:multiLevelType w:val="multilevel"/>
    <w:tmpl w:val="0E02A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2D792BC7"/>
    <w:multiLevelType w:val="multilevel"/>
    <w:tmpl w:val="7B6C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2D990848"/>
    <w:multiLevelType w:val="multilevel"/>
    <w:tmpl w:val="BA78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2DCB7398"/>
    <w:multiLevelType w:val="multilevel"/>
    <w:tmpl w:val="BDBEA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2E164B76"/>
    <w:multiLevelType w:val="multilevel"/>
    <w:tmpl w:val="87624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F5B7E64"/>
    <w:multiLevelType w:val="multilevel"/>
    <w:tmpl w:val="06E4C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2FA92EDE"/>
    <w:multiLevelType w:val="multilevel"/>
    <w:tmpl w:val="6B480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0031390"/>
    <w:multiLevelType w:val="multilevel"/>
    <w:tmpl w:val="4EC09424"/>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020666E"/>
    <w:multiLevelType w:val="multilevel"/>
    <w:tmpl w:val="CB5AE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05C02C0"/>
    <w:multiLevelType w:val="multilevel"/>
    <w:tmpl w:val="4622E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0C40617"/>
    <w:multiLevelType w:val="multilevel"/>
    <w:tmpl w:val="9AA2E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10844FF"/>
    <w:multiLevelType w:val="multilevel"/>
    <w:tmpl w:val="4770E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1B35DC5"/>
    <w:multiLevelType w:val="multilevel"/>
    <w:tmpl w:val="4E22F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23D0D7C"/>
    <w:multiLevelType w:val="multilevel"/>
    <w:tmpl w:val="22B84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258117C"/>
    <w:multiLevelType w:val="multilevel"/>
    <w:tmpl w:val="06D0B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32581F34"/>
    <w:multiLevelType w:val="multilevel"/>
    <w:tmpl w:val="8528C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313150E"/>
    <w:multiLevelType w:val="multilevel"/>
    <w:tmpl w:val="E2628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34154D24"/>
    <w:multiLevelType w:val="multilevel"/>
    <w:tmpl w:val="4CC80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34345DE2"/>
    <w:multiLevelType w:val="multilevel"/>
    <w:tmpl w:val="F0E4146C"/>
    <w:lvl w:ilvl="0">
      <w:start w:val="1"/>
      <w:numFmt w:val="bullet"/>
      <w:lvlText w:val="●"/>
      <w:lvlJc w:val="left"/>
      <w:pPr>
        <w:ind w:left="720" w:hanging="360"/>
      </w:pPr>
      <w:rPr>
        <w:rFonts w:ascii="Arial" w:eastAsia="Arial" w:hAnsi="Arial" w:cs="Arial"/>
        <w:b/>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34F73341"/>
    <w:multiLevelType w:val="multilevel"/>
    <w:tmpl w:val="07A81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362158BC"/>
    <w:multiLevelType w:val="multilevel"/>
    <w:tmpl w:val="B6489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364B23C9"/>
    <w:multiLevelType w:val="multilevel"/>
    <w:tmpl w:val="1FA8F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369B10E1"/>
    <w:multiLevelType w:val="multilevel"/>
    <w:tmpl w:val="63368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375C0E6F"/>
    <w:multiLevelType w:val="multilevel"/>
    <w:tmpl w:val="F7087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37AB6384"/>
    <w:multiLevelType w:val="multilevel"/>
    <w:tmpl w:val="068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3815357E"/>
    <w:multiLevelType w:val="multilevel"/>
    <w:tmpl w:val="CE2E4C16"/>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38292F1B"/>
    <w:multiLevelType w:val="multilevel"/>
    <w:tmpl w:val="9B76A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38596290"/>
    <w:multiLevelType w:val="multilevel"/>
    <w:tmpl w:val="E9889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388575BB"/>
    <w:multiLevelType w:val="multilevel"/>
    <w:tmpl w:val="B5BA3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38C235C2"/>
    <w:multiLevelType w:val="multilevel"/>
    <w:tmpl w:val="155A9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392E668F"/>
    <w:multiLevelType w:val="multilevel"/>
    <w:tmpl w:val="85349804"/>
    <w:lvl w:ilvl="0">
      <w:start w:val="1"/>
      <w:numFmt w:val="decimal"/>
      <w:lvlText w:val="%1."/>
      <w:lvlJc w:val="left"/>
      <w:pPr>
        <w:ind w:left="720" w:hanging="360"/>
      </w:pPr>
      <w:rPr>
        <w:rFonts w:ascii="Arial" w:eastAsia="Arial" w:hAnsi="Arial" w:cs="Arial"/>
        <w:b w:val="0"/>
        <w:i w:val="0"/>
        <w:color w:val="333333"/>
        <w:sz w:val="24"/>
        <w:szCs w:val="24"/>
        <w:u w:val="none"/>
        <w:shd w:val="clear" w:color="auto" w:fill="F5FCFF"/>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15:restartNumberingAfterBreak="0">
    <w:nsid w:val="39BF26D7"/>
    <w:multiLevelType w:val="multilevel"/>
    <w:tmpl w:val="9FECD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3A883BE1"/>
    <w:multiLevelType w:val="multilevel"/>
    <w:tmpl w:val="D7DEF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3AAE6B9B"/>
    <w:multiLevelType w:val="multilevel"/>
    <w:tmpl w:val="CB366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3AC1331A"/>
    <w:multiLevelType w:val="multilevel"/>
    <w:tmpl w:val="2F6CB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3B364F6B"/>
    <w:multiLevelType w:val="multilevel"/>
    <w:tmpl w:val="E4E83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3B3E7AB8"/>
    <w:multiLevelType w:val="multilevel"/>
    <w:tmpl w:val="4B661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BAB546B"/>
    <w:multiLevelType w:val="multilevel"/>
    <w:tmpl w:val="BB66E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3BDF2AE6"/>
    <w:multiLevelType w:val="multilevel"/>
    <w:tmpl w:val="034CD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3C210593"/>
    <w:multiLevelType w:val="multilevel"/>
    <w:tmpl w:val="151AC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3C47411E"/>
    <w:multiLevelType w:val="multilevel"/>
    <w:tmpl w:val="A3F45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3C5377FD"/>
    <w:multiLevelType w:val="multilevel"/>
    <w:tmpl w:val="EA101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3C6A6FA5"/>
    <w:multiLevelType w:val="multilevel"/>
    <w:tmpl w:val="C27ED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3CAD72BD"/>
    <w:multiLevelType w:val="multilevel"/>
    <w:tmpl w:val="07C22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3D510C7D"/>
    <w:multiLevelType w:val="multilevel"/>
    <w:tmpl w:val="751E6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3EC12BB1"/>
    <w:multiLevelType w:val="multilevel"/>
    <w:tmpl w:val="B97C6E02"/>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3FB41C8D"/>
    <w:multiLevelType w:val="multilevel"/>
    <w:tmpl w:val="03B0C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3FC52EB1"/>
    <w:multiLevelType w:val="multilevel"/>
    <w:tmpl w:val="F5381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3FE86365"/>
    <w:multiLevelType w:val="multilevel"/>
    <w:tmpl w:val="DD50F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3FF963F8"/>
    <w:multiLevelType w:val="multilevel"/>
    <w:tmpl w:val="D0340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0136933"/>
    <w:multiLevelType w:val="multilevel"/>
    <w:tmpl w:val="50148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0C03F4B"/>
    <w:multiLevelType w:val="multilevel"/>
    <w:tmpl w:val="A844D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12A2119"/>
    <w:multiLevelType w:val="multilevel"/>
    <w:tmpl w:val="EBFA6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1AD40BE"/>
    <w:multiLevelType w:val="multilevel"/>
    <w:tmpl w:val="D2D02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1C56501"/>
    <w:multiLevelType w:val="multilevel"/>
    <w:tmpl w:val="5E5EA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42AF6DAF"/>
    <w:multiLevelType w:val="multilevel"/>
    <w:tmpl w:val="5D5E4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43485157"/>
    <w:multiLevelType w:val="multilevel"/>
    <w:tmpl w:val="945E7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43BD6EE0"/>
    <w:multiLevelType w:val="multilevel"/>
    <w:tmpl w:val="887EE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43CC1F32"/>
    <w:multiLevelType w:val="multilevel"/>
    <w:tmpl w:val="D8A48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3D219B1"/>
    <w:multiLevelType w:val="multilevel"/>
    <w:tmpl w:val="A8FAF76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43FC5BF4"/>
    <w:multiLevelType w:val="multilevel"/>
    <w:tmpl w:val="DCE008C2"/>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44023BDC"/>
    <w:multiLevelType w:val="multilevel"/>
    <w:tmpl w:val="3CD8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454B1172"/>
    <w:multiLevelType w:val="multilevel"/>
    <w:tmpl w:val="CE1A7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46351C94"/>
    <w:multiLevelType w:val="multilevel"/>
    <w:tmpl w:val="1B722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464874E8"/>
    <w:multiLevelType w:val="multilevel"/>
    <w:tmpl w:val="83D28956"/>
    <w:lvl w:ilvl="0">
      <w:start w:val="1"/>
      <w:numFmt w:val="bullet"/>
      <w:lvlText w:val="●"/>
      <w:lvlJc w:val="left"/>
      <w:pPr>
        <w:ind w:left="-1080" w:hanging="360"/>
      </w:pPr>
      <w:rPr>
        <w:rFonts w:ascii="Arial" w:eastAsia="Arial" w:hAnsi="Arial" w:cs="Arial"/>
        <w:color w:val="333333"/>
        <w:sz w:val="24"/>
        <w:szCs w:val="24"/>
        <w:u w:val="none"/>
      </w:rPr>
    </w:lvl>
    <w:lvl w:ilvl="1">
      <w:start w:val="1"/>
      <w:numFmt w:val="bullet"/>
      <w:lvlText w:val="○"/>
      <w:lvlJc w:val="left"/>
      <w:pPr>
        <w:ind w:left="-360" w:hanging="360"/>
      </w:pPr>
      <w:rPr>
        <w:u w:val="none"/>
      </w:rPr>
    </w:lvl>
    <w:lvl w:ilvl="2">
      <w:start w:val="1"/>
      <w:numFmt w:val="bullet"/>
      <w:lvlText w:val="■"/>
      <w:lvlJc w:val="left"/>
      <w:pPr>
        <w:ind w:left="360" w:hanging="360"/>
      </w:pPr>
      <w:rPr>
        <w:u w:val="none"/>
      </w:rPr>
    </w:lvl>
    <w:lvl w:ilvl="3">
      <w:start w:val="1"/>
      <w:numFmt w:val="bullet"/>
      <w:lvlText w:val="●"/>
      <w:lvlJc w:val="left"/>
      <w:pPr>
        <w:ind w:left="1080" w:hanging="360"/>
      </w:pPr>
      <w:rPr>
        <w:u w:val="none"/>
      </w:rPr>
    </w:lvl>
    <w:lvl w:ilvl="4">
      <w:start w:val="1"/>
      <w:numFmt w:val="bullet"/>
      <w:lvlText w:val="○"/>
      <w:lvlJc w:val="left"/>
      <w:pPr>
        <w:ind w:left="1800" w:hanging="360"/>
      </w:pPr>
      <w:rPr>
        <w:u w:val="none"/>
      </w:rPr>
    </w:lvl>
    <w:lvl w:ilvl="5">
      <w:start w:val="1"/>
      <w:numFmt w:val="bullet"/>
      <w:lvlText w:val="■"/>
      <w:lvlJc w:val="left"/>
      <w:pPr>
        <w:ind w:left="2520" w:hanging="360"/>
      </w:pPr>
      <w:rPr>
        <w:u w:val="none"/>
      </w:rPr>
    </w:lvl>
    <w:lvl w:ilvl="6">
      <w:start w:val="1"/>
      <w:numFmt w:val="bullet"/>
      <w:lvlText w:val="●"/>
      <w:lvlJc w:val="left"/>
      <w:pPr>
        <w:ind w:left="3240" w:hanging="360"/>
      </w:pPr>
      <w:rPr>
        <w:u w:val="none"/>
      </w:rPr>
    </w:lvl>
    <w:lvl w:ilvl="7">
      <w:start w:val="1"/>
      <w:numFmt w:val="bullet"/>
      <w:lvlText w:val="○"/>
      <w:lvlJc w:val="left"/>
      <w:pPr>
        <w:ind w:left="3960" w:hanging="360"/>
      </w:pPr>
      <w:rPr>
        <w:u w:val="none"/>
      </w:rPr>
    </w:lvl>
    <w:lvl w:ilvl="8">
      <w:start w:val="1"/>
      <w:numFmt w:val="bullet"/>
      <w:lvlText w:val="■"/>
      <w:lvlJc w:val="left"/>
      <w:pPr>
        <w:ind w:left="4680" w:hanging="360"/>
      </w:pPr>
      <w:rPr>
        <w:u w:val="none"/>
      </w:rPr>
    </w:lvl>
  </w:abstractNum>
  <w:abstractNum w:abstractNumId="190" w15:restartNumberingAfterBreak="0">
    <w:nsid w:val="46601C72"/>
    <w:multiLevelType w:val="multilevel"/>
    <w:tmpl w:val="E3280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46B43267"/>
    <w:multiLevelType w:val="multilevel"/>
    <w:tmpl w:val="CECE5850"/>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47177A14"/>
    <w:multiLevelType w:val="multilevel"/>
    <w:tmpl w:val="50680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47E30416"/>
    <w:multiLevelType w:val="multilevel"/>
    <w:tmpl w:val="D7768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4854704C"/>
    <w:multiLevelType w:val="multilevel"/>
    <w:tmpl w:val="B5B47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48C43ED7"/>
    <w:multiLevelType w:val="multilevel"/>
    <w:tmpl w:val="FEF4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48CE55A2"/>
    <w:multiLevelType w:val="multilevel"/>
    <w:tmpl w:val="C450C2F6"/>
    <w:lvl w:ilvl="0">
      <w:start w:val="1"/>
      <w:numFmt w:val="bullet"/>
      <w:lvlText w:val="●"/>
      <w:lvlJc w:val="left"/>
      <w:pPr>
        <w:ind w:left="720" w:hanging="360"/>
      </w:pPr>
      <w:rPr>
        <w:rFonts w:ascii="Arial" w:eastAsia="Arial" w:hAnsi="Arial" w:cs="Arial"/>
        <w:b w:val="0"/>
        <w:i w:val="0"/>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4974188D"/>
    <w:multiLevelType w:val="multilevel"/>
    <w:tmpl w:val="020A8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49981A44"/>
    <w:multiLevelType w:val="multilevel"/>
    <w:tmpl w:val="D098D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49E0480C"/>
    <w:multiLevelType w:val="multilevel"/>
    <w:tmpl w:val="942037A8"/>
    <w:lvl w:ilvl="0">
      <w:start w:val="1"/>
      <w:numFmt w:val="bullet"/>
      <w:lvlText w:val="●"/>
      <w:lvlJc w:val="left"/>
      <w:pPr>
        <w:ind w:left="360" w:hanging="360"/>
      </w:pPr>
      <w:rPr>
        <w:rFonts w:ascii="Arial" w:eastAsia="Arial" w:hAnsi="Arial" w:cs="Arial"/>
        <w:b/>
        <w:color w:val="333333"/>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0" w15:restartNumberingAfterBreak="0">
    <w:nsid w:val="4A561510"/>
    <w:multiLevelType w:val="multilevel"/>
    <w:tmpl w:val="78086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4A916822"/>
    <w:multiLevelType w:val="multilevel"/>
    <w:tmpl w:val="8168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B7C0666"/>
    <w:multiLevelType w:val="multilevel"/>
    <w:tmpl w:val="2AC67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4BD20CC5"/>
    <w:multiLevelType w:val="multilevel"/>
    <w:tmpl w:val="441E8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4C063B89"/>
    <w:multiLevelType w:val="multilevel"/>
    <w:tmpl w:val="5184B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4C477DEC"/>
    <w:multiLevelType w:val="multilevel"/>
    <w:tmpl w:val="27600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4CD26A4C"/>
    <w:multiLevelType w:val="multilevel"/>
    <w:tmpl w:val="64F8F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4D0A2FE8"/>
    <w:multiLevelType w:val="multilevel"/>
    <w:tmpl w:val="131A4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4D2A033D"/>
    <w:multiLevelType w:val="multilevel"/>
    <w:tmpl w:val="DCEE5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9" w15:restartNumberingAfterBreak="0">
    <w:nsid w:val="4D5C08C2"/>
    <w:multiLevelType w:val="multilevel"/>
    <w:tmpl w:val="32A0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D865C30"/>
    <w:multiLevelType w:val="multilevel"/>
    <w:tmpl w:val="E26C0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4DCF3780"/>
    <w:multiLevelType w:val="multilevel"/>
    <w:tmpl w:val="C0889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4DE45D62"/>
    <w:multiLevelType w:val="multilevel"/>
    <w:tmpl w:val="73C60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4EB82CDD"/>
    <w:multiLevelType w:val="multilevel"/>
    <w:tmpl w:val="B626435C"/>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4ECC3309"/>
    <w:multiLevelType w:val="multilevel"/>
    <w:tmpl w:val="240AF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4ED349C8"/>
    <w:multiLevelType w:val="multilevel"/>
    <w:tmpl w:val="684E1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4F64796E"/>
    <w:multiLevelType w:val="multilevel"/>
    <w:tmpl w:val="6192B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4F6A4D1E"/>
    <w:multiLevelType w:val="multilevel"/>
    <w:tmpl w:val="5C6E5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03D0C02"/>
    <w:multiLevelType w:val="multilevel"/>
    <w:tmpl w:val="CEE47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0B73B0B"/>
    <w:multiLevelType w:val="multilevel"/>
    <w:tmpl w:val="99921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11152A9"/>
    <w:multiLevelType w:val="multilevel"/>
    <w:tmpl w:val="CF58E812"/>
    <w:lvl w:ilvl="0">
      <w:start w:val="1"/>
      <w:numFmt w:val="decimal"/>
      <w:lvlText w:val="%1."/>
      <w:lvlJc w:val="left"/>
      <w:pPr>
        <w:ind w:left="720" w:hanging="360"/>
      </w:pPr>
      <w:rPr>
        <w:rFonts w:ascii="Arial" w:eastAsia="Arial" w:hAnsi="Arial" w:cs="Arial"/>
        <w:color w:val="69696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1" w15:restartNumberingAfterBreak="0">
    <w:nsid w:val="52414A60"/>
    <w:multiLevelType w:val="multilevel"/>
    <w:tmpl w:val="FE883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292700A"/>
    <w:multiLevelType w:val="multilevel"/>
    <w:tmpl w:val="16D2B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2961810"/>
    <w:multiLevelType w:val="multilevel"/>
    <w:tmpl w:val="9C866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53681065"/>
    <w:multiLevelType w:val="multilevel"/>
    <w:tmpl w:val="2AC4F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53E96240"/>
    <w:multiLevelType w:val="multilevel"/>
    <w:tmpl w:val="0DD29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54051983"/>
    <w:multiLevelType w:val="multilevel"/>
    <w:tmpl w:val="FE361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540D46B9"/>
    <w:multiLevelType w:val="multilevel"/>
    <w:tmpl w:val="C7628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54325850"/>
    <w:multiLevelType w:val="multilevel"/>
    <w:tmpl w:val="7EBEB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55137B55"/>
    <w:multiLevelType w:val="multilevel"/>
    <w:tmpl w:val="8DD6F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56680F42"/>
    <w:multiLevelType w:val="multilevel"/>
    <w:tmpl w:val="262A9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567A580F"/>
    <w:multiLevelType w:val="multilevel"/>
    <w:tmpl w:val="20AA6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569C79B1"/>
    <w:multiLevelType w:val="multilevel"/>
    <w:tmpl w:val="B9D82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57047268"/>
    <w:multiLevelType w:val="multilevel"/>
    <w:tmpl w:val="BA92E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57220BC6"/>
    <w:multiLevelType w:val="multilevel"/>
    <w:tmpl w:val="D3DAD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57453F90"/>
    <w:multiLevelType w:val="multilevel"/>
    <w:tmpl w:val="54E2F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57773C87"/>
    <w:multiLevelType w:val="multilevel"/>
    <w:tmpl w:val="8BE20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587A190B"/>
    <w:multiLevelType w:val="multilevel"/>
    <w:tmpl w:val="F4D418E8"/>
    <w:lvl w:ilvl="0">
      <w:start w:val="1"/>
      <w:numFmt w:val="bullet"/>
      <w:lvlText w:val="●"/>
      <w:lvlJc w:val="left"/>
      <w:pPr>
        <w:ind w:left="720" w:hanging="360"/>
      </w:pPr>
      <w:rPr>
        <w:rFonts w:ascii="Arial" w:eastAsia="Arial" w:hAnsi="Arial" w:cs="Arial"/>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589D5163"/>
    <w:multiLevelType w:val="multilevel"/>
    <w:tmpl w:val="06D8E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58FB5D65"/>
    <w:multiLevelType w:val="multilevel"/>
    <w:tmpl w:val="58762F00"/>
    <w:lvl w:ilvl="0">
      <w:start w:val="1"/>
      <w:numFmt w:val="bullet"/>
      <w:lvlText w:val="●"/>
      <w:lvlJc w:val="left"/>
      <w:pPr>
        <w:ind w:left="720" w:hanging="360"/>
      </w:pPr>
      <w:rPr>
        <w:rFonts w:ascii="Arial" w:eastAsia="Arial" w:hAnsi="Arial" w:cs="Arial"/>
        <w:b w:val="0"/>
        <w:i w:val="0"/>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596B2AF6"/>
    <w:multiLevelType w:val="multilevel"/>
    <w:tmpl w:val="93B63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5A0F47A2"/>
    <w:multiLevelType w:val="multilevel"/>
    <w:tmpl w:val="9D50A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5AE3748D"/>
    <w:multiLevelType w:val="multilevel"/>
    <w:tmpl w:val="48684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5AE41D1F"/>
    <w:multiLevelType w:val="multilevel"/>
    <w:tmpl w:val="AD120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5AFD7202"/>
    <w:multiLevelType w:val="multilevel"/>
    <w:tmpl w:val="176C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5B1034EF"/>
    <w:multiLevelType w:val="multilevel"/>
    <w:tmpl w:val="08004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5B1923A2"/>
    <w:multiLevelType w:val="multilevel"/>
    <w:tmpl w:val="84760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5C58558B"/>
    <w:multiLevelType w:val="multilevel"/>
    <w:tmpl w:val="0BC60088"/>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5C7D6AFE"/>
    <w:multiLevelType w:val="multilevel"/>
    <w:tmpl w:val="A1FE3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5C847059"/>
    <w:multiLevelType w:val="multilevel"/>
    <w:tmpl w:val="C5C6C516"/>
    <w:lvl w:ilvl="0">
      <w:start w:val="1"/>
      <w:numFmt w:val="bullet"/>
      <w:lvlText w:val="●"/>
      <w:lvlJc w:val="left"/>
      <w:pPr>
        <w:ind w:left="360" w:hanging="360"/>
      </w:pPr>
      <w:rPr>
        <w:rFonts w:ascii="Arial" w:eastAsia="Arial" w:hAnsi="Arial" w:cs="Arial"/>
        <w:b/>
        <w:color w:val="333333"/>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0" w15:restartNumberingAfterBreak="0">
    <w:nsid w:val="5CC54B0F"/>
    <w:multiLevelType w:val="multilevel"/>
    <w:tmpl w:val="9954C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5D734A85"/>
    <w:multiLevelType w:val="multilevel"/>
    <w:tmpl w:val="10863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5D891A9F"/>
    <w:multiLevelType w:val="multilevel"/>
    <w:tmpl w:val="06F89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5D9C761B"/>
    <w:multiLevelType w:val="multilevel"/>
    <w:tmpl w:val="60E48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5DB53F31"/>
    <w:multiLevelType w:val="multilevel"/>
    <w:tmpl w:val="D294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5DE731AA"/>
    <w:multiLevelType w:val="multilevel"/>
    <w:tmpl w:val="F75051A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5EAA5E27"/>
    <w:multiLevelType w:val="multilevel"/>
    <w:tmpl w:val="B57CC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0735BE8"/>
    <w:multiLevelType w:val="multilevel"/>
    <w:tmpl w:val="41F81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18B6F4C"/>
    <w:multiLevelType w:val="multilevel"/>
    <w:tmpl w:val="FC26D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1F70B99"/>
    <w:multiLevelType w:val="multilevel"/>
    <w:tmpl w:val="56508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2192C91"/>
    <w:multiLevelType w:val="multilevel"/>
    <w:tmpl w:val="CB7E4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35E5C71"/>
    <w:multiLevelType w:val="multilevel"/>
    <w:tmpl w:val="2ECCB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414108C"/>
    <w:multiLevelType w:val="multilevel"/>
    <w:tmpl w:val="E56E4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4350703"/>
    <w:multiLevelType w:val="multilevel"/>
    <w:tmpl w:val="728AB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43D3AA5"/>
    <w:multiLevelType w:val="multilevel"/>
    <w:tmpl w:val="1DFA5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46B2384"/>
    <w:multiLevelType w:val="multilevel"/>
    <w:tmpl w:val="4D0AD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647B14DF"/>
    <w:multiLevelType w:val="multilevel"/>
    <w:tmpl w:val="BEC87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64915356"/>
    <w:multiLevelType w:val="multilevel"/>
    <w:tmpl w:val="9618A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64CB05AB"/>
    <w:multiLevelType w:val="multilevel"/>
    <w:tmpl w:val="464E8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64D04717"/>
    <w:multiLevelType w:val="multilevel"/>
    <w:tmpl w:val="0324C1C2"/>
    <w:lvl w:ilvl="0">
      <w:start w:val="1"/>
      <w:numFmt w:val="bullet"/>
      <w:lvlText w:val="●"/>
      <w:lvlJc w:val="left"/>
      <w:pPr>
        <w:ind w:left="360" w:hanging="360"/>
      </w:pPr>
      <w:rPr>
        <w:rFonts w:ascii="Arial" w:eastAsia="Arial" w:hAnsi="Arial" w:cs="Arial"/>
        <w:b/>
        <w:color w:val="333333"/>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0" w15:restartNumberingAfterBreak="0">
    <w:nsid w:val="64F251C4"/>
    <w:multiLevelType w:val="multilevel"/>
    <w:tmpl w:val="45124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6567628B"/>
    <w:multiLevelType w:val="multilevel"/>
    <w:tmpl w:val="5D7E4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656C2299"/>
    <w:multiLevelType w:val="multilevel"/>
    <w:tmpl w:val="DD803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65A236C8"/>
    <w:multiLevelType w:val="multilevel"/>
    <w:tmpl w:val="9E12C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65EC5589"/>
    <w:multiLevelType w:val="multilevel"/>
    <w:tmpl w:val="7674C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6626048F"/>
    <w:multiLevelType w:val="multilevel"/>
    <w:tmpl w:val="084A47E6"/>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663552A6"/>
    <w:multiLevelType w:val="multilevel"/>
    <w:tmpl w:val="E564ABA6"/>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66494D4D"/>
    <w:multiLevelType w:val="multilevel"/>
    <w:tmpl w:val="A7085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66615C89"/>
    <w:multiLevelType w:val="multilevel"/>
    <w:tmpl w:val="5DC0E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66615DD6"/>
    <w:multiLevelType w:val="multilevel"/>
    <w:tmpl w:val="2C869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66C27991"/>
    <w:multiLevelType w:val="multilevel"/>
    <w:tmpl w:val="E2D47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66D832AA"/>
    <w:multiLevelType w:val="multilevel"/>
    <w:tmpl w:val="C6868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67D659AF"/>
    <w:multiLevelType w:val="multilevel"/>
    <w:tmpl w:val="89621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682D458B"/>
    <w:multiLevelType w:val="multilevel"/>
    <w:tmpl w:val="387C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696E76FE"/>
    <w:multiLevelType w:val="multilevel"/>
    <w:tmpl w:val="77DA8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69896797"/>
    <w:multiLevelType w:val="multilevel"/>
    <w:tmpl w:val="D098E59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69FE13BF"/>
    <w:multiLevelType w:val="multilevel"/>
    <w:tmpl w:val="68AE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6A93448C"/>
    <w:multiLevelType w:val="multilevel"/>
    <w:tmpl w:val="E0362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6B30677F"/>
    <w:multiLevelType w:val="multilevel"/>
    <w:tmpl w:val="A1223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6B503C8B"/>
    <w:multiLevelType w:val="multilevel"/>
    <w:tmpl w:val="BABA07A2"/>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6BE44783"/>
    <w:multiLevelType w:val="multilevel"/>
    <w:tmpl w:val="3F2C0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6C391272"/>
    <w:multiLevelType w:val="multilevel"/>
    <w:tmpl w:val="84E48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6C3D1F5F"/>
    <w:multiLevelType w:val="multilevel"/>
    <w:tmpl w:val="714A7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6C66447B"/>
    <w:multiLevelType w:val="multilevel"/>
    <w:tmpl w:val="AC5A9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6CBA58D8"/>
    <w:multiLevelType w:val="multilevel"/>
    <w:tmpl w:val="221E3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6D257132"/>
    <w:multiLevelType w:val="multilevel"/>
    <w:tmpl w:val="B3AC7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6DBC1580"/>
    <w:multiLevelType w:val="multilevel"/>
    <w:tmpl w:val="11462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6DDB2AAE"/>
    <w:multiLevelType w:val="multilevel"/>
    <w:tmpl w:val="43D4A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8" w15:restartNumberingAfterBreak="0">
    <w:nsid w:val="6DF3529E"/>
    <w:multiLevelType w:val="multilevel"/>
    <w:tmpl w:val="766C7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6E811661"/>
    <w:multiLevelType w:val="multilevel"/>
    <w:tmpl w:val="90800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6E894477"/>
    <w:multiLevelType w:val="multilevel"/>
    <w:tmpl w:val="94143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6ED813A1"/>
    <w:multiLevelType w:val="multilevel"/>
    <w:tmpl w:val="952C5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EF91805"/>
    <w:multiLevelType w:val="multilevel"/>
    <w:tmpl w:val="7858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6F695420"/>
    <w:multiLevelType w:val="multilevel"/>
    <w:tmpl w:val="27040950"/>
    <w:lvl w:ilvl="0">
      <w:start w:val="1"/>
      <w:numFmt w:val="bullet"/>
      <w:lvlText w:val="●"/>
      <w:lvlJc w:val="left"/>
      <w:pPr>
        <w:ind w:left="720" w:hanging="360"/>
      </w:pPr>
      <w:rPr>
        <w:rFonts w:ascii="Arial" w:eastAsia="Arial" w:hAnsi="Arial" w:cs="Arial"/>
        <w:color w:val="69696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6F782ABA"/>
    <w:multiLevelType w:val="multilevel"/>
    <w:tmpl w:val="BA341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6F887106"/>
    <w:multiLevelType w:val="multilevel"/>
    <w:tmpl w:val="99723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6FC354D9"/>
    <w:multiLevelType w:val="multilevel"/>
    <w:tmpl w:val="BF4EC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7" w15:restartNumberingAfterBreak="0">
    <w:nsid w:val="6FFB51D3"/>
    <w:multiLevelType w:val="multilevel"/>
    <w:tmpl w:val="7E82BE0C"/>
    <w:lvl w:ilvl="0">
      <w:start w:val="1"/>
      <w:numFmt w:val="bullet"/>
      <w:lvlText w:val="●"/>
      <w:lvlJc w:val="left"/>
      <w:pPr>
        <w:ind w:left="720" w:hanging="360"/>
      </w:pPr>
      <w:rPr>
        <w:rFonts w:ascii="Arial" w:eastAsia="Arial" w:hAnsi="Arial" w:cs="Arial"/>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00D69EC"/>
    <w:multiLevelType w:val="multilevel"/>
    <w:tmpl w:val="93165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0762F9D"/>
    <w:multiLevelType w:val="multilevel"/>
    <w:tmpl w:val="B28087CA"/>
    <w:lvl w:ilvl="0">
      <w:start w:val="1"/>
      <w:numFmt w:val="bullet"/>
      <w:lvlText w:val="●"/>
      <w:lvlJc w:val="left"/>
      <w:pPr>
        <w:ind w:left="720" w:hanging="360"/>
      </w:pPr>
      <w:rPr>
        <w:rFonts w:ascii="Arial" w:eastAsia="Arial" w:hAnsi="Arial" w:cs="Arial"/>
        <w:b/>
        <w:strike w:val="0"/>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12C6447"/>
    <w:multiLevelType w:val="multilevel"/>
    <w:tmpl w:val="A066F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1F05070"/>
    <w:multiLevelType w:val="multilevel"/>
    <w:tmpl w:val="40F8D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2963D21"/>
    <w:multiLevelType w:val="multilevel"/>
    <w:tmpl w:val="D86A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29F0AFD"/>
    <w:multiLevelType w:val="multilevel"/>
    <w:tmpl w:val="6ED8B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3C647C1"/>
    <w:multiLevelType w:val="multilevel"/>
    <w:tmpl w:val="19E6E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75342130"/>
    <w:multiLevelType w:val="multilevel"/>
    <w:tmpl w:val="C89EC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757274A7"/>
    <w:multiLevelType w:val="multilevel"/>
    <w:tmpl w:val="0A8E5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75D11462"/>
    <w:multiLevelType w:val="multilevel"/>
    <w:tmpl w:val="3FCCC626"/>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15:restartNumberingAfterBreak="0">
    <w:nsid w:val="77281349"/>
    <w:multiLevelType w:val="multilevel"/>
    <w:tmpl w:val="31667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15:restartNumberingAfterBreak="0">
    <w:nsid w:val="784B1FB8"/>
    <w:multiLevelType w:val="multilevel"/>
    <w:tmpl w:val="0840F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78773E52"/>
    <w:multiLevelType w:val="multilevel"/>
    <w:tmpl w:val="1F5EB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78C320BE"/>
    <w:multiLevelType w:val="multilevel"/>
    <w:tmpl w:val="8DD82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78C57EB6"/>
    <w:multiLevelType w:val="multilevel"/>
    <w:tmpl w:val="B4D85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79450D74"/>
    <w:multiLevelType w:val="multilevel"/>
    <w:tmpl w:val="88549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797A08F7"/>
    <w:multiLevelType w:val="multilevel"/>
    <w:tmpl w:val="218E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798D5880"/>
    <w:multiLevelType w:val="multilevel"/>
    <w:tmpl w:val="E916B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79B321E7"/>
    <w:multiLevelType w:val="multilevel"/>
    <w:tmpl w:val="844E0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7" w15:restartNumberingAfterBreak="0">
    <w:nsid w:val="79EF0E5B"/>
    <w:multiLevelType w:val="multilevel"/>
    <w:tmpl w:val="F1E8FF90"/>
    <w:lvl w:ilvl="0">
      <w:start w:val="1"/>
      <w:numFmt w:val="bullet"/>
      <w:lvlText w:val="●"/>
      <w:lvlJc w:val="left"/>
      <w:pPr>
        <w:ind w:left="720" w:hanging="360"/>
      </w:pPr>
      <w:rPr>
        <w:rFonts w:ascii="Arial" w:eastAsia="Arial" w:hAnsi="Arial" w:cs="Arial"/>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79F86502"/>
    <w:multiLevelType w:val="multilevel"/>
    <w:tmpl w:val="74901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79F9201E"/>
    <w:multiLevelType w:val="multilevel"/>
    <w:tmpl w:val="B6323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15:restartNumberingAfterBreak="0">
    <w:nsid w:val="7A9B6442"/>
    <w:multiLevelType w:val="multilevel"/>
    <w:tmpl w:val="EAE84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7AE5732F"/>
    <w:multiLevelType w:val="multilevel"/>
    <w:tmpl w:val="61543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15:restartNumberingAfterBreak="0">
    <w:nsid w:val="7B012514"/>
    <w:multiLevelType w:val="multilevel"/>
    <w:tmpl w:val="5FD4D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3" w15:restartNumberingAfterBreak="0">
    <w:nsid w:val="7B984EA9"/>
    <w:multiLevelType w:val="multilevel"/>
    <w:tmpl w:val="CD861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7C9245D0"/>
    <w:multiLevelType w:val="multilevel"/>
    <w:tmpl w:val="1B641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15:restartNumberingAfterBreak="0">
    <w:nsid w:val="7CED6949"/>
    <w:multiLevelType w:val="multilevel"/>
    <w:tmpl w:val="D7CA1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7D462877"/>
    <w:multiLevelType w:val="multilevel"/>
    <w:tmpl w:val="22B01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DE16609"/>
    <w:multiLevelType w:val="multilevel"/>
    <w:tmpl w:val="8286D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15:restartNumberingAfterBreak="0">
    <w:nsid w:val="7F2575B6"/>
    <w:multiLevelType w:val="multilevel"/>
    <w:tmpl w:val="20B66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7FBF0CBD"/>
    <w:multiLevelType w:val="multilevel"/>
    <w:tmpl w:val="D2464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7FC87E20"/>
    <w:multiLevelType w:val="multilevel"/>
    <w:tmpl w:val="D2DE2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37"/>
  </w:num>
  <w:num w:numId="2">
    <w:abstractNumId w:val="63"/>
  </w:num>
  <w:num w:numId="3">
    <w:abstractNumId w:val="331"/>
  </w:num>
  <w:num w:numId="4">
    <w:abstractNumId w:val="305"/>
  </w:num>
  <w:num w:numId="5">
    <w:abstractNumId w:val="241"/>
  </w:num>
  <w:num w:numId="6">
    <w:abstractNumId w:val="206"/>
  </w:num>
  <w:num w:numId="7">
    <w:abstractNumId w:val="98"/>
  </w:num>
  <w:num w:numId="8">
    <w:abstractNumId w:val="55"/>
  </w:num>
  <w:num w:numId="9">
    <w:abstractNumId w:val="81"/>
  </w:num>
  <w:num w:numId="10">
    <w:abstractNumId w:val="48"/>
  </w:num>
  <w:num w:numId="11">
    <w:abstractNumId w:val="71"/>
  </w:num>
  <w:num w:numId="12">
    <w:abstractNumId w:val="56"/>
  </w:num>
  <w:num w:numId="13">
    <w:abstractNumId w:val="53"/>
  </w:num>
  <w:num w:numId="14">
    <w:abstractNumId w:val="298"/>
  </w:num>
  <w:num w:numId="15">
    <w:abstractNumId w:val="284"/>
  </w:num>
  <w:num w:numId="16">
    <w:abstractNumId w:val="172"/>
  </w:num>
  <w:num w:numId="17">
    <w:abstractNumId w:val="322"/>
  </w:num>
  <w:num w:numId="18">
    <w:abstractNumId w:val="6"/>
  </w:num>
  <w:num w:numId="19">
    <w:abstractNumId w:val="14"/>
  </w:num>
  <w:num w:numId="20">
    <w:abstractNumId w:val="249"/>
  </w:num>
  <w:num w:numId="21">
    <w:abstractNumId w:val="199"/>
  </w:num>
  <w:num w:numId="22">
    <w:abstractNumId w:val="189"/>
  </w:num>
  <w:num w:numId="23">
    <w:abstractNumId w:val="114"/>
  </w:num>
  <w:num w:numId="24">
    <w:abstractNumId w:val="107"/>
  </w:num>
  <w:num w:numId="25">
    <w:abstractNumId w:val="143"/>
  </w:num>
  <w:num w:numId="26">
    <w:abstractNumId w:val="269"/>
  </w:num>
  <w:num w:numId="27">
    <w:abstractNumId w:val="289"/>
  </w:num>
  <w:num w:numId="28">
    <w:abstractNumId w:val="120"/>
  </w:num>
  <w:num w:numId="29">
    <w:abstractNumId w:val="69"/>
  </w:num>
  <w:num w:numId="30">
    <w:abstractNumId w:val="0"/>
  </w:num>
  <w:num w:numId="31">
    <w:abstractNumId w:val="2"/>
  </w:num>
  <w:num w:numId="32">
    <w:abstractNumId w:val="208"/>
  </w:num>
  <w:num w:numId="33">
    <w:abstractNumId w:val="207"/>
  </w:num>
  <w:num w:numId="34">
    <w:abstractNumId w:val="73"/>
  </w:num>
  <w:num w:numId="35">
    <w:abstractNumId w:val="119"/>
  </w:num>
  <w:num w:numId="36">
    <w:abstractNumId w:val="92"/>
  </w:num>
  <w:num w:numId="37">
    <w:abstractNumId w:val="197"/>
  </w:num>
  <w:num w:numId="38">
    <w:abstractNumId w:val="128"/>
  </w:num>
  <w:num w:numId="39">
    <w:abstractNumId w:val="339"/>
  </w:num>
  <w:num w:numId="40">
    <w:abstractNumId w:val="299"/>
  </w:num>
  <w:num w:numId="41">
    <w:abstractNumId w:val="227"/>
  </w:num>
  <w:num w:numId="42">
    <w:abstractNumId w:val="154"/>
  </w:num>
  <w:num w:numId="43">
    <w:abstractNumId w:val="328"/>
  </w:num>
  <w:num w:numId="44">
    <w:abstractNumId w:val="62"/>
  </w:num>
  <w:num w:numId="45">
    <w:abstractNumId w:val="18"/>
  </w:num>
  <w:num w:numId="46">
    <w:abstractNumId w:val="125"/>
  </w:num>
  <w:num w:numId="47">
    <w:abstractNumId w:val="190"/>
  </w:num>
  <w:num w:numId="48">
    <w:abstractNumId w:val="229"/>
  </w:num>
  <w:num w:numId="49">
    <w:abstractNumId w:val="65"/>
  </w:num>
  <w:num w:numId="50">
    <w:abstractNumId w:val="42"/>
  </w:num>
  <w:num w:numId="51">
    <w:abstractNumId w:val="231"/>
  </w:num>
  <w:num w:numId="52">
    <w:abstractNumId w:val="64"/>
  </w:num>
  <w:num w:numId="53">
    <w:abstractNumId w:val="19"/>
  </w:num>
  <w:num w:numId="54">
    <w:abstractNumId w:val="78"/>
  </w:num>
  <w:num w:numId="55">
    <w:abstractNumId w:val="33"/>
  </w:num>
  <w:num w:numId="56">
    <w:abstractNumId w:val="155"/>
  </w:num>
  <w:num w:numId="57">
    <w:abstractNumId w:val="149"/>
  </w:num>
  <w:num w:numId="58">
    <w:abstractNumId w:val="8"/>
  </w:num>
  <w:num w:numId="59">
    <w:abstractNumId w:val="253"/>
  </w:num>
  <w:num w:numId="60">
    <w:abstractNumId w:val="294"/>
  </w:num>
  <w:num w:numId="61">
    <w:abstractNumId w:val="140"/>
  </w:num>
  <w:num w:numId="62">
    <w:abstractNumId w:val="203"/>
  </w:num>
  <w:num w:numId="63">
    <w:abstractNumId w:val="238"/>
  </w:num>
  <w:num w:numId="64">
    <w:abstractNumId w:val="7"/>
  </w:num>
  <w:num w:numId="65">
    <w:abstractNumId w:val="126"/>
  </w:num>
  <w:num w:numId="66">
    <w:abstractNumId w:val="233"/>
  </w:num>
  <w:num w:numId="67">
    <w:abstractNumId w:val="44"/>
  </w:num>
  <w:num w:numId="68">
    <w:abstractNumId w:val="47"/>
  </w:num>
  <w:num w:numId="69">
    <w:abstractNumId w:val="192"/>
  </w:num>
  <w:num w:numId="70">
    <w:abstractNumId w:val="279"/>
  </w:num>
  <w:num w:numId="71">
    <w:abstractNumId w:val="60"/>
  </w:num>
  <w:num w:numId="72">
    <w:abstractNumId w:val="223"/>
  </w:num>
  <w:num w:numId="73">
    <w:abstractNumId w:val="103"/>
  </w:num>
  <w:num w:numId="74">
    <w:abstractNumId w:val="118"/>
  </w:num>
  <w:num w:numId="75">
    <w:abstractNumId w:val="311"/>
  </w:num>
  <w:num w:numId="76">
    <w:abstractNumId w:val="201"/>
  </w:num>
  <w:num w:numId="77">
    <w:abstractNumId w:val="187"/>
  </w:num>
  <w:num w:numId="78">
    <w:abstractNumId w:val="280"/>
  </w:num>
  <w:num w:numId="79">
    <w:abstractNumId w:val="209"/>
  </w:num>
  <w:num w:numId="80">
    <w:abstractNumId w:val="77"/>
  </w:num>
  <w:num w:numId="81">
    <w:abstractNumId w:val="283"/>
  </w:num>
  <w:num w:numId="82">
    <w:abstractNumId w:val="297"/>
  </w:num>
  <w:num w:numId="83">
    <w:abstractNumId w:val="160"/>
  </w:num>
  <w:num w:numId="84">
    <w:abstractNumId w:val="219"/>
  </w:num>
  <w:num w:numId="85">
    <w:abstractNumId w:val="194"/>
  </w:num>
  <w:num w:numId="86">
    <w:abstractNumId w:val="41"/>
  </w:num>
  <w:num w:numId="87">
    <w:abstractNumId w:val="300"/>
  </w:num>
  <w:num w:numId="88">
    <w:abstractNumId w:val="175"/>
  </w:num>
  <w:num w:numId="89">
    <w:abstractNumId w:val="102"/>
  </w:num>
  <w:num w:numId="90">
    <w:abstractNumId w:val="244"/>
  </w:num>
  <w:num w:numId="91">
    <w:abstractNumId w:val="134"/>
  </w:num>
  <w:num w:numId="92">
    <w:abstractNumId w:val="10"/>
  </w:num>
  <w:num w:numId="93">
    <w:abstractNumId w:val="252"/>
  </w:num>
  <w:num w:numId="94">
    <w:abstractNumId w:val="292"/>
  </w:num>
  <w:num w:numId="95">
    <w:abstractNumId w:val="286"/>
  </w:num>
  <w:num w:numId="96">
    <w:abstractNumId w:val="312"/>
  </w:num>
  <w:num w:numId="97">
    <w:abstractNumId w:val="306"/>
  </w:num>
  <w:num w:numId="98">
    <w:abstractNumId w:val="178"/>
  </w:num>
  <w:num w:numId="99">
    <w:abstractNumId w:val="93"/>
  </w:num>
  <w:num w:numId="100">
    <w:abstractNumId w:val="171"/>
  </w:num>
  <w:num w:numId="101">
    <w:abstractNumId w:val="268"/>
  </w:num>
  <w:num w:numId="102">
    <w:abstractNumId w:val="109"/>
  </w:num>
  <w:num w:numId="103">
    <w:abstractNumId w:val="340"/>
  </w:num>
  <w:num w:numId="104">
    <w:abstractNumId w:val="115"/>
  </w:num>
  <w:num w:numId="105">
    <w:abstractNumId w:val="133"/>
  </w:num>
  <w:num w:numId="106">
    <w:abstractNumId w:val="320"/>
  </w:num>
  <w:num w:numId="107">
    <w:abstractNumId w:val="80"/>
  </w:num>
  <w:num w:numId="108">
    <w:abstractNumId w:val="225"/>
  </w:num>
  <w:num w:numId="109">
    <w:abstractNumId w:val="313"/>
  </w:num>
  <w:num w:numId="110">
    <w:abstractNumId w:val="290"/>
  </w:num>
  <w:num w:numId="111">
    <w:abstractNumId w:val="214"/>
  </w:num>
  <w:num w:numId="112">
    <w:abstractNumId w:val="148"/>
  </w:num>
  <w:num w:numId="113">
    <w:abstractNumId w:val="88"/>
  </w:num>
  <w:num w:numId="114">
    <w:abstractNumId w:val="130"/>
  </w:num>
  <w:num w:numId="115">
    <w:abstractNumId w:val="72"/>
  </w:num>
  <w:num w:numId="116">
    <w:abstractNumId w:val="271"/>
  </w:num>
  <w:num w:numId="117">
    <w:abstractNumId w:val="316"/>
  </w:num>
  <w:num w:numId="118">
    <w:abstractNumId w:val="99"/>
  </w:num>
  <w:num w:numId="119">
    <w:abstractNumId w:val="28"/>
  </w:num>
  <w:num w:numId="120">
    <w:abstractNumId w:val="165"/>
  </w:num>
  <w:num w:numId="121">
    <w:abstractNumId w:val="323"/>
  </w:num>
  <w:num w:numId="122">
    <w:abstractNumId w:val="89"/>
  </w:num>
  <w:num w:numId="123">
    <w:abstractNumId w:val="97"/>
  </w:num>
  <w:num w:numId="124">
    <w:abstractNumId w:val="198"/>
  </w:num>
  <w:num w:numId="125">
    <w:abstractNumId w:val="273"/>
  </w:num>
  <w:num w:numId="126">
    <w:abstractNumId w:val="117"/>
  </w:num>
  <w:num w:numId="127">
    <w:abstractNumId w:val="141"/>
  </w:num>
  <w:num w:numId="128">
    <w:abstractNumId w:val="336"/>
  </w:num>
  <w:num w:numId="129">
    <w:abstractNumId w:val="245"/>
  </w:num>
  <w:num w:numId="130">
    <w:abstractNumId w:val="26"/>
  </w:num>
  <w:num w:numId="131">
    <w:abstractNumId w:val="153"/>
  </w:num>
  <w:num w:numId="132">
    <w:abstractNumId w:val="193"/>
  </w:num>
  <w:num w:numId="133">
    <w:abstractNumId w:val="240"/>
  </w:num>
  <w:num w:numId="134">
    <w:abstractNumId w:val="211"/>
  </w:num>
  <w:num w:numId="135">
    <w:abstractNumId w:val="234"/>
  </w:num>
  <w:num w:numId="136">
    <w:abstractNumId w:val="112"/>
  </w:num>
  <w:num w:numId="137">
    <w:abstractNumId w:val="146"/>
  </w:num>
  <w:num w:numId="138">
    <w:abstractNumId w:val="226"/>
  </w:num>
  <w:num w:numId="139">
    <w:abstractNumId w:val="136"/>
  </w:num>
  <w:num w:numId="140">
    <w:abstractNumId w:val="315"/>
  </w:num>
  <w:num w:numId="141">
    <w:abstractNumId w:val="13"/>
  </w:num>
  <w:num w:numId="142">
    <w:abstractNumId w:val="3"/>
  </w:num>
  <w:num w:numId="143">
    <w:abstractNumId w:val="295"/>
  </w:num>
  <w:num w:numId="144">
    <w:abstractNumId w:val="51"/>
  </w:num>
  <w:num w:numId="145">
    <w:abstractNumId w:val="138"/>
  </w:num>
  <w:num w:numId="146">
    <w:abstractNumId w:val="204"/>
  </w:num>
  <w:num w:numId="147">
    <w:abstractNumId w:val="186"/>
  </w:num>
  <w:num w:numId="148">
    <w:abstractNumId w:val="30"/>
  </w:num>
  <w:num w:numId="149">
    <w:abstractNumId w:val="259"/>
  </w:num>
  <w:num w:numId="150">
    <w:abstractNumId w:val="96"/>
  </w:num>
  <w:num w:numId="151">
    <w:abstractNumId w:val="121"/>
  </w:num>
  <w:num w:numId="152">
    <w:abstractNumId w:val="274"/>
  </w:num>
  <w:num w:numId="153">
    <w:abstractNumId w:val="221"/>
  </w:num>
  <w:num w:numId="154">
    <w:abstractNumId w:val="23"/>
  </w:num>
  <w:num w:numId="155">
    <w:abstractNumId w:val="228"/>
  </w:num>
  <w:num w:numId="156">
    <w:abstractNumId w:val="304"/>
  </w:num>
  <w:num w:numId="157">
    <w:abstractNumId w:val="39"/>
  </w:num>
  <w:num w:numId="158">
    <w:abstractNumId w:val="200"/>
  </w:num>
  <w:num w:numId="159">
    <w:abstractNumId w:val="20"/>
  </w:num>
  <w:num w:numId="160">
    <w:abstractNumId w:val="158"/>
  </w:num>
  <w:num w:numId="161">
    <w:abstractNumId w:val="182"/>
  </w:num>
  <w:num w:numId="162">
    <w:abstractNumId w:val="310"/>
  </w:num>
  <w:num w:numId="163">
    <w:abstractNumId w:val="232"/>
  </w:num>
  <w:num w:numId="164">
    <w:abstractNumId w:val="129"/>
  </w:num>
  <w:num w:numId="165">
    <w:abstractNumId w:val="301"/>
  </w:num>
  <w:num w:numId="166">
    <w:abstractNumId w:val="94"/>
  </w:num>
  <w:num w:numId="167">
    <w:abstractNumId w:val="82"/>
  </w:num>
  <w:num w:numId="168">
    <w:abstractNumId w:val="188"/>
  </w:num>
  <w:num w:numId="169">
    <w:abstractNumId w:val="135"/>
  </w:num>
  <w:num w:numId="170">
    <w:abstractNumId w:val="59"/>
  </w:num>
  <w:num w:numId="171">
    <w:abstractNumId w:val="5"/>
  </w:num>
  <w:num w:numId="172">
    <w:abstractNumId w:val="263"/>
  </w:num>
  <w:num w:numId="173">
    <w:abstractNumId w:val="324"/>
  </w:num>
  <w:num w:numId="174">
    <w:abstractNumId w:val="1"/>
  </w:num>
  <w:num w:numId="175">
    <w:abstractNumId w:val="319"/>
  </w:num>
  <w:num w:numId="176">
    <w:abstractNumId w:val="167"/>
  </w:num>
  <w:num w:numId="177">
    <w:abstractNumId w:val="326"/>
  </w:num>
  <w:num w:numId="178">
    <w:abstractNumId w:val="84"/>
  </w:num>
  <w:num w:numId="179">
    <w:abstractNumId w:val="202"/>
  </w:num>
  <w:num w:numId="180">
    <w:abstractNumId w:val="163"/>
  </w:num>
  <w:num w:numId="181">
    <w:abstractNumId w:val="68"/>
  </w:num>
  <w:num w:numId="182">
    <w:abstractNumId w:val="224"/>
  </w:num>
  <w:num w:numId="183">
    <w:abstractNumId w:val="139"/>
  </w:num>
  <w:num w:numId="184">
    <w:abstractNumId w:val="185"/>
  </w:num>
  <w:num w:numId="185">
    <w:abstractNumId w:val="164"/>
  </w:num>
  <w:num w:numId="186">
    <w:abstractNumId w:val="220"/>
  </w:num>
  <w:num w:numId="187">
    <w:abstractNumId w:val="251"/>
  </w:num>
  <w:num w:numId="188">
    <w:abstractNumId w:val="181"/>
  </w:num>
  <w:num w:numId="189">
    <w:abstractNumId w:val="288"/>
  </w:num>
  <w:num w:numId="190">
    <w:abstractNumId w:val="122"/>
  </w:num>
  <w:num w:numId="191">
    <w:abstractNumId w:val="74"/>
  </w:num>
  <w:num w:numId="192">
    <w:abstractNumId w:val="330"/>
  </w:num>
  <w:num w:numId="193">
    <w:abstractNumId w:val="272"/>
  </w:num>
  <w:num w:numId="194">
    <w:abstractNumId w:val="161"/>
  </w:num>
  <w:num w:numId="195">
    <w:abstractNumId w:val="176"/>
  </w:num>
  <w:num w:numId="196">
    <w:abstractNumId w:val="258"/>
  </w:num>
  <w:num w:numId="197">
    <w:abstractNumId w:val="123"/>
  </w:num>
  <w:num w:numId="198">
    <w:abstractNumId w:val="264"/>
  </w:num>
  <w:num w:numId="199">
    <w:abstractNumId w:val="242"/>
  </w:num>
  <w:num w:numId="200">
    <w:abstractNumId w:val="147"/>
  </w:num>
  <w:num w:numId="201">
    <w:abstractNumId w:val="25"/>
  </w:num>
  <w:num w:numId="202">
    <w:abstractNumId w:val="50"/>
  </w:num>
  <w:num w:numId="203">
    <w:abstractNumId w:val="57"/>
  </w:num>
  <w:num w:numId="204">
    <w:abstractNumId w:val="205"/>
  </w:num>
  <w:num w:numId="205">
    <w:abstractNumId w:val="11"/>
  </w:num>
  <w:num w:numId="206">
    <w:abstractNumId w:val="321"/>
  </w:num>
  <w:num w:numId="207">
    <w:abstractNumId w:val="95"/>
  </w:num>
  <w:num w:numId="208">
    <w:abstractNumId w:val="243"/>
  </w:num>
  <w:num w:numId="209">
    <w:abstractNumId w:val="213"/>
  </w:num>
  <w:num w:numId="210">
    <w:abstractNumId w:val="183"/>
  </w:num>
  <w:num w:numId="211">
    <w:abstractNumId w:val="250"/>
  </w:num>
  <w:num w:numId="212">
    <w:abstractNumId w:val="270"/>
  </w:num>
  <w:num w:numId="213">
    <w:abstractNumId w:val="262"/>
  </w:num>
  <w:num w:numId="214">
    <w:abstractNumId w:val="166"/>
  </w:num>
  <w:num w:numId="215">
    <w:abstractNumId w:val="100"/>
  </w:num>
  <w:num w:numId="216">
    <w:abstractNumId w:val="49"/>
  </w:num>
  <w:num w:numId="217">
    <w:abstractNumId w:val="173"/>
  </w:num>
  <w:num w:numId="218">
    <w:abstractNumId w:val="177"/>
  </w:num>
  <w:num w:numId="219">
    <w:abstractNumId w:val="180"/>
  </w:num>
  <w:num w:numId="220">
    <w:abstractNumId w:val="137"/>
  </w:num>
  <w:num w:numId="221">
    <w:abstractNumId w:val="254"/>
  </w:num>
  <w:num w:numId="222">
    <w:abstractNumId w:val="159"/>
  </w:num>
  <w:num w:numId="223">
    <w:abstractNumId w:val="325"/>
  </w:num>
  <w:num w:numId="224">
    <w:abstractNumId w:val="79"/>
  </w:num>
  <w:num w:numId="225">
    <w:abstractNumId w:val="277"/>
  </w:num>
  <w:num w:numId="226">
    <w:abstractNumId w:val="21"/>
  </w:num>
  <w:num w:numId="227">
    <w:abstractNumId w:val="162"/>
  </w:num>
  <w:num w:numId="228">
    <w:abstractNumId w:val="248"/>
  </w:num>
  <w:num w:numId="229">
    <w:abstractNumId w:val="15"/>
  </w:num>
  <w:num w:numId="230">
    <w:abstractNumId w:val="9"/>
  </w:num>
  <w:num w:numId="231">
    <w:abstractNumId w:val="239"/>
  </w:num>
  <w:num w:numId="232">
    <w:abstractNumId w:val="191"/>
  </w:num>
  <w:num w:numId="233">
    <w:abstractNumId w:val="150"/>
  </w:num>
  <w:num w:numId="234">
    <w:abstractNumId w:val="110"/>
  </w:num>
  <w:num w:numId="235">
    <w:abstractNumId w:val="332"/>
  </w:num>
  <w:num w:numId="236">
    <w:abstractNumId w:val="318"/>
  </w:num>
  <w:num w:numId="237">
    <w:abstractNumId w:val="247"/>
  </w:num>
  <w:num w:numId="238">
    <w:abstractNumId w:val="275"/>
  </w:num>
  <w:num w:numId="239">
    <w:abstractNumId w:val="276"/>
  </w:num>
  <w:num w:numId="240">
    <w:abstractNumId w:val="237"/>
  </w:num>
  <w:num w:numId="241">
    <w:abstractNumId w:val="309"/>
  </w:num>
  <w:num w:numId="242">
    <w:abstractNumId w:val="246"/>
  </w:num>
  <w:num w:numId="243">
    <w:abstractNumId w:val="106"/>
  </w:num>
  <w:num w:numId="244">
    <w:abstractNumId w:val="327"/>
  </w:num>
  <w:num w:numId="245">
    <w:abstractNumId w:val="334"/>
  </w:num>
  <w:num w:numId="246">
    <w:abstractNumId w:val="17"/>
  </w:num>
  <w:num w:numId="247">
    <w:abstractNumId w:val="307"/>
  </w:num>
  <w:num w:numId="248">
    <w:abstractNumId w:val="132"/>
  </w:num>
  <w:num w:numId="249">
    <w:abstractNumId w:val="222"/>
  </w:num>
  <w:num w:numId="250">
    <w:abstractNumId w:val="196"/>
  </w:num>
  <w:num w:numId="251">
    <w:abstractNumId w:val="169"/>
  </w:num>
  <w:num w:numId="252">
    <w:abstractNumId w:val="108"/>
  </w:num>
  <w:num w:numId="253">
    <w:abstractNumId w:val="54"/>
  </w:num>
  <w:num w:numId="254">
    <w:abstractNumId w:val="24"/>
  </w:num>
  <w:num w:numId="255">
    <w:abstractNumId w:val="22"/>
  </w:num>
  <w:num w:numId="256">
    <w:abstractNumId w:val="116"/>
  </w:num>
  <w:num w:numId="257">
    <w:abstractNumId w:val="67"/>
  </w:num>
  <w:num w:numId="258">
    <w:abstractNumId w:val="156"/>
  </w:num>
  <w:num w:numId="259">
    <w:abstractNumId w:val="152"/>
  </w:num>
  <w:num w:numId="260">
    <w:abstractNumId w:val="86"/>
  </w:num>
  <w:num w:numId="261">
    <w:abstractNumId w:val="168"/>
  </w:num>
  <w:num w:numId="262">
    <w:abstractNumId w:val="58"/>
  </w:num>
  <w:num w:numId="263">
    <w:abstractNumId w:val="34"/>
  </w:num>
  <w:num w:numId="264">
    <w:abstractNumId w:val="333"/>
  </w:num>
  <w:num w:numId="265">
    <w:abstractNumId w:val="90"/>
  </w:num>
  <w:num w:numId="266">
    <w:abstractNumId w:val="27"/>
  </w:num>
  <w:num w:numId="267">
    <w:abstractNumId w:val="145"/>
  </w:num>
  <w:num w:numId="268">
    <w:abstractNumId w:val="195"/>
  </w:num>
  <w:num w:numId="269">
    <w:abstractNumId w:val="230"/>
  </w:num>
  <w:num w:numId="270">
    <w:abstractNumId w:val="256"/>
  </w:num>
  <w:num w:numId="271">
    <w:abstractNumId w:val="293"/>
  </w:num>
  <w:num w:numId="272">
    <w:abstractNumId w:val="43"/>
  </w:num>
  <w:num w:numId="273">
    <w:abstractNumId w:val="32"/>
  </w:num>
  <w:num w:numId="274">
    <w:abstractNumId w:val="261"/>
  </w:num>
  <w:num w:numId="275">
    <w:abstractNumId w:val="218"/>
  </w:num>
  <w:num w:numId="276">
    <w:abstractNumId w:val="87"/>
  </w:num>
  <w:num w:numId="277">
    <w:abstractNumId w:val="35"/>
  </w:num>
  <w:num w:numId="278">
    <w:abstractNumId w:val="4"/>
  </w:num>
  <w:num w:numId="279">
    <w:abstractNumId w:val="265"/>
  </w:num>
  <w:num w:numId="280">
    <w:abstractNumId w:val="215"/>
  </w:num>
  <w:num w:numId="281">
    <w:abstractNumId w:val="157"/>
  </w:num>
  <w:num w:numId="282">
    <w:abstractNumId w:val="83"/>
  </w:num>
  <w:num w:numId="283">
    <w:abstractNumId w:val="52"/>
  </w:num>
  <w:num w:numId="284">
    <w:abstractNumId w:val="45"/>
  </w:num>
  <w:num w:numId="285">
    <w:abstractNumId w:val="142"/>
  </w:num>
  <w:num w:numId="286">
    <w:abstractNumId w:val="266"/>
  </w:num>
  <w:num w:numId="287">
    <w:abstractNumId w:val="257"/>
  </w:num>
  <w:num w:numId="288">
    <w:abstractNumId w:val="91"/>
  </w:num>
  <w:num w:numId="289">
    <w:abstractNumId w:val="151"/>
  </w:num>
  <w:num w:numId="290">
    <w:abstractNumId w:val="338"/>
  </w:num>
  <w:num w:numId="291">
    <w:abstractNumId w:val="101"/>
  </w:num>
  <w:num w:numId="292">
    <w:abstractNumId w:val="296"/>
  </w:num>
  <w:num w:numId="293">
    <w:abstractNumId w:val="37"/>
  </w:num>
  <w:num w:numId="294">
    <w:abstractNumId w:val="303"/>
  </w:num>
  <w:num w:numId="295">
    <w:abstractNumId w:val="184"/>
  </w:num>
  <w:num w:numId="296">
    <w:abstractNumId w:val="317"/>
  </w:num>
  <w:num w:numId="297">
    <w:abstractNumId w:val="127"/>
  </w:num>
  <w:num w:numId="298">
    <w:abstractNumId w:val="278"/>
  </w:num>
  <w:num w:numId="299">
    <w:abstractNumId w:val="16"/>
  </w:num>
  <w:num w:numId="300">
    <w:abstractNumId w:val="76"/>
  </w:num>
  <w:num w:numId="301">
    <w:abstractNumId w:val="12"/>
  </w:num>
  <w:num w:numId="302">
    <w:abstractNumId w:val="255"/>
  </w:num>
  <w:num w:numId="303">
    <w:abstractNumId w:val="179"/>
  </w:num>
  <w:num w:numId="304">
    <w:abstractNumId w:val="46"/>
  </w:num>
  <w:num w:numId="305">
    <w:abstractNumId w:val="335"/>
  </w:num>
  <w:num w:numId="306">
    <w:abstractNumId w:val="111"/>
  </w:num>
  <w:num w:numId="307">
    <w:abstractNumId w:val="66"/>
  </w:num>
  <w:num w:numId="308">
    <w:abstractNumId w:val="235"/>
  </w:num>
  <w:num w:numId="309">
    <w:abstractNumId w:val="287"/>
  </w:num>
  <w:num w:numId="310">
    <w:abstractNumId w:val="85"/>
  </w:num>
  <w:num w:numId="311">
    <w:abstractNumId w:val="267"/>
  </w:num>
  <w:num w:numId="312">
    <w:abstractNumId w:val="124"/>
  </w:num>
  <w:num w:numId="313">
    <w:abstractNumId w:val="104"/>
  </w:num>
  <w:num w:numId="314">
    <w:abstractNumId w:val="314"/>
  </w:num>
  <w:num w:numId="315">
    <w:abstractNumId w:val="61"/>
  </w:num>
  <w:num w:numId="316">
    <w:abstractNumId w:val="216"/>
  </w:num>
  <w:num w:numId="317">
    <w:abstractNumId w:val="329"/>
  </w:num>
  <w:num w:numId="318">
    <w:abstractNumId w:val="291"/>
  </w:num>
  <w:num w:numId="319">
    <w:abstractNumId w:val="29"/>
  </w:num>
  <w:num w:numId="320">
    <w:abstractNumId w:val="170"/>
  </w:num>
  <w:num w:numId="321">
    <w:abstractNumId w:val="260"/>
  </w:num>
  <w:num w:numId="322">
    <w:abstractNumId w:val="40"/>
  </w:num>
  <w:num w:numId="323">
    <w:abstractNumId w:val="285"/>
  </w:num>
  <w:num w:numId="324">
    <w:abstractNumId w:val="31"/>
  </w:num>
  <w:num w:numId="325">
    <w:abstractNumId w:val="75"/>
  </w:num>
  <w:num w:numId="326">
    <w:abstractNumId w:val="236"/>
  </w:num>
  <w:num w:numId="327">
    <w:abstractNumId w:val="36"/>
  </w:num>
  <w:num w:numId="328">
    <w:abstractNumId w:val="210"/>
  </w:num>
  <w:num w:numId="329">
    <w:abstractNumId w:val="282"/>
  </w:num>
  <w:num w:numId="330">
    <w:abstractNumId w:val="281"/>
  </w:num>
  <w:num w:numId="331">
    <w:abstractNumId w:val="131"/>
  </w:num>
  <w:num w:numId="332">
    <w:abstractNumId w:val="212"/>
  </w:num>
  <w:num w:numId="333">
    <w:abstractNumId w:val="144"/>
  </w:num>
  <w:num w:numId="334">
    <w:abstractNumId w:val="308"/>
  </w:num>
  <w:num w:numId="335">
    <w:abstractNumId w:val="105"/>
  </w:num>
  <w:num w:numId="336">
    <w:abstractNumId w:val="70"/>
  </w:num>
  <w:num w:numId="337">
    <w:abstractNumId w:val="38"/>
  </w:num>
  <w:num w:numId="338">
    <w:abstractNumId w:val="113"/>
  </w:num>
  <w:num w:numId="339">
    <w:abstractNumId w:val="302"/>
  </w:num>
  <w:num w:numId="340">
    <w:abstractNumId w:val="217"/>
  </w:num>
  <w:num w:numId="341">
    <w:abstractNumId w:val="174"/>
  </w:num>
  <w:numIdMacAtCleanup w:val="3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065"/>
    <w:rsid w:val="000A0B70"/>
    <w:rsid w:val="00182058"/>
    <w:rsid w:val="00190059"/>
    <w:rsid w:val="001A7831"/>
    <w:rsid w:val="001C6F50"/>
    <w:rsid w:val="00243DDE"/>
    <w:rsid w:val="002759E8"/>
    <w:rsid w:val="002D0471"/>
    <w:rsid w:val="002D1706"/>
    <w:rsid w:val="003166B8"/>
    <w:rsid w:val="003426FE"/>
    <w:rsid w:val="003853C7"/>
    <w:rsid w:val="003B43FB"/>
    <w:rsid w:val="004B11B4"/>
    <w:rsid w:val="004F2630"/>
    <w:rsid w:val="0056353C"/>
    <w:rsid w:val="005E331B"/>
    <w:rsid w:val="00675968"/>
    <w:rsid w:val="00677428"/>
    <w:rsid w:val="00711349"/>
    <w:rsid w:val="00766C36"/>
    <w:rsid w:val="00791A33"/>
    <w:rsid w:val="007A3E47"/>
    <w:rsid w:val="007A5F3E"/>
    <w:rsid w:val="007B0DE7"/>
    <w:rsid w:val="00896C4B"/>
    <w:rsid w:val="008A7B89"/>
    <w:rsid w:val="008F6505"/>
    <w:rsid w:val="00922493"/>
    <w:rsid w:val="00995900"/>
    <w:rsid w:val="009C7F70"/>
    <w:rsid w:val="00A266E2"/>
    <w:rsid w:val="00A35065"/>
    <w:rsid w:val="00A828B5"/>
    <w:rsid w:val="00AB68F6"/>
    <w:rsid w:val="00B3625D"/>
    <w:rsid w:val="00B37A60"/>
    <w:rsid w:val="00B720CF"/>
    <w:rsid w:val="00C221A2"/>
    <w:rsid w:val="00C23228"/>
    <w:rsid w:val="00F53240"/>
    <w:rsid w:val="00FC514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A9987D"/>
  <w15:docId w15:val="{E75A6B1D-C1C3-40D0-8F6C-E1AFBF1E3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character" w:styleId="Hyperlink">
    <w:name w:val="Hyperlink"/>
    <w:basedOn w:val="DefaultParagraphFont"/>
    <w:uiPriority w:val="99"/>
    <w:unhideWhenUsed/>
    <w:rsid w:val="0056353C"/>
    <w:rPr>
      <w:color w:val="0000FF" w:themeColor="hyperlink"/>
      <w:u w:val="single"/>
    </w:rPr>
  </w:style>
  <w:style w:type="character" w:customStyle="1" w:styleId="UnresolvedMention1">
    <w:name w:val="Unresolved Mention1"/>
    <w:basedOn w:val="DefaultParagraphFont"/>
    <w:uiPriority w:val="99"/>
    <w:semiHidden/>
    <w:unhideWhenUsed/>
    <w:rsid w:val="0056353C"/>
    <w:rPr>
      <w:color w:val="808080"/>
      <w:shd w:val="clear" w:color="auto" w:fill="E6E6E6"/>
    </w:rPr>
  </w:style>
  <w:style w:type="paragraph" w:styleId="BalloonText">
    <w:name w:val="Balloon Text"/>
    <w:basedOn w:val="Normal"/>
    <w:link w:val="BalloonTextChar"/>
    <w:uiPriority w:val="99"/>
    <w:semiHidden/>
    <w:unhideWhenUsed/>
    <w:rsid w:val="005635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353C"/>
    <w:rPr>
      <w:rFonts w:ascii="Segoe UI" w:hAnsi="Segoe UI" w:cs="Segoe UI"/>
      <w:sz w:val="18"/>
      <w:szCs w:val="18"/>
    </w:rPr>
  </w:style>
  <w:style w:type="paragraph" w:styleId="Header">
    <w:name w:val="header"/>
    <w:basedOn w:val="Normal"/>
    <w:link w:val="HeaderChar"/>
    <w:uiPriority w:val="99"/>
    <w:unhideWhenUsed/>
    <w:rsid w:val="00791A33"/>
    <w:pPr>
      <w:tabs>
        <w:tab w:val="center" w:pos="4680"/>
        <w:tab w:val="right" w:pos="9360"/>
      </w:tabs>
      <w:spacing w:line="240" w:lineRule="auto"/>
    </w:pPr>
  </w:style>
  <w:style w:type="character" w:customStyle="1" w:styleId="HeaderChar">
    <w:name w:val="Header Char"/>
    <w:basedOn w:val="DefaultParagraphFont"/>
    <w:link w:val="Header"/>
    <w:uiPriority w:val="99"/>
    <w:rsid w:val="00791A33"/>
  </w:style>
  <w:style w:type="paragraph" w:styleId="Footer">
    <w:name w:val="footer"/>
    <w:basedOn w:val="Normal"/>
    <w:link w:val="FooterChar"/>
    <w:uiPriority w:val="99"/>
    <w:unhideWhenUsed/>
    <w:rsid w:val="00791A33"/>
    <w:pPr>
      <w:tabs>
        <w:tab w:val="center" w:pos="4680"/>
        <w:tab w:val="right" w:pos="9360"/>
      </w:tabs>
      <w:spacing w:line="240" w:lineRule="auto"/>
    </w:pPr>
  </w:style>
  <w:style w:type="character" w:customStyle="1" w:styleId="FooterChar">
    <w:name w:val="Footer Char"/>
    <w:basedOn w:val="DefaultParagraphFont"/>
    <w:link w:val="Footer"/>
    <w:uiPriority w:val="99"/>
    <w:rsid w:val="00791A33"/>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TableNormal1">
    <w:name w:val="Table Normal1"/>
    <w:rsid w:val="003166B8"/>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studio.code.org/s/csd6-2018/stage/4/puzzle/2" TargetMode="External"/><Relationship Id="rId21" Type="http://schemas.openxmlformats.org/officeDocument/2006/relationships/hyperlink" Target="https://videos.code.org/2015/csp/cs_is_changing_everything.mp4" TargetMode="External"/><Relationship Id="rId324" Type="http://schemas.openxmlformats.org/officeDocument/2006/relationships/hyperlink" Target="https://curriculum.code.org/csd-18/unit6/10/" TargetMode="External"/><Relationship Id="rId531" Type="http://schemas.openxmlformats.org/officeDocument/2006/relationships/hyperlink" Target="https://docs.code.org/gamelab/console.log/" TargetMode="External"/><Relationship Id="rId170" Type="http://schemas.openxmlformats.org/officeDocument/2006/relationships/hyperlink" Target="https://docs.code.org/applab/buzzer.frequency/" TargetMode="External"/><Relationship Id="rId268" Type="http://schemas.openxmlformats.org/officeDocument/2006/relationships/hyperlink" Target="https://docs.google.com/document/d/1dn4FIRKYaVb1o7TNiyeKqoT1fBL9FPoqOmJV-nvJYUM/copy" TargetMode="External"/><Relationship Id="rId475" Type="http://schemas.openxmlformats.org/officeDocument/2006/relationships/hyperlink" Target="https://docs.code.org/applab/led/" TargetMode="External"/><Relationship Id="rId32" Type="http://schemas.openxmlformats.org/officeDocument/2006/relationships/hyperlink" Target="https://youtu.be/1x54GqfL3UY" TargetMode="External"/><Relationship Id="rId128" Type="http://schemas.openxmlformats.org/officeDocument/2006/relationships/hyperlink" Target="https://docs.code.org/applab/onEvent/" TargetMode="External"/><Relationship Id="rId335" Type="http://schemas.openxmlformats.org/officeDocument/2006/relationships/hyperlink" Target="https://curriculum.code.org/csd-1718/unit6/10/" TargetMode="External"/><Relationship Id="rId542" Type="http://schemas.openxmlformats.org/officeDocument/2006/relationships/fontTable" Target="fontTable.xml"/><Relationship Id="rId181" Type="http://schemas.openxmlformats.org/officeDocument/2006/relationships/hyperlink" Target="https://docs.code.org/applab/setProperty/" TargetMode="External"/><Relationship Id="rId402" Type="http://schemas.openxmlformats.org/officeDocument/2006/relationships/hyperlink" Target="https://docs.code.org/applab/color/" TargetMode="External"/><Relationship Id="rId279" Type="http://schemas.openxmlformats.org/officeDocument/2006/relationships/hyperlink" Target="https://curriculum.code.org/csd-18/unit6/8/" TargetMode="External"/><Relationship Id="rId486" Type="http://schemas.openxmlformats.org/officeDocument/2006/relationships/hyperlink" Target="https://docs.code.org/applab/createled/" TargetMode="External"/><Relationship Id="rId43" Type="http://schemas.openxmlformats.org/officeDocument/2006/relationships/hyperlink" Target="https://docs.code.org/applab/setProperty/" TargetMode="External"/><Relationship Id="rId139" Type="http://schemas.openxmlformats.org/officeDocument/2006/relationships/hyperlink" Target="https://docs.code.org/applab/onBoardEvent/" TargetMode="External"/><Relationship Id="rId346" Type="http://schemas.openxmlformats.org/officeDocument/2006/relationships/hyperlink" Target="https://docs.code.org/applab/color/" TargetMode="External"/><Relationship Id="rId85" Type="http://schemas.openxmlformats.org/officeDocument/2006/relationships/hyperlink" Target="https://docs.code.org/applab/setProperty/" TargetMode="External"/><Relationship Id="rId150" Type="http://schemas.openxmlformats.org/officeDocument/2006/relationships/hyperlink" Target="https://docs.code.org/applab/toggleSwitch.isOpen/" TargetMode="External"/><Relationship Id="rId192" Type="http://schemas.openxmlformats.org/officeDocument/2006/relationships/hyperlink" Target="https://docs.code.org/applab/getProperty/" TargetMode="External"/><Relationship Id="rId206" Type="http://schemas.openxmlformats.org/officeDocument/2006/relationships/hyperlink" Target="https://docs.code.org/applab/color/" TargetMode="External"/><Relationship Id="rId413" Type="http://schemas.openxmlformats.org/officeDocument/2006/relationships/hyperlink" Target="https://curriculum.code.org/csd-18/unit6/13/" TargetMode="External"/><Relationship Id="rId248" Type="http://schemas.openxmlformats.org/officeDocument/2006/relationships/hyperlink" Target="https://docs.code.org/applab/setProperty/" TargetMode="External"/><Relationship Id="rId455" Type="http://schemas.openxmlformats.org/officeDocument/2006/relationships/hyperlink" Target="https://docs.code.org/applab/pinMode/" TargetMode="External"/><Relationship Id="rId497" Type="http://schemas.openxmlformats.org/officeDocument/2006/relationships/hyperlink" Target="https://docs.code.org/applab/onBoardEvent/" TargetMode="External"/><Relationship Id="rId12" Type="http://schemas.openxmlformats.org/officeDocument/2006/relationships/hyperlink" Target="https://docs.google.com/document/d/1-fvLAoZcGopplA-0bwCFrCRoPFYPCPgSeb2ablNteCg/edit" TargetMode="External"/><Relationship Id="rId108" Type="http://schemas.openxmlformats.org/officeDocument/2006/relationships/hyperlink" Target="https://curriculum.code.org/csd-18/unit6/4/" TargetMode="External"/><Relationship Id="rId315" Type="http://schemas.openxmlformats.org/officeDocument/2006/relationships/hyperlink" Target="https://studio.code.org/s/csd6-2018/stage/9/puzzle/9" TargetMode="External"/><Relationship Id="rId357" Type="http://schemas.openxmlformats.org/officeDocument/2006/relationships/hyperlink" Target="https://curriculum.code.org/csd-18/unit6/11/" TargetMode="External"/><Relationship Id="rId522" Type="http://schemas.openxmlformats.org/officeDocument/2006/relationships/hyperlink" Target="https://docs.google.com/document/d/14fdmAmOJpOJw6KXielJAws1wf2AWEnSqQnZueUC6GvM/edit" TargetMode="External"/><Relationship Id="rId54" Type="http://schemas.openxmlformats.org/officeDocument/2006/relationships/hyperlink" Target="https://curriculum.code.org/csd-18/unit6/2/" TargetMode="External"/><Relationship Id="rId96" Type="http://schemas.openxmlformats.org/officeDocument/2006/relationships/hyperlink" Target="https://studio.code.org/s/csd6/stage/3/puzzle/1" TargetMode="External"/><Relationship Id="rId161" Type="http://schemas.openxmlformats.org/officeDocument/2006/relationships/hyperlink" Target="https://docs.code.org/applab/buzzer/" TargetMode="External"/><Relationship Id="rId217" Type="http://schemas.openxmlformats.org/officeDocument/2006/relationships/hyperlink" Target="https://docs.code.org/applab/speed/" TargetMode="External"/><Relationship Id="rId399" Type="http://schemas.openxmlformats.org/officeDocument/2006/relationships/hyperlink" Target="https://curriculum.code.org/csd-18/unit6/12/" TargetMode="External"/><Relationship Id="rId259" Type="http://schemas.openxmlformats.org/officeDocument/2006/relationships/hyperlink" Target="https://curriculum.code.org/csd-18/unit6/8/" TargetMode="External"/><Relationship Id="rId424" Type="http://schemas.openxmlformats.org/officeDocument/2006/relationships/hyperlink" Target="https://studio.code.org/s/csd6-2018/stage/15/puzzle/1/" TargetMode="External"/><Relationship Id="rId466" Type="http://schemas.openxmlformats.org/officeDocument/2006/relationships/hyperlink" Target="https://docs.code.org/applab/led.blink/" TargetMode="External"/><Relationship Id="rId23" Type="http://schemas.openxmlformats.org/officeDocument/2006/relationships/hyperlink" Target="https://youtu.be/1x54GqfL3UY" TargetMode="External"/><Relationship Id="rId119" Type="http://schemas.openxmlformats.org/officeDocument/2006/relationships/hyperlink" Target="https://docs.google.com/document/d/1Pqq09UzF8xNP688FwK7x9zrsjxxM4WajAVtEwM1wYPE/edit" TargetMode="External"/><Relationship Id="rId270" Type="http://schemas.openxmlformats.org/officeDocument/2006/relationships/hyperlink" Target="https://curriculum.code.org/csd-18/unit6/8/" TargetMode="External"/><Relationship Id="rId326" Type="http://schemas.openxmlformats.org/officeDocument/2006/relationships/hyperlink" Target="https://curriculum.code.org/csd-18/unit6/10/" TargetMode="External"/><Relationship Id="rId533" Type="http://schemas.openxmlformats.org/officeDocument/2006/relationships/hyperlink" Target="https://studio.code.org/s/csd6-2018/stage/16/puzzle/6" TargetMode="External"/><Relationship Id="rId65" Type="http://schemas.openxmlformats.org/officeDocument/2006/relationships/image" Target="media/image5.png"/><Relationship Id="rId130" Type="http://schemas.openxmlformats.org/officeDocument/2006/relationships/hyperlink" Target="https://docs.code.org/applab/onEvent/" TargetMode="External"/><Relationship Id="rId368" Type="http://schemas.openxmlformats.org/officeDocument/2006/relationships/hyperlink" Target="https://docs.code.org/applab/buzzerplaynotes/" TargetMode="External"/><Relationship Id="rId172" Type="http://schemas.openxmlformats.org/officeDocument/2006/relationships/hyperlink" Target="https://docs.code.org/applab/buzzer.frequency/" TargetMode="External"/><Relationship Id="rId228" Type="http://schemas.openxmlformats.org/officeDocument/2006/relationships/hyperlink" Target="https://docs.code.org/applab/value/" TargetMode="External"/><Relationship Id="rId435" Type="http://schemas.openxmlformats.org/officeDocument/2006/relationships/hyperlink" Target="https://support.code.org/hc/en-us/requests/new?description=Bug%20in%20CS%20Discoveries%202018%20unit%206%20lesson%2015%20curriculum.code.org/csd-18/unit6/15/" TargetMode="External"/><Relationship Id="rId477" Type="http://schemas.openxmlformats.org/officeDocument/2006/relationships/hyperlink" Target="https://docs.code.org/applab/createled/" TargetMode="External"/><Relationship Id="rId281" Type="http://schemas.openxmlformats.org/officeDocument/2006/relationships/hyperlink" Target="https://docs.code.org/gamelab/console.log/" TargetMode="External"/><Relationship Id="rId337" Type="http://schemas.openxmlformats.org/officeDocument/2006/relationships/image" Target="media/image16.png"/><Relationship Id="rId502" Type="http://schemas.microsoft.com/office/2011/relationships/commentsExtended" Target="commentsExtended.xml"/><Relationship Id="rId34" Type="http://schemas.openxmlformats.org/officeDocument/2006/relationships/hyperlink" Target="https://youtu.be/1x54GqfL3UY" TargetMode="External"/><Relationship Id="rId76" Type="http://schemas.openxmlformats.org/officeDocument/2006/relationships/hyperlink" Target="https://docs.code.org/applab/setProperty/" TargetMode="External"/><Relationship Id="rId141" Type="http://schemas.openxmlformats.org/officeDocument/2006/relationships/image" Target="media/image6.png"/><Relationship Id="rId379" Type="http://schemas.openxmlformats.org/officeDocument/2006/relationships/hyperlink" Target="https://docs.code.org/applab/buzzerplaysong/" TargetMode="External"/><Relationship Id="rId7" Type="http://schemas.openxmlformats.org/officeDocument/2006/relationships/endnotes" Target="endnotes.xml"/><Relationship Id="rId183" Type="http://schemas.openxmlformats.org/officeDocument/2006/relationships/hyperlink" Target="https://docs.code.org/applab/getProperty/" TargetMode="External"/><Relationship Id="rId239" Type="http://schemas.openxmlformats.org/officeDocument/2006/relationships/hyperlink" Target="https://docs.code.org/applab/setScale/" TargetMode="External"/><Relationship Id="rId390" Type="http://schemas.openxmlformats.org/officeDocument/2006/relationships/image" Target="media/image19.png"/><Relationship Id="rId404" Type="http://schemas.openxmlformats.org/officeDocument/2006/relationships/hyperlink" Target="https://docs.code.org/applab/color/" TargetMode="External"/><Relationship Id="rId446" Type="http://schemas.openxmlformats.org/officeDocument/2006/relationships/hyperlink" Target="https://docs.code.org/applab/digitalWrite/" TargetMode="External"/><Relationship Id="rId250" Type="http://schemas.openxmlformats.org/officeDocument/2006/relationships/hyperlink" Target="https://docs.code.org/applab/rgb/" TargetMode="External"/><Relationship Id="rId292" Type="http://schemas.openxmlformats.org/officeDocument/2006/relationships/hyperlink" Target="https://docs.code.org/applab/setProperty/" TargetMode="External"/><Relationship Id="rId306" Type="http://schemas.openxmlformats.org/officeDocument/2006/relationships/hyperlink" Target="https://studio.code.org/s/csd6-2018/stage/9/puzzle/3" TargetMode="External"/><Relationship Id="rId488" Type="http://schemas.openxmlformats.org/officeDocument/2006/relationships/hyperlink" Target="https://studio.code.org/s/csd6-2018/stage/15/puzzle/9" TargetMode="External"/><Relationship Id="rId45" Type="http://schemas.openxmlformats.org/officeDocument/2006/relationships/hyperlink" Target="https://docs.code.org/applab/setProperty/" TargetMode="External"/><Relationship Id="rId87" Type="http://schemas.openxmlformats.org/officeDocument/2006/relationships/hyperlink" Target="https://curriculum.code.org/csd-1718/unit6/3/" TargetMode="External"/><Relationship Id="rId110" Type="http://schemas.openxmlformats.org/officeDocument/2006/relationships/hyperlink" Target="https://curriculum.code.org/csd-18/unit6/4/" TargetMode="External"/><Relationship Id="rId348" Type="http://schemas.openxmlformats.org/officeDocument/2006/relationships/image" Target="media/image17.png"/><Relationship Id="rId513" Type="http://schemas.openxmlformats.org/officeDocument/2006/relationships/hyperlink" Target="https://docs.google.com/document/d/1uJoGRcxOOSDWYr2ZXsFFTFAwx5clFRFl9siw0Xa-vAU/edit" TargetMode="External"/><Relationship Id="rId152" Type="http://schemas.openxmlformats.org/officeDocument/2006/relationships/hyperlink" Target="https://docs.code.org/applab/toggleSwitch.isOpen/" TargetMode="External"/><Relationship Id="rId194" Type="http://schemas.openxmlformats.org/officeDocument/2006/relationships/hyperlink" Target="https://curriculum.code.org/csd-18/unit6/6/" TargetMode="External"/><Relationship Id="rId208" Type="http://schemas.openxmlformats.org/officeDocument/2006/relationships/hyperlink" Target="https://docs.code.org/applab/getProperty/" TargetMode="External"/><Relationship Id="rId415" Type="http://schemas.openxmlformats.org/officeDocument/2006/relationships/hyperlink" Target="https://docs.code.org/gamelab/x/" TargetMode="External"/><Relationship Id="rId457" Type="http://schemas.openxmlformats.org/officeDocument/2006/relationships/hyperlink" Target="https://docs.code.org/applab/led.off/" TargetMode="External"/><Relationship Id="rId261" Type="http://schemas.openxmlformats.org/officeDocument/2006/relationships/hyperlink" Target="https://docs.google.com/document/d/1dn4FIRKYaVb1o7TNiyeKqoT1fBL9FPoqOmJV-nvJYUM/" TargetMode="External"/><Relationship Id="rId499" Type="http://schemas.openxmlformats.org/officeDocument/2006/relationships/hyperlink" Target="https://studio.code.org/s/csd6-2018/stage/15/puzzle/15" TargetMode="External"/><Relationship Id="rId14" Type="http://schemas.openxmlformats.org/officeDocument/2006/relationships/hyperlink" Target="https://youtu.be/xQGsubJNbQw" TargetMode="External"/><Relationship Id="rId56" Type="http://schemas.openxmlformats.org/officeDocument/2006/relationships/hyperlink" Target="https://curriculum.code.org/csd-18/unit6/2/" TargetMode="External"/><Relationship Id="rId317" Type="http://schemas.openxmlformats.org/officeDocument/2006/relationships/hyperlink" Target="https://docs.google.com/document/d/1wHZM3BVbm2gOchvAXUTIXaC820pqlRi5pzg5CLIF6Pw/edit" TargetMode="External"/><Relationship Id="rId359" Type="http://schemas.openxmlformats.org/officeDocument/2006/relationships/hyperlink" Target="https://docs.code.org/applab/buzzer.note/" TargetMode="External"/><Relationship Id="rId524" Type="http://schemas.openxmlformats.org/officeDocument/2006/relationships/image" Target="media/image25.gif"/><Relationship Id="rId98" Type="http://schemas.openxmlformats.org/officeDocument/2006/relationships/hyperlink" Target="https://studio.code.org/maker/setup" TargetMode="External"/><Relationship Id="rId121" Type="http://schemas.openxmlformats.org/officeDocument/2006/relationships/hyperlink" Target="https://docs.code.org/applab/onEvent/" TargetMode="External"/><Relationship Id="rId163" Type="http://schemas.openxmlformats.org/officeDocument/2006/relationships/hyperlink" Target="https://docs.code.org/applab/buzzer/" TargetMode="External"/><Relationship Id="rId219" Type="http://schemas.openxmlformats.org/officeDocument/2006/relationships/hyperlink" Target="https://www.youtube.com/watch?v=RQc_frX50BA" TargetMode="External"/><Relationship Id="rId370" Type="http://schemas.openxmlformats.org/officeDocument/2006/relationships/hyperlink" Target="https://docs.code.org/applab/buzzerplaynotes/" TargetMode="External"/><Relationship Id="rId426" Type="http://schemas.openxmlformats.org/officeDocument/2006/relationships/hyperlink" Target="https://docs.google.com/document/d/1MYLYmwNW4DH7n_oCTZFGnYz52e99htwzKTqOcmL5txQ/edit" TargetMode="External"/><Relationship Id="rId230" Type="http://schemas.openxmlformats.org/officeDocument/2006/relationships/hyperlink" Target="https://docs.code.org/applab/value/" TargetMode="External"/><Relationship Id="rId468" Type="http://schemas.openxmlformats.org/officeDocument/2006/relationships/hyperlink" Target="https://docs.code.org/applab/led/" TargetMode="External"/><Relationship Id="rId25" Type="http://schemas.openxmlformats.org/officeDocument/2006/relationships/hyperlink" Target="https://support.code.org/hc/en-us/requests/new?description=Bug%20in%20CS%20Discoveries%202018%20unit%206%20lesson%202%20curriculum.code.org/csd-18/unit6/2/" TargetMode="External"/><Relationship Id="rId67" Type="http://schemas.openxmlformats.org/officeDocument/2006/relationships/hyperlink" Target="https://docs.code.org/applab/setProperty/" TargetMode="External"/><Relationship Id="rId272" Type="http://schemas.openxmlformats.org/officeDocument/2006/relationships/hyperlink" Target="https://docs.code.org/applab/setScreen/" TargetMode="External"/><Relationship Id="rId328" Type="http://schemas.openxmlformats.org/officeDocument/2006/relationships/hyperlink" Target="https://docs.code.org/applab/randomNumber/" TargetMode="External"/><Relationship Id="rId535" Type="http://schemas.openxmlformats.org/officeDocument/2006/relationships/hyperlink" Target="https://docs.google.com/document/d/1pPTgdSLwAHs7AutiL5fBcHh2s_g5PrxEv0do5PHnvxU/edit" TargetMode="External"/><Relationship Id="rId132" Type="http://schemas.openxmlformats.org/officeDocument/2006/relationships/hyperlink" Target="https://studio.code.org/s/csd6-2018/stage/5/puzzle/2" TargetMode="External"/><Relationship Id="rId174" Type="http://schemas.openxmlformats.org/officeDocument/2006/relationships/hyperlink" Target="https://docs.code.org/applab/buzzer.frequency/" TargetMode="External"/><Relationship Id="rId381" Type="http://schemas.openxmlformats.org/officeDocument/2006/relationships/hyperlink" Target="https://docs.code.org/applab/buzzerplaysong/" TargetMode="External"/><Relationship Id="rId241" Type="http://schemas.openxmlformats.org/officeDocument/2006/relationships/hyperlink" Target="https://docs.code.org/gamelab/console.log/" TargetMode="External"/><Relationship Id="rId437" Type="http://schemas.openxmlformats.org/officeDocument/2006/relationships/hyperlink" Target="https://docs.google.com/document/d/1MYLYmwNW4DH7n_oCTZFGnYz52e99htwzKTqOcmL5txQ/edit" TargetMode="External"/><Relationship Id="rId479" Type="http://schemas.openxmlformats.org/officeDocument/2006/relationships/hyperlink" Target="https://docs.code.org/applab/led.blink/" TargetMode="External"/><Relationship Id="rId36" Type="http://schemas.openxmlformats.org/officeDocument/2006/relationships/hyperlink" Target="https://docs.google.com/document/d/1-fvLAoZcGopplA-0bwCFrCRoPFYPCPgSeb2ablNteCg/edit" TargetMode="External"/><Relationship Id="rId283" Type="http://schemas.openxmlformats.org/officeDocument/2006/relationships/hyperlink" Target="https://docs.code.org/applab/console.log/" TargetMode="External"/><Relationship Id="rId339" Type="http://schemas.openxmlformats.org/officeDocument/2006/relationships/hyperlink" Target="https://docs.code.org/applab/on/" TargetMode="External"/><Relationship Id="rId490" Type="http://schemas.openxmlformats.org/officeDocument/2006/relationships/hyperlink" Target="https://studio.code.org/s/csd6-2018/stage/15/puzzle/10" TargetMode="External"/><Relationship Id="rId504" Type="http://schemas.openxmlformats.org/officeDocument/2006/relationships/hyperlink" Target="https://docs.google.com/document/d/14fdmAmOJpOJw6KXielJAws1wf2AWEnSqQnZueUC6GvM/edit" TargetMode="External"/><Relationship Id="rId78" Type="http://schemas.openxmlformats.org/officeDocument/2006/relationships/hyperlink" Target="https://docs.code.org/applab/onEvent/" TargetMode="External"/><Relationship Id="rId101" Type="http://schemas.openxmlformats.org/officeDocument/2006/relationships/hyperlink" Target="https://docs.code.org/applab/toggle/" TargetMode="External"/><Relationship Id="rId143" Type="http://schemas.openxmlformats.org/officeDocument/2006/relationships/hyperlink" Target="https://docs.code.org/applab/onBoardEvent/" TargetMode="External"/><Relationship Id="rId185" Type="http://schemas.openxmlformats.org/officeDocument/2006/relationships/hyperlink" Target="https://docs.code.org/applab/getProperty/" TargetMode="External"/><Relationship Id="rId350" Type="http://schemas.openxmlformats.org/officeDocument/2006/relationships/hyperlink" Target="https://docs.code.org/applab/intensity/" TargetMode="External"/><Relationship Id="rId406" Type="http://schemas.openxmlformats.org/officeDocument/2006/relationships/hyperlink" Target="https://curriculum.code.org/csd-18/unit6/12/" TargetMode="External"/><Relationship Id="rId9" Type="http://schemas.openxmlformats.org/officeDocument/2006/relationships/hyperlink" Target="https://youtu.be/xQGsubJNbQw" TargetMode="External"/><Relationship Id="rId210" Type="http://schemas.openxmlformats.org/officeDocument/2006/relationships/hyperlink" Target="https://docs.code.org/applab/color/" TargetMode="External"/><Relationship Id="rId392" Type="http://schemas.openxmlformats.org/officeDocument/2006/relationships/hyperlink" Target="https://curriculum.code.org/csd-18/unit6/12/" TargetMode="External"/><Relationship Id="rId448" Type="http://schemas.openxmlformats.org/officeDocument/2006/relationships/hyperlink" Target="https://docs.code.org/applab/pinMode/" TargetMode="External"/><Relationship Id="rId252" Type="http://schemas.openxmlformats.org/officeDocument/2006/relationships/hyperlink" Target="https://docs.code.org/applab/setProperty/" TargetMode="External"/><Relationship Id="rId294" Type="http://schemas.openxmlformats.org/officeDocument/2006/relationships/hyperlink" Target="https://docs.google.com/document/d/1vPeG-bJlGJTVU91eNzxIzp1gTCK-s5AGAX_T-SrfBZE/edit" TargetMode="External"/><Relationship Id="rId308" Type="http://schemas.openxmlformats.org/officeDocument/2006/relationships/hyperlink" Target="https://studio.code.org/s/csd6-2018/stage/9/puzzle/5" TargetMode="External"/><Relationship Id="rId515" Type="http://schemas.openxmlformats.org/officeDocument/2006/relationships/hyperlink" Target="https://docs.google.com/document/d/1pPTgdSLwAHs7AutiL5fBcHh2s_g5PrxEv0do5PHnvxU/copy" TargetMode="External"/><Relationship Id="rId47" Type="http://schemas.openxmlformats.org/officeDocument/2006/relationships/hyperlink" Target="https://docs.code.org/applab/setScreen/" TargetMode="External"/><Relationship Id="rId89" Type="http://schemas.openxmlformats.org/officeDocument/2006/relationships/hyperlink" Target="https://studio.code.org/maker/setup" TargetMode="External"/><Relationship Id="rId112" Type="http://schemas.openxmlformats.org/officeDocument/2006/relationships/hyperlink" Target="https://deck-of-cards.js.org/" TargetMode="External"/><Relationship Id="rId154" Type="http://schemas.openxmlformats.org/officeDocument/2006/relationships/hyperlink" Target="https://docs.code.org/applab/toggleSwitch.isOpen/" TargetMode="External"/><Relationship Id="rId361" Type="http://schemas.openxmlformats.org/officeDocument/2006/relationships/hyperlink" Target="https://docs.code.org/applab/buzzer.note/" TargetMode="External"/><Relationship Id="rId196" Type="http://schemas.openxmlformats.org/officeDocument/2006/relationships/hyperlink" Target="https://docs.code.org/applab/color/" TargetMode="External"/><Relationship Id="rId417" Type="http://schemas.openxmlformats.org/officeDocument/2006/relationships/hyperlink" Target="https://docs.code.org/applab/buzzer.frequency/" TargetMode="External"/><Relationship Id="rId459" Type="http://schemas.openxmlformats.org/officeDocument/2006/relationships/hyperlink" Target="https://studio.code.org/s/csd6-2018/stage/15/puzzle/6" TargetMode="External"/><Relationship Id="rId16" Type="http://schemas.openxmlformats.org/officeDocument/2006/relationships/hyperlink" Target="https://docs.google.com/document/d/1-fvLAoZcGopplA-0bwCFrCRoPFYPCPgSeb2ablNteCg/edit" TargetMode="External"/><Relationship Id="rId221" Type="http://schemas.openxmlformats.org/officeDocument/2006/relationships/hyperlink" Target="https://www.youtube.com/watch?v=RQc_frX50BA" TargetMode="External"/><Relationship Id="rId263" Type="http://schemas.openxmlformats.org/officeDocument/2006/relationships/hyperlink" Target="https://studio.code.org/s/csd6-2018/stage/8/puzzle/1" TargetMode="External"/><Relationship Id="rId319" Type="http://schemas.openxmlformats.org/officeDocument/2006/relationships/hyperlink" Target="https://docs.code.org/applab/colorLeds/" TargetMode="External"/><Relationship Id="rId470" Type="http://schemas.openxmlformats.org/officeDocument/2006/relationships/hyperlink" Target="https://studio.code.org/s/csd6-2018/stage/15/puzzle/7" TargetMode="External"/><Relationship Id="rId526" Type="http://schemas.openxmlformats.org/officeDocument/2006/relationships/image" Target="media/image27.gif"/><Relationship Id="rId58" Type="http://schemas.openxmlformats.org/officeDocument/2006/relationships/hyperlink" Target="https://curriculum.code.org/csd-18/unit6/2/" TargetMode="External"/><Relationship Id="rId123" Type="http://schemas.openxmlformats.org/officeDocument/2006/relationships/hyperlink" Target="https://docs.code.org/applab/onBoardEvent/" TargetMode="External"/><Relationship Id="rId330" Type="http://schemas.openxmlformats.org/officeDocument/2006/relationships/image" Target="media/image14.png"/><Relationship Id="rId165" Type="http://schemas.openxmlformats.org/officeDocument/2006/relationships/hyperlink" Target="https://docs.code.org/applab/buzzer.frequency/" TargetMode="External"/><Relationship Id="rId372" Type="http://schemas.openxmlformats.org/officeDocument/2006/relationships/hyperlink" Target="https://docs.code.org/applab/buzzerplaynotes/" TargetMode="External"/><Relationship Id="rId428" Type="http://schemas.openxmlformats.org/officeDocument/2006/relationships/hyperlink" Target="https://youtu.be/ZoqMiFKspAA" TargetMode="External"/><Relationship Id="rId232" Type="http://schemas.openxmlformats.org/officeDocument/2006/relationships/hyperlink" Target="https://docs.code.org/applab/value/" TargetMode="External"/><Relationship Id="rId274" Type="http://schemas.openxmlformats.org/officeDocument/2006/relationships/hyperlink" Target="https://docs.code.org/applab/functionParams_n/" TargetMode="External"/><Relationship Id="rId481" Type="http://schemas.openxmlformats.org/officeDocument/2006/relationships/hyperlink" Target="https://docs.code.org/applab/led/" TargetMode="External"/><Relationship Id="rId27" Type="http://schemas.openxmlformats.org/officeDocument/2006/relationships/hyperlink" Target="https://curriculum.code.org/csd-18/unit6/2/" TargetMode="External"/><Relationship Id="rId69" Type="http://schemas.openxmlformats.org/officeDocument/2006/relationships/hyperlink" Target="https://docs.code.org/applab/setProperty/" TargetMode="External"/><Relationship Id="rId134" Type="http://schemas.openxmlformats.org/officeDocument/2006/relationships/hyperlink" Target="https://docs.code.org/applab/onEvent/" TargetMode="External"/><Relationship Id="rId537" Type="http://schemas.openxmlformats.org/officeDocument/2006/relationships/header" Target="header2.xml"/><Relationship Id="rId80" Type="http://schemas.openxmlformats.org/officeDocument/2006/relationships/hyperlink" Target="https://docs.code.org/applab/setProperty/" TargetMode="External"/><Relationship Id="rId176" Type="http://schemas.openxmlformats.org/officeDocument/2006/relationships/hyperlink" Target="https://docs.code.org/applab/buzzer.frequency/" TargetMode="External"/><Relationship Id="rId341" Type="http://schemas.openxmlformats.org/officeDocument/2006/relationships/hyperlink" Target="https://docs.code.org/applab/off/" TargetMode="External"/><Relationship Id="rId383" Type="http://schemas.openxmlformats.org/officeDocument/2006/relationships/hyperlink" Target="https://docs.code.org/applab/buzzer.stop/" TargetMode="External"/><Relationship Id="rId439" Type="http://schemas.openxmlformats.org/officeDocument/2006/relationships/hyperlink" Target="https://youtu.be/ZoqMiFKspAA" TargetMode="External"/><Relationship Id="rId201" Type="http://schemas.openxmlformats.org/officeDocument/2006/relationships/hyperlink" Target="https://docs.code.org/applab/setProperty/" TargetMode="External"/><Relationship Id="rId243" Type="http://schemas.openxmlformats.org/officeDocument/2006/relationships/hyperlink" Target="https://docs.code.org/gamelab/console.log/" TargetMode="External"/><Relationship Id="rId285" Type="http://schemas.openxmlformats.org/officeDocument/2006/relationships/hyperlink" Target="https://docs.code.org/applab/console.log/" TargetMode="External"/><Relationship Id="rId450" Type="http://schemas.openxmlformats.org/officeDocument/2006/relationships/hyperlink" Target="https://docs.code.org/applab/led.on/" TargetMode="External"/><Relationship Id="rId506" Type="http://schemas.openxmlformats.org/officeDocument/2006/relationships/hyperlink" Target="https://docs.google.com/document/d/1pPTgdSLwAHs7AutiL5fBcHh2s_g5PrxEv0do5PHnvxU/edit" TargetMode="External"/><Relationship Id="rId38" Type="http://schemas.openxmlformats.org/officeDocument/2006/relationships/hyperlink" Target="https://www.wareable.com/" TargetMode="External"/><Relationship Id="rId103" Type="http://schemas.openxmlformats.org/officeDocument/2006/relationships/hyperlink" Target="https://curriculum.code.org/csd-1718/unit6/3/" TargetMode="External"/><Relationship Id="rId310" Type="http://schemas.openxmlformats.org/officeDocument/2006/relationships/hyperlink" Target="https://docs.code.org/applab/onBoardEvent/" TargetMode="External"/><Relationship Id="rId492" Type="http://schemas.openxmlformats.org/officeDocument/2006/relationships/hyperlink" Target="https://docs.google.com/document/d/1MYLYmwNW4DH7n_oCTZFGnYz52e99htwzKTqOcmL5txQ/edit" TargetMode="External"/><Relationship Id="rId91" Type="http://schemas.openxmlformats.org/officeDocument/2006/relationships/hyperlink" Target="https://studio.code.org/s/csd6/stage/3/puzzle/2" TargetMode="External"/><Relationship Id="rId145" Type="http://schemas.openxmlformats.org/officeDocument/2006/relationships/hyperlink" Target="https://docs.code.org/applab/onBoardEvent/" TargetMode="External"/><Relationship Id="rId187" Type="http://schemas.openxmlformats.org/officeDocument/2006/relationships/hyperlink" Target="https://support.code.org/hc/en-us/requests/new?description=Bug%20in%20CS%20Discoveries%202018%20unit%206%20lesson%206%20curriculum.code.org/csd-18/unit6/6/" TargetMode="External"/><Relationship Id="rId352" Type="http://schemas.openxmlformats.org/officeDocument/2006/relationships/hyperlink" Target="https://code.org/contact" TargetMode="External"/><Relationship Id="rId394" Type="http://schemas.openxmlformats.org/officeDocument/2006/relationships/hyperlink" Target="https://docs.code.org/applab/setProperty/" TargetMode="External"/><Relationship Id="rId408" Type="http://schemas.openxmlformats.org/officeDocument/2006/relationships/hyperlink" Target="https://docs.google.com/document/d/1FhHPqlC6dU_z9retuBYb-duUwyKpnjwuEgjF4zfdhvI/edit" TargetMode="External"/><Relationship Id="rId212" Type="http://schemas.openxmlformats.org/officeDocument/2006/relationships/hyperlink" Target="https://docs.code.org/applab/setProperty/" TargetMode="External"/><Relationship Id="rId254" Type="http://schemas.openxmlformats.org/officeDocument/2006/relationships/hyperlink" Target="https://docs.code.org/applab/setProperty/" TargetMode="External"/><Relationship Id="rId49" Type="http://schemas.openxmlformats.org/officeDocument/2006/relationships/hyperlink" Target="https://docs.code.org/applab/getProperty/" TargetMode="External"/><Relationship Id="rId114" Type="http://schemas.openxmlformats.org/officeDocument/2006/relationships/hyperlink" Target="https://docs.google.com/document/d/1Pqq09UzF8xNP688FwK7x9zrsjxxM4WajAVtEwM1wYPE/edit" TargetMode="External"/><Relationship Id="rId296" Type="http://schemas.openxmlformats.org/officeDocument/2006/relationships/hyperlink" Target="https://docs.google.com/document/d/1wHZM3BVbm2gOchvAXUTIXaC820pqlRi5pzg5CLIF6Pw/edit" TargetMode="External"/><Relationship Id="rId461" Type="http://schemas.openxmlformats.org/officeDocument/2006/relationships/hyperlink" Target="https://docs.code.org/applab/pinMode/" TargetMode="External"/><Relationship Id="rId517" Type="http://schemas.openxmlformats.org/officeDocument/2006/relationships/hyperlink" Target="https://docs.google.com/document/d/14fdmAmOJpOJw6KXielJAws1wf2AWEnSqQnZueUC6GvM/edit" TargetMode="External"/><Relationship Id="rId60" Type="http://schemas.openxmlformats.org/officeDocument/2006/relationships/hyperlink" Target="https://curriculum.code.org/csd-18/unit6/2/" TargetMode="External"/><Relationship Id="rId156" Type="http://schemas.openxmlformats.org/officeDocument/2006/relationships/hyperlink" Target="https://docs.code.org/applab/toggleSwitch.isOpen/" TargetMode="External"/><Relationship Id="rId198" Type="http://schemas.openxmlformats.org/officeDocument/2006/relationships/hyperlink" Target="https://docs.code.org/applab/getProperty/" TargetMode="External"/><Relationship Id="rId321" Type="http://schemas.openxmlformats.org/officeDocument/2006/relationships/hyperlink" Target="https://forum.code.org/tags/c/csd/csd-unit-6-lesson-10" TargetMode="External"/><Relationship Id="rId363" Type="http://schemas.openxmlformats.org/officeDocument/2006/relationships/hyperlink" Target="https://docs.code.org/applab/buzzer.note/" TargetMode="External"/><Relationship Id="rId419" Type="http://schemas.openxmlformats.org/officeDocument/2006/relationships/hyperlink" Target="https://docs.code.org/applab/accelerometer.getOrientation/" TargetMode="External"/><Relationship Id="rId223" Type="http://schemas.openxmlformats.org/officeDocument/2006/relationships/hyperlink" Target="https://www.youtube.com/watch?v=RQc_frX50BA" TargetMode="External"/><Relationship Id="rId430" Type="http://schemas.openxmlformats.org/officeDocument/2006/relationships/hyperlink" Target="https://docs.google.com/document/d/1MYLYmwNW4DH7n_oCTZFGnYz52e99htwzKTqOcmL5txQ/edit" TargetMode="External"/><Relationship Id="rId18" Type="http://schemas.openxmlformats.org/officeDocument/2006/relationships/hyperlink" Target="https://docs.google.com/document/d/1-fvLAoZcGopplA-0bwCFrCRoPFYPCPgSeb2ablNteCg/edit" TargetMode="External"/><Relationship Id="rId265" Type="http://schemas.openxmlformats.org/officeDocument/2006/relationships/hyperlink" Target="https://docs.google.com/document/d/1dn4FIRKYaVb1o7TNiyeKqoT1fBL9FPoqOmJV-nvJYUM/export?format=doc" TargetMode="External"/><Relationship Id="rId472" Type="http://schemas.openxmlformats.org/officeDocument/2006/relationships/hyperlink" Target="https://docs.code.org/applab/digitalWrite/" TargetMode="External"/><Relationship Id="rId528" Type="http://schemas.openxmlformats.org/officeDocument/2006/relationships/hyperlink" Target="https://docs.code.org/gamelab/console.log/" TargetMode="External"/><Relationship Id="rId125" Type="http://schemas.openxmlformats.org/officeDocument/2006/relationships/hyperlink" Target="https://docs.code.org/applab/onEvent/" TargetMode="External"/><Relationship Id="rId167" Type="http://schemas.openxmlformats.org/officeDocument/2006/relationships/hyperlink" Target="https://docs.code.org/applab/buzzer.frequency/" TargetMode="External"/><Relationship Id="rId332" Type="http://schemas.openxmlformats.org/officeDocument/2006/relationships/image" Target="media/image15.png"/><Relationship Id="rId374" Type="http://schemas.openxmlformats.org/officeDocument/2006/relationships/hyperlink" Target="https://docs.code.org/applab/buzzerplaynotes/" TargetMode="External"/><Relationship Id="rId71" Type="http://schemas.openxmlformats.org/officeDocument/2006/relationships/hyperlink" Target="https://docs.code.org/applab/setProperty/" TargetMode="External"/><Relationship Id="rId234"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https://youtu.be/xQGsubJNbQw" TargetMode="External"/><Relationship Id="rId276" Type="http://schemas.openxmlformats.org/officeDocument/2006/relationships/image" Target="media/image12.png"/><Relationship Id="rId441" Type="http://schemas.openxmlformats.org/officeDocument/2006/relationships/hyperlink" Target="https://youtu.be/ZoqMiFKspAA" TargetMode="External"/><Relationship Id="rId483" Type="http://schemas.openxmlformats.org/officeDocument/2006/relationships/hyperlink" Target="https://docs.code.org/applab/createled/" TargetMode="External"/><Relationship Id="rId539" Type="http://schemas.openxmlformats.org/officeDocument/2006/relationships/footer" Target="footer2.xml"/><Relationship Id="rId40" Type="http://schemas.openxmlformats.org/officeDocument/2006/relationships/hyperlink" Target="https://3dprinting.com/" TargetMode="External"/><Relationship Id="rId136" Type="http://schemas.openxmlformats.org/officeDocument/2006/relationships/hyperlink" Target="https://docs.code.org/applab/onBoardEvent/" TargetMode="External"/><Relationship Id="rId178" Type="http://schemas.openxmlformats.org/officeDocument/2006/relationships/hyperlink" Target="https://docs.code.org/applab/getProperty/" TargetMode="External"/><Relationship Id="rId301" Type="http://schemas.openxmlformats.org/officeDocument/2006/relationships/hyperlink" Target="https://docs.google.com/document/d/1wHZM3BVbm2gOchvAXUTIXaC820pqlRi5pzg5CLIF6Pw/edit" TargetMode="External"/><Relationship Id="rId343" Type="http://schemas.openxmlformats.org/officeDocument/2006/relationships/hyperlink" Target="https://docs.code.org/applab/on/" TargetMode="External"/><Relationship Id="rId82" Type="http://schemas.openxmlformats.org/officeDocument/2006/relationships/hyperlink" Target="https://docs.code.org/applab/randomNumber/" TargetMode="External"/><Relationship Id="rId203" Type="http://schemas.openxmlformats.org/officeDocument/2006/relationships/hyperlink" Target="https://docs.code.org/applab/color/" TargetMode="External"/><Relationship Id="rId385" Type="http://schemas.openxmlformats.org/officeDocument/2006/relationships/hyperlink" Target="https://docs.code.org/applab/buzzer.stop/" TargetMode="External"/><Relationship Id="rId245" Type="http://schemas.openxmlformats.org/officeDocument/2006/relationships/hyperlink" Target="https://docs.code.org/applab/setProperty/" TargetMode="External"/><Relationship Id="rId287" Type="http://schemas.openxmlformats.org/officeDocument/2006/relationships/hyperlink" Target="https://docs.code.org/applab/setScreen/" TargetMode="External"/><Relationship Id="rId410" Type="http://schemas.openxmlformats.org/officeDocument/2006/relationships/hyperlink" Target="https://curriculum.code.org/csd-18/unit6/13/" TargetMode="External"/><Relationship Id="rId452" Type="http://schemas.openxmlformats.org/officeDocument/2006/relationships/hyperlink" Target="https://docs.code.org/applab/led.off/" TargetMode="External"/><Relationship Id="rId494" Type="http://schemas.openxmlformats.org/officeDocument/2006/relationships/image" Target="media/image24.png"/><Relationship Id="rId508" Type="http://schemas.openxmlformats.org/officeDocument/2006/relationships/hyperlink" Target="https://docs.google.com/document/d/1uJoGRcxOOSDWYr2ZXsFFTFAwx5clFRFl9siw0Xa-vAU/edit" TargetMode="External"/><Relationship Id="rId105" Type="http://schemas.openxmlformats.org/officeDocument/2006/relationships/hyperlink" Target="https://curriculum.code.org/csd-18/unit6/4/" TargetMode="External"/><Relationship Id="rId147" Type="http://schemas.openxmlformats.org/officeDocument/2006/relationships/hyperlink" Target="https://studio.code.org/s/csd6-2018/stage/5/puzzle/6" TargetMode="External"/><Relationship Id="rId312" Type="http://schemas.openxmlformats.org/officeDocument/2006/relationships/hyperlink" Target="https://curriculum.code.org/csd-18/unit6/9/" TargetMode="External"/><Relationship Id="rId354" Type="http://schemas.openxmlformats.org/officeDocument/2006/relationships/hyperlink" Target="https://code.org/contact" TargetMode="External"/><Relationship Id="rId51" Type="http://schemas.openxmlformats.org/officeDocument/2006/relationships/hyperlink" Target="https://docs.code.org/applab/setProperty/" TargetMode="External"/><Relationship Id="rId93" Type="http://schemas.openxmlformats.org/officeDocument/2006/relationships/hyperlink" Target="https://curriculum.code.org/csd-1718/unit6/3/" TargetMode="External"/><Relationship Id="rId189" Type="http://schemas.openxmlformats.org/officeDocument/2006/relationships/hyperlink" Target="https://docs.code.org/applab/getProperty/" TargetMode="External"/><Relationship Id="rId396" Type="http://schemas.openxmlformats.org/officeDocument/2006/relationships/image" Target="media/image20.png"/><Relationship Id="rId214" Type="http://schemas.openxmlformats.org/officeDocument/2006/relationships/hyperlink" Target="https://docs.code.org/applab/getProperty/" TargetMode="External"/><Relationship Id="rId256" Type="http://schemas.openxmlformats.org/officeDocument/2006/relationships/hyperlink" Target="https://docs.code.org/applab/setProperty/" TargetMode="External"/><Relationship Id="rId298" Type="http://schemas.openxmlformats.org/officeDocument/2006/relationships/hyperlink" Target="https://docs.google.com/document/d/1wHZM3BVbm2gOchvAXUTIXaC820pqlRi5pzg5CLIF6Pw/edit" TargetMode="External"/><Relationship Id="rId421" Type="http://schemas.openxmlformats.org/officeDocument/2006/relationships/hyperlink" Target="https://docs.code.org/applab/accelerometer.getOrientation/" TargetMode="External"/><Relationship Id="rId463" Type="http://schemas.openxmlformats.org/officeDocument/2006/relationships/hyperlink" Target="https://docs.code.org/applab/digitalWrite/" TargetMode="External"/><Relationship Id="rId519" Type="http://schemas.openxmlformats.org/officeDocument/2006/relationships/hyperlink" Target="https://docs.google.com/document/d/1uJoGRcxOOSDWYr2ZXsFFTFAwx5clFRFl9siw0Xa-vAU/edit" TargetMode="External"/><Relationship Id="rId116" Type="http://schemas.openxmlformats.org/officeDocument/2006/relationships/hyperlink" Target="https://curriculum.code.org/csd-18/unit6/4/" TargetMode="External"/><Relationship Id="rId158" Type="http://schemas.openxmlformats.org/officeDocument/2006/relationships/hyperlink" Target="https://studio.code.org/s/csd6-2018/stage/5/puzzle/10" TargetMode="External"/><Relationship Id="rId323" Type="http://schemas.openxmlformats.org/officeDocument/2006/relationships/hyperlink" Target="https://support.code.org/hc/en-us/requests/new?description=Bug%20in%20CS%20Discoveries%202018%20unit%206%20lesson%2010%20curriculum.code.org/csd-18/unit6/10/" TargetMode="External"/><Relationship Id="rId530" Type="http://schemas.openxmlformats.org/officeDocument/2006/relationships/hyperlink" Target="https://studio.code.org/s/csd6-2018/stage/16/puzzle/5" TargetMode="External"/><Relationship Id="rId20" Type="http://schemas.openxmlformats.org/officeDocument/2006/relationships/hyperlink" Target="https://youtu.be/1x54GqfL3UY" TargetMode="External"/><Relationship Id="rId62" Type="http://schemas.openxmlformats.org/officeDocument/2006/relationships/image" Target="media/image2.png"/><Relationship Id="rId365" Type="http://schemas.openxmlformats.org/officeDocument/2006/relationships/hyperlink" Target="https://docs.code.org/gamelab/randomNumber/" TargetMode="External"/><Relationship Id="rId225" Type="http://schemas.openxmlformats.org/officeDocument/2006/relationships/hyperlink" Target="https://docs.code.org/applab/value/" TargetMode="External"/><Relationship Id="rId267" Type="http://schemas.openxmlformats.org/officeDocument/2006/relationships/hyperlink" Target="https://docs.google.com/document/d/1dn4FIRKYaVb1o7TNiyeKqoT1fBL9FPoqOmJV-nvJYUM/copy" TargetMode="External"/><Relationship Id="rId432" Type="http://schemas.openxmlformats.org/officeDocument/2006/relationships/hyperlink" Target="https://docs.google.com/document/d/1MYLYmwNW4DH7n_oCTZFGnYz52e99htwzKTqOcmL5txQ/copy" TargetMode="External"/><Relationship Id="rId474" Type="http://schemas.openxmlformats.org/officeDocument/2006/relationships/hyperlink" Target="https://docs.code.org/applab/led.blink/" TargetMode="External"/><Relationship Id="rId127" Type="http://schemas.openxmlformats.org/officeDocument/2006/relationships/hyperlink" Target="https://docs.code.org/applab/onBoardEvent/" TargetMode="External"/><Relationship Id="rId31" Type="http://schemas.openxmlformats.org/officeDocument/2006/relationships/hyperlink" Target="https://youtu.be/1x54GqfL3UY" TargetMode="External"/><Relationship Id="rId73" Type="http://schemas.openxmlformats.org/officeDocument/2006/relationships/hyperlink" Target="https://docs.code.org/applab/setProperty/" TargetMode="External"/><Relationship Id="rId169" Type="http://schemas.openxmlformats.org/officeDocument/2006/relationships/hyperlink" Target="https://docs.code.org/applab/buzzer.frequency/" TargetMode="External"/><Relationship Id="rId334" Type="http://schemas.openxmlformats.org/officeDocument/2006/relationships/hyperlink" Target="https://curriculum.code.org/csd-1718/unit6/10/" TargetMode="External"/><Relationship Id="rId376" Type="http://schemas.openxmlformats.org/officeDocument/2006/relationships/hyperlink" Target="https://docs.code.org/applab/buzzerplaysong/" TargetMode="External"/><Relationship Id="rId541" Type="http://schemas.openxmlformats.org/officeDocument/2006/relationships/footer" Target="footer3.xml"/><Relationship Id="rId4" Type="http://schemas.openxmlformats.org/officeDocument/2006/relationships/settings" Target="settings.xml"/><Relationship Id="rId180" Type="http://schemas.openxmlformats.org/officeDocument/2006/relationships/hyperlink" Target="https://docs.code.org/applab/getProperty/" TargetMode="External"/><Relationship Id="rId236" Type="http://schemas.openxmlformats.org/officeDocument/2006/relationships/hyperlink" Target="https://docs.code.org/applab/value/" TargetMode="External"/><Relationship Id="rId278" Type="http://schemas.openxmlformats.org/officeDocument/2006/relationships/hyperlink" Target="https://curriculum.code.org/csd-18/unit6/8/" TargetMode="External"/><Relationship Id="rId401" Type="http://schemas.openxmlformats.org/officeDocument/2006/relationships/hyperlink" Target="https://curriculum.code.org/csd-18/unit6/12/" TargetMode="External"/><Relationship Id="rId443" Type="http://schemas.openxmlformats.org/officeDocument/2006/relationships/hyperlink" Target="https://learn.adafruit.com/all-about-leds/overview" TargetMode="External"/><Relationship Id="rId303" Type="http://schemas.openxmlformats.org/officeDocument/2006/relationships/hyperlink" Target="https://docs.google.com/document/d/1vPeG-bJlGJTVU91eNzxIzp1gTCK-s5AGAX_T-SrfBZE/edit" TargetMode="External"/><Relationship Id="rId485" Type="http://schemas.openxmlformats.org/officeDocument/2006/relationships/hyperlink" Target="https://docs.code.org/applab/led/" TargetMode="External"/><Relationship Id="rId42" Type="http://schemas.openxmlformats.org/officeDocument/2006/relationships/hyperlink" Target="https://studio.code.org/s/csd6-2018/stage/1/puzzle/2" TargetMode="External"/><Relationship Id="rId84" Type="http://schemas.openxmlformats.org/officeDocument/2006/relationships/hyperlink" Target="https://docs.code.org/applab/setProperty/" TargetMode="External"/><Relationship Id="rId138" Type="http://schemas.openxmlformats.org/officeDocument/2006/relationships/hyperlink" Target="https://docs.code.org/applab/onEvent/" TargetMode="External"/><Relationship Id="rId345" Type="http://schemas.openxmlformats.org/officeDocument/2006/relationships/hyperlink" Target="https://docs.code.org/applab/color/" TargetMode="External"/><Relationship Id="rId387" Type="http://schemas.openxmlformats.org/officeDocument/2006/relationships/hyperlink" Target="https://curriculum.code.org/csd-18/unit6/12/" TargetMode="External"/><Relationship Id="rId510" Type="http://schemas.openxmlformats.org/officeDocument/2006/relationships/hyperlink" Target="https://docs.google.com/document/d/14fdmAmOJpOJw6KXielJAws1wf2AWEnSqQnZueUC6GvM/edit" TargetMode="External"/><Relationship Id="rId191" Type="http://schemas.openxmlformats.org/officeDocument/2006/relationships/hyperlink" Target="https://docs.code.org/applab/setProperty/" TargetMode="External"/><Relationship Id="rId205" Type="http://schemas.openxmlformats.org/officeDocument/2006/relationships/hyperlink" Target="https://docs.code.org/applab/color/" TargetMode="External"/><Relationship Id="rId247" Type="http://schemas.openxmlformats.org/officeDocument/2006/relationships/hyperlink" Target="https://docs.code.org/applab/rgb/" TargetMode="External"/><Relationship Id="rId412" Type="http://schemas.openxmlformats.org/officeDocument/2006/relationships/hyperlink" Target="https://studio.code.org/s/csd6-2018/stage/13/puzzle/6" TargetMode="External"/><Relationship Id="rId107" Type="http://schemas.openxmlformats.org/officeDocument/2006/relationships/hyperlink" Target="https://curriculum.code.org/csd-18/unit6/4/" TargetMode="External"/><Relationship Id="rId289" Type="http://schemas.openxmlformats.org/officeDocument/2006/relationships/hyperlink" Target="https://docs.code.org/applab/setScreen/" TargetMode="External"/><Relationship Id="rId454" Type="http://schemas.openxmlformats.org/officeDocument/2006/relationships/hyperlink" Target="https://docs.code.org/applab/digitalWrite/" TargetMode="External"/><Relationship Id="rId496" Type="http://schemas.openxmlformats.org/officeDocument/2006/relationships/hyperlink" Target="https://docs.code.org/applab/onBoardEvent/" TargetMode="External"/><Relationship Id="rId11" Type="http://schemas.openxmlformats.org/officeDocument/2006/relationships/hyperlink" Target="https://docs.google.com/document/d/1-fvLAoZcGopplA-0bwCFrCRoPFYPCPgSeb2ablNteCg/edit" TargetMode="External"/><Relationship Id="rId53" Type="http://schemas.openxmlformats.org/officeDocument/2006/relationships/hyperlink" Target="https://curriculum.code.org/csd-18/unit6/2/" TargetMode="External"/><Relationship Id="rId149" Type="http://schemas.openxmlformats.org/officeDocument/2006/relationships/hyperlink" Target="https://docs.code.org/applab/toggleSwitch.isOpen/" TargetMode="External"/><Relationship Id="rId314" Type="http://schemas.openxmlformats.org/officeDocument/2006/relationships/hyperlink" Target="https://studio.code.org/s/csd6-2018/stage/9/puzzle/8" TargetMode="External"/><Relationship Id="rId356" Type="http://schemas.openxmlformats.org/officeDocument/2006/relationships/hyperlink" Target="https://curriculum.code.org/csd-18/unit6/11/" TargetMode="External"/><Relationship Id="rId398" Type="http://schemas.openxmlformats.org/officeDocument/2006/relationships/hyperlink" Target="https://curriculum.code.org/csd-18/unit6/12/" TargetMode="External"/><Relationship Id="rId521" Type="http://schemas.openxmlformats.org/officeDocument/2006/relationships/hyperlink" Target="https://docs.google.com/document/d/14fdmAmOJpOJw6KXielJAws1wf2AWEnSqQnZueUC6GvM/edit" TargetMode="External"/><Relationship Id="rId95" Type="http://schemas.openxmlformats.org/officeDocument/2006/relationships/hyperlink" Target="https://studio.code.org/s/csd6/stage/3/puzzle/3" TargetMode="External"/><Relationship Id="rId160" Type="http://schemas.openxmlformats.org/officeDocument/2006/relationships/hyperlink" Target="https://docs.code.org/applab/buzzer/" TargetMode="External"/><Relationship Id="rId216" Type="http://schemas.openxmlformats.org/officeDocument/2006/relationships/hyperlink" Target="https://docs.code.org/applab/speed/" TargetMode="External"/><Relationship Id="rId423" Type="http://schemas.openxmlformats.org/officeDocument/2006/relationships/image" Target="media/image23.png"/><Relationship Id="rId258" Type="http://schemas.openxmlformats.org/officeDocument/2006/relationships/hyperlink" Target="https://docs.code.org/applab/setProperty/" TargetMode="External"/><Relationship Id="rId465" Type="http://schemas.openxmlformats.org/officeDocument/2006/relationships/hyperlink" Target="https://docs.code.org/applab/led/" TargetMode="External"/><Relationship Id="rId22" Type="http://schemas.openxmlformats.org/officeDocument/2006/relationships/hyperlink" Target="https://youtu.be/xQGsubJNbQw" TargetMode="External"/><Relationship Id="rId64" Type="http://schemas.openxmlformats.org/officeDocument/2006/relationships/image" Target="media/image4.png"/><Relationship Id="rId118" Type="http://schemas.openxmlformats.org/officeDocument/2006/relationships/hyperlink" Target="https://studio.code.org/s/csd6-2018/stage/4/puzzle/2" TargetMode="External"/><Relationship Id="rId325" Type="http://schemas.openxmlformats.org/officeDocument/2006/relationships/hyperlink" Target="https://curriculum.code.org/csd-18/unit6/10/" TargetMode="External"/><Relationship Id="rId367" Type="http://schemas.openxmlformats.org/officeDocument/2006/relationships/hyperlink" Target="https://docs.code.org/applab/buzzerplaynotes/" TargetMode="External"/><Relationship Id="rId532" Type="http://schemas.openxmlformats.org/officeDocument/2006/relationships/hyperlink" Target="https://docs.code.org/gamelab/console.log/" TargetMode="External"/><Relationship Id="rId171" Type="http://schemas.openxmlformats.org/officeDocument/2006/relationships/hyperlink" Target="https://docs.code.org/applab/buzzer.frequency/" TargetMode="External"/><Relationship Id="rId227" Type="http://schemas.openxmlformats.org/officeDocument/2006/relationships/hyperlink" Target="https://docs.code.org/applab/value/" TargetMode="External"/><Relationship Id="rId269" Type="http://schemas.openxmlformats.org/officeDocument/2006/relationships/hyperlink" Target="https://studio.code.org/s/csd6-2018/stage/8/puzzle/2" TargetMode="External"/><Relationship Id="rId434" Type="http://schemas.openxmlformats.org/officeDocument/2006/relationships/hyperlink" Target="https://docs.google.com/document/d/1MYLYmwNW4DH7n_oCTZFGnYz52e99htwzKTqOcmL5txQ/edit" TargetMode="External"/><Relationship Id="rId476" Type="http://schemas.openxmlformats.org/officeDocument/2006/relationships/hyperlink" Target="https://docs.code.org/applab/createled/" TargetMode="External"/><Relationship Id="rId33" Type="http://schemas.openxmlformats.org/officeDocument/2006/relationships/hyperlink" Target="https://youtu.be/xQGsubJNbQw" TargetMode="External"/><Relationship Id="rId129" Type="http://schemas.openxmlformats.org/officeDocument/2006/relationships/hyperlink" Target="https://docs.code.org/applab/onEvent/" TargetMode="External"/><Relationship Id="rId280" Type="http://schemas.openxmlformats.org/officeDocument/2006/relationships/hyperlink" Target="https://curriculum.code.org/csd-18/unit6/8/" TargetMode="External"/><Relationship Id="rId336" Type="http://schemas.openxmlformats.org/officeDocument/2006/relationships/hyperlink" Target="https://curriculum.code.org/csd-1718/unit6/10/" TargetMode="External"/><Relationship Id="rId501" Type="http://schemas.openxmlformats.org/officeDocument/2006/relationships/comments" Target="comments.xml"/><Relationship Id="rId543" Type="http://schemas.openxmlformats.org/officeDocument/2006/relationships/theme" Target="theme/theme1.xml"/><Relationship Id="rId75" Type="http://schemas.openxmlformats.org/officeDocument/2006/relationships/hyperlink" Target="https://docs.code.org/applab/setProperty/" TargetMode="External"/><Relationship Id="rId140" Type="http://schemas.openxmlformats.org/officeDocument/2006/relationships/hyperlink" Target="https://docs.code.org/applab/onBoardEvent/" TargetMode="External"/><Relationship Id="rId182" Type="http://schemas.openxmlformats.org/officeDocument/2006/relationships/hyperlink" Target="https://docs.code.org/applab/setProperty/" TargetMode="External"/><Relationship Id="rId378" Type="http://schemas.openxmlformats.org/officeDocument/2006/relationships/hyperlink" Target="https://docs.code.org/applab/buzzerplaysong/" TargetMode="External"/><Relationship Id="rId403" Type="http://schemas.openxmlformats.org/officeDocument/2006/relationships/image" Target="media/image21.png"/><Relationship Id="rId6" Type="http://schemas.openxmlformats.org/officeDocument/2006/relationships/footnotes" Target="footnotes.xml"/><Relationship Id="rId238" Type="http://schemas.openxmlformats.org/officeDocument/2006/relationships/hyperlink" Target="https://docs.code.org/applab/setScale/" TargetMode="External"/><Relationship Id="rId445" Type="http://schemas.openxmlformats.org/officeDocument/2006/relationships/hyperlink" Target="https://learn.adafruit.com/all-about-leds/overview" TargetMode="External"/><Relationship Id="rId487" Type="http://schemas.openxmlformats.org/officeDocument/2006/relationships/hyperlink" Target="https://docs.code.org/applab/createled/" TargetMode="External"/><Relationship Id="rId291" Type="http://schemas.openxmlformats.org/officeDocument/2006/relationships/hyperlink" Target="https://docs.code.org/applab/setProperty/" TargetMode="External"/><Relationship Id="rId305" Type="http://schemas.openxmlformats.org/officeDocument/2006/relationships/hyperlink" Target="https://curriculum.code.org/csd-18/unit6/9/" TargetMode="External"/><Relationship Id="rId347" Type="http://schemas.openxmlformats.org/officeDocument/2006/relationships/hyperlink" Target="https://docs.code.org/applab/color/" TargetMode="External"/><Relationship Id="rId512" Type="http://schemas.openxmlformats.org/officeDocument/2006/relationships/hyperlink" Target="https://docs.google.com/document/d/1pPTgdSLwAHs7AutiL5fBcHh2s_g5PrxEv0do5PHnvxU/edit" TargetMode="External"/><Relationship Id="rId44" Type="http://schemas.openxmlformats.org/officeDocument/2006/relationships/hyperlink" Target="https://docs.code.org/applab/setProperty/" TargetMode="External"/><Relationship Id="rId86" Type="http://schemas.openxmlformats.org/officeDocument/2006/relationships/hyperlink" Target="https://docs.code.org/applab/setProperty/" TargetMode="External"/><Relationship Id="rId151" Type="http://schemas.openxmlformats.org/officeDocument/2006/relationships/hyperlink" Target="https://docs.code.org/applab/toggleSwitch.isOpen/" TargetMode="External"/><Relationship Id="rId389" Type="http://schemas.openxmlformats.org/officeDocument/2006/relationships/hyperlink" Target="https://curriculum.code.org/csd-18/unit6/12/" TargetMode="External"/><Relationship Id="rId193" Type="http://schemas.openxmlformats.org/officeDocument/2006/relationships/hyperlink" Target="https://docs.code.org/applab/getProperty/" TargetMode="External"/><Relationship Id="rId207" Type="http://schemas.openxmlformats.org/officeDocument/2006/relationships/hyperlink" Target="https://docs.code.org/applab/getProperty/" TargetMode="External"/><Relationship Id="rId249" Type="http://schemas.openxmlformats.org/officeDocument/2006/relationships/hyperlink" Target="https://docs.code.org/applab/setProperty/" TargetMode="External"/><Relationship Id="rId414" Type="http://schemas.openxmlformats.org/officeDocument/2006/relationships/hyperlink" Target="https://curriculum.code.org/csd-18/unit6/13/" TargetMode="External"/><Relationship Id="rId456" Type="http://schemas.openxmlformats.org/officeDocument/2006/relationships/hyperlink" Target="https://docs.code.org/applab/led.on/" TargetMode="External"/><Relationship Id="rId498" Type="http://schemas.openxmlformats.org/officeDocument/2006/relationships/hyperlink" Target="https://docs.code.org/applab/onBoardEvent/" TargetMode="External"/><Relationship Id="rId13" Type="http://schemas.openxmlformats.org/officeDocument/2006/relationships/hyperlink" Target="https://youtu.be/xQGsubJNbQw" TargetMode="External"/><Relationship Id="rId109" Type="http://schemas.openxmlformats.org/officeDocument/2006/relationships/hyperlink" Target="https://curriculum.code.org/csd-18/unit6/4/" TargetMode="External"/><Relationship Id="rId260" Type="http://schemas.openxmlformats.org/officeDocument/2006/relationships/hyperlink" Target="https://docs.google.com/document/d/1dn4FIRKYaVb1o7TNiyeKqoT1fBL9FPoqOmJV-nvJYUM/" TargetMode="External"/><Relationship Id="rId316" Type="http://schemas.openxmlformats.org/officeDocument/2006/relationships/hyperlink" Target="https://studio.code.org/s/csd6-2018/stage/9/puzzle/10" TargetMode="External"/><Relationship Id="rId523" Type="http://schemas.openxmlformats.org/officeDocument/2006/relationships/hyperlink" Target="https://studio.code.org/s/csd6-2018/stage/16/puzzle/2" TargetMode="External"/><Relationship Id="rId55" Type="http://schemas.openxmlformats.org/officeDocument/2006/relationships/hyperlink" Target="https://curriculum.code.org/csd-18/unit6/2/" TargetMode="External"/><Relationship Id="rId97" Type="http://schemas.openxmlformats.org/officeDocument/2006/relationships/hyperlink" Target="https://studio.code.org/maker/setup" TargetMode="External"/><Relationship Id="rId120" Type="http://schemas.openxmlformats.org/officeDocument/2006/relationships/hyperlink" Target="https://docs.code.org/applab/onEvent/" TargetMode="External"/><Relationship Id="rId358" Type="http://schemas.openxmlformats.org/officeDocument/2006/relationships/hyperlink" Target="https://docs.code.org/applab/buzzer.note/" TargetMode="External"/><Relationship Id="rId162" Type="http://schemas.openxmlformats.org/officeDocument/2006/relationships/hyperlink" Target="https://docs.code.org/applab/buzzer/" TargetMode="External"/><Relationship Id="rId218" Type="http://schemas.openxmlformats.org/officeDocument/2006/relationships/hyperlink" Target="https://curriculum.code.org/csd-18/unit6/7/" TargetMode="External"/><Relationship Id="rId425" Type="http://schemas.openxmlformats.org/officeDocument/2006/relationships/hyperlink" Target="https://studio.code.org/s/csd6-2018/stage/15/puzzle/1/" TargetMode="External"/><Relationship Id="rId467" Type="http://schemas.openxmlformats.org/officeDocument/2006/relationships/hyperlink" Target="https://docs.code.org/applab/led.blink/" TargetMode="External"/><Relationship Id="rId271" Type="http://schemas.openxmlformats.org/officeDocument/2006/relationships/hyperlink" Target="https://curriculum.code.org/csd-18/unit6/8/" TargetMode="External"/><Relationship Id="rId24" Type="http://schemas.openxmlformats.org/officeDocument/2006/relationships/hyperlink" Target="https://support.code.org/hc/en-us/requests/new?description=Bug%20in%20CS%20Discoveries%202018%20unit%206%20lesson%201%20curriculum.code.org/csd-18/unit6/1/" TargetMode="External"/><Relationship Id="rId66" Type="http://schemas.openxmlformats.org/officeDocument/2006/relationships/hyperlink" Target="https://docs.code.org/applab/setProperty/" TargetMode="External"/><Relationship Id="rId131" Type="http://schemas.openxmlformats.org/officeDocument/2006/relationships/hyperlink" Target="https://docs.code.org/applab/onEvent/" TargetMode="External"/><Relationship Id="rId327" Type="http://schemas.openxmlformats.org/officeDocument/2006/relationships/image" Target="media/image13.png"/><Relationship Id="rId369" Type="http://schemas.openxmlformats.org/officeDocument/2006/relationships/hyperlink" Target="https://docs.code.org/applab/buzzerplaynotes/" TargetMode="External"/><Relationship Id="rId534" Type="http://schemas.openxmlformats.org/officeDocument/2006/relationships/hyperlink" Target="https://docs.google.com/document/d/1pPTgdSLwAHs7AutiL5fBcHh2s_g5PrxEv0do5PHnvxU/edit" TargetMode="External"/><Relationship Id="rId173" Type="http://schemas.openxmlformats.org/officeDocument/2006/relationships/hyperlink" Target="https://docs.code.org/applab/buzzer.frequency/" TargetMode="External"/><Relationship Id="rId229" Type="http://schemas.openxmlformats.org/officeDocument/2006/relationships/hyperlink" Target="https://docs.code.org/applab/value/" TargetMode="External"/><Relationship Id="rId380" Type="http://schemas.openxmlformats.org/officeDocument/2006/relationships/hyperlink" Target="https://docs.code.org/applab/buzzerplaysong/" TargetMode="External"/><Relationship Id="rId436" Type="http://schemas.openxmlformats.org/officeDocument/2006/relationships/hyperlink" Target="https://docs.google.com/document/d/1MYLYmwNW4DH7n_oCTZFGnYz52e99htwzKTqOcmL5txQ/edit" TargetMode="External"/><Relationship Id="rId240" Type="http://schemas.openxmlformats.org/officeDocument/2006/relationships/hyperlink" Target="https://docs.code.org/gamelab/console.log/" TargetMode="External"/><Relationship Id="rId478" Type="http://schemas.openxmlformats.org/officeDocument/2006/relationships/hyperlink" Target="https://docs.code.org/applab/led.blink/" TargetMode="External"/><Relationship Id="rId35" Type="http://schemas.openxmlformats.org/officeDocument/2006/relationships/hyperlink" Target="https://youtu.be/1x54GqfL3UY" TargetMode="External"/><Relationship Id="rId77" Type="http://schemas.openxmlformats.org/officeDocument/2006/relationships/hyperlink" Target="https://docs.code.org/applab/onEvent/" TargetMode="External"/><Relationship Id="rId100" Type="http://schemas.openxmlformats.org/officeDocument/2006/relationships/hyperlink" Target="https://docs.code.org/applab/blink/" TargetMode="External"/><Relationship Id="rId282" Type="http://schemas.openxmlformats.org/officeDocument/2006/relationships/hyperlink" Target="https://docs.code.org/gamelab/console.log/" TargetMode="External"/><Relationship Id="rId338" Type="http://schemas.openxmlformats.org/officeDocument/2006/relationships/hyperlink" Target="https://docs.code.org/applab/on/" TargetMode="External"/><Relationship Id="rId503" Type="http://schemas.microsoft.com/office/2016/09/relationships/commentsIds" Target="commentsIds.xml"/><Relationship Id="rId8" Type="http://schemas.openxmlformats.org/officeDocument/2006/relationships/hyperlink" Target="https://youtu.be/xQGsubJNbQw" TargetMode="External"/><Relationship Id="rId142" Type="http://schemas.openxmlformats.org/officeDocument/2006/relationships/hyperlink" Target="https://docs.code.org/applab/onBoardEvent/" TargetMode="External"/><Relationship Id="rId184" Type="http://schemas.openxmlformats.org/officeDocument/2006/relationships/hyperlink" Target="https://docs.code.org/applab/getProperty/" TargetMode="External"/><Relationship Id="rId391" Type="http://schemas.openxmlformats.org/officeDocument/2006/relationships/hyperlink" Target="https://curriculum.code.org/csd-18/unit6/12/" TargetMode="External"/><Relationship Id="rId405" Type="http://schemas.openxmlformats.org/officeDocument/2006/relationships/image" Target="media/image22.png"/><Relationship Id="rId447" Type="http://schemas.openxmlformats.org/officeDocument/2006/relationships/hyperlink" Target="https://docs.code.org/applab/digitalWrite/" TargetMode="External"/><Relationship Id="rId251" Type="http://schemas.openxmlformats.org/officeDocument/2006/relationships/hyperlink" Target="https://docs.code.org/applab/rgb/" TargetMode="External"/><Relationship Id="rId489" Type="http://schemas.openxmlformats.org/officeDocument/2006/relationships/hyperlink" Target="https://docs.code.org/applab/createled/" TargetMode="External"/><Relationship Id="rId46" Type="http://schemas.openxmlformats.org/officeDocument/2006/relationships/hyperlink" Target="https://docs.code.org/applab/setProperty/" TargetMode="External"/><Relationship Id="rId293" Type="http://schemas.openxmlformats.org/officeDocument/2006/relationships/hyperlink" Target="https://docs.google.com/document/d/1vPeG-bJlGJTVU91eNzxIzp1gTCK-s5AGAX_T-SrfBZE/edit" TargetMode="External"/><Relationship Id="rId307" Type="http://schemas.openxmlformats.org/officeDocument/2006/relationships/hyperlink" Target="https://studio.code.org/s/csd6-2018/stage/9/puzzle/4" TargetMode="External"/><Relationship Id="rId349" Type="http://schemas.openxmlformats.org/officeDocument/2006/relationships/hyperlink" Target="https://docs.code.org/applab/intensity/" TargetMode="External"/><Relationship Id="rId514" Type="http://schemas.openxmlformats.org/officeDocument/2006/relationships/hyperlink" Target="https://docs.google.com/document/d/14fdmAmOJpOJw6KXielJAws1wf2AWEnSqQnZueUC6GvM/copy" TargetMode="External"/><Relationship Id="rId88" Type="http://schemas.openxmlformats.org/officeDocument/2006/relationships/hyperlink" Target="https://studio.code.org/maker/setup" TargetMode="External"/><Relationship Id="rId111" Type="http://schemas.openxmlformats.org/officeDocument/2006/relationships/hyperlink" Target="https://studio.code.org/s/csd6-2018/stage/4/puzzle/1/" TargetMode="External"/><Relationship Id="rId153" Type="http://schemas.openxmlformats.org/officeDocument/2006/relationships/hyperlink" Target="https://docs.code.org/applab/toggleSwitch.isOpen/" TargetMode="External"/><Relationship Id="rId195" Type="http://schemas.openxmlformats.org/officeDocument/2006/relationships/hyperlink" Target="https://docs.code.org/applab/getProperty/" TargetMode="External"/><Relationship Id="rId209" Type="http://schemas.openxmlformats.org/officeDocument/2006/relationships/hyperlink" Target="https://docs.code.org/applab/getProperty/" TargetMode="External"/><Relationship Id="rId360" Type="http://schemas.openxmlformats.org/officeDocument/2006/relationships/hyperlink" Target="https://docs.code.org/applab/buzzer.note/" TargetMode="External"/><Relationship Id="rId416" Type="http://schemas.openxmlformats.org/officeDocument/2006/relationships/hyperlink" Target="https://docs.code.org/applab/buzzer.frequency/" TargetMode="External"/><Relationship Id="rId220" Type="http://schemas.openxmlformats.org/officeDocument/2006/relationships/hyperlink" Target="https://www.youtube.com/watch?v=RQc_frX50BA" TargetMode="External"/><Relationship Id="rId458" Type="http://schemas.openxmlformats.org/officeDocument/2006/relationships/hyperlink" Target="https://docs.code.org/applab/led.off/" TargetMode="External"/><Relationship Id="rId15" Type="http://schemas.openxmlformats.org/officeDocument/2006/relationships/hyperlink" Target="https://youtu.be/1x54GqfL3UY" TargetMode="External"/><Relationship Id="rId57" Type="http://schemas.openxmlformats.org/officeDocument/2006/relationships/hyperlink" Target="https://curriculum.code.org/csd-18/unit6/2/" TargetMode="External"/><Relationship Id="rId262" Type="http://schemas.openxmlformats.org/officeDocument/2006/relationships/hyperlink" Target="https://docs.google.com/document/d/1dn4FIRKYaVb1o7TNiyeKqoT1fBL9FPoqOmJV-nvJYUM/" TargetMode="External"/><Relationship Id="rId318" Type="http://schemas.openxmlformats.org/officeDocument/2006/relationships/hyperlink" Target="https://docs.google.com/document/d/1wHZM3BVbm2gOchvAXUTIXaC820pqlRi5pzg5CLIF6Pw/edit" TargetMode="External"/><Relationship Id="rId525" Type="http://schemas.openxmlformats.org/officeDocument/2006/relationships/image" Target="media/image26.gif"/><Relationship Id="rId99" Type="http://schemas.openxmlformats.org/officeDocument/2006/relationships/hyperlink" Target="https://docs.code.org/applab/blink/" TargetMode="External"/><Relationship Id="rId122" Type="http://schemas.openxmlformats.org/officeDocument/2006/relationships/hyperlink" Target="https://docs.code.org/applab/onBoardEvent/" TargetMode="External"/><Relationship Id="rId164" Type="http://schemas.openxmlformats.org/officeDocument/2006/relationships/image" Target="media/image10.png"/><Relationship Id="rId371" Type="http://schemas.openxmlformats.org/officeDocument/2006/relationships/hyperlink" Target="https://docs.code.org/applab/buzzerplaynotes/" TargetMode="External"/><Relationship Id="rId427" Type="http://schemas.openxmlformats.org/officeDocument/2006/relationships/hyperlink" Target="https://docs.google.com/document/d/1MYLYmwNW4DH7n_oCTZFGnYz52e99htwzKTqOcmL5txQ/edit" TargetMode="External"/><Relationship Id="rId469" Type="http://schemas.openxmlformats.org/officeDocument/2006/relationships/hyperlink" Target="https://docs.code.org/applab/led/" TargetMode="External"/><Relationship Id="rId26" Type="http://schemas.openxmlformats.org/officeDocument/2006/relationships/hyperlink" Target="https://code.org/circuitplayground" TargetMode="External"/><Relationship Id="rId231" Type="http://schemas.openxmlformats.org/officeDocument/2006/relationships/hyperlink" Target="https://docs.code.org/applab/value/" TargetMode="External"/><Relationship Id="rId273" Type="http://schemas.openxmlformats.org/officeDocument/2006/relationships/hyperlink" Target="https://docs.code.org/applab/setScreen/" TargetMode="External"/><Relationship Id="rId329" Type="http://schemas.openxmlformats.org/officeDocument/2006/relationships/hyperlink" Target="https://docs.code.org/applab/randomNumber/" TargetMode="External"/><Relationship Id="rId480" Type="http://schemas.openxmlformats.org/officeDocument/2006/relationships/hyperlink" Target="https://docs.code.org/applab/led/" TargetMode="External"/><Relationship Id="rId536" Type="http://schemas.openxmlformats.org/officeDocument/2006/relationships/header" Target="header1.xml"/><Relationship Id="rId68" Type="http://schemas.openxmlformats.org/officeDocument/2006/relationships/hyperlink" Target="https://docs.code.org/applab/setProperty/" TargetMode="External"/><Relationship Id="rId133" Type="http://schemas.openxmlformats.org/officeDocument/2006/relationships/hyperlink" Target="https://docs.code.org/applab/onEvent/" TargetMode="External"/><Relationship Id="rId175" Type="http://schemas.openxmlformats.org/officeDocument/2006/relationships/hyperlink" Target="https://docs.code.org/applab/buzzer.frequency/" TargetMode="External"/><Relationship Id="rId340" Type="http://schemas.openxmlformats.org/officeDocument/2006/relationships/hyperlink" Target="https://docs.code.org/applab/off/" TargetMode="External"/><Relationship Id="rId200" Type="http://schemas.openxmlformats.org/officeDocument/2006/relationships/hyperlink" Target="https://docs.code.org/applab/setProperty/" TargetMode="External"/><Relationship Id="rId382" Type="http://schemas.openxmlformats.org/officeDocument/2006/relationships/hyperlink" Target="https://docs.code.org/applab/buzzer.stop/" TargetMode="External"/><Relationship Id="rId438" Type="http://schemas.openxmlformats.org/officeDocument/2006/relationships/hyperlink" Target="https://youtu.be/ZoqMiFKspAA" TargetMode="External"/><Relationship Id="rId242" Type="http://schemas.openxmlformats.org/officeDocument/2006/relationships/hyperlink" Target="https://docs.code.org/gamelab/console.log/" TargetMode="External"/><Relationship Id="rId284" Type="http://schemas.openxmlformats.org/officeDocument/2006/relationships/hyperlink" Target="https://docs.code.org/applab/console.log/" TargetMode="External"/><Relationship Id="rId491" Type="http://schemas.openxmlformats.org/officeDocument/2006/relationships/hyperlink" Target="https://docs.google.com/document/d/1MYLYmwNW4DH7n_oCTZFGnYz52e99htwzKTqOcmL5txQ/edit" TargetMode="External"/><Relationship Id="rId505" Type="http://schemas.openxmlformats.org/officeDocument/2006/relationships/hyperlink" Target="https://docs.google.com/document/d/14fdmAmOJpOJw6KXielJAws1wf2AWEnSqQnZueUC6GvM/edit" TargetMode="External"/><Relationship Id="rId37" Type="http://schemas.openxmlformats.org/officeDocument/2006/relationships/hyperlink" Target="https://studio.code.org/s/csd6-2018/stage/1/puzzle/2" TargetMode="External"/><Relationship Id="rId79" Type="http://schemas.openxmlformats.org/officeDocument/2006/relationships/hyperlink" Target="https://docs.code.org/applab/onEvent/" TargetMode="External"/><Relationship Id="rId102" Type="http://schemas.openxmlformats.org/officeDocument/2006/relationships/hyperlink" Target="https://docs.code.org/applab/toggle/" TargetMode="External"/><Relationship Id="rId144" Type="http://schemas.openxmlformats.org/officeDocument/2006/relationships/image" Target="media/image7.png"/><Relationship Id="rId90" Type="http://schemas.openxmlformats.org/officeDocument/2006/relationships/hyperlink" Target="https://studio.code.org/maker/setup" TargetMode="External"/><Relationship Id="rId186" Type="http://schemas.openxmlformats.org/officeDocument/2006/relationships/hyperlink" Target="https://curriculum.code.org/csd-18/unit6/6/" TargetMode="External"/><Relationship Id="rId351" Type="http://schemas.openxmlformats.org/officeDocument/2006/relationships/hyperlink" Target="https://curriculum.code.org/csd-1718/unit6/10/" TargetMode="External"/><Relationship Id="rId393" Type="http://schemas.openxmlformats.org/officeDocument/2006/relationships/hyperlink" Target="https://docs.code.org/applab/buttons/" TargetMode="External"/><Relationship Id="rId407" Type="http://schemas.openxmlformats.org/officeDocument/2006/relationships/hyperlink" Target="https://curriculum.code.org/csd-18/unit6/12/" TargetMode="External"/><Relationship Id="rId449" Type="http://schemas.openxmlformats.org/officeDocument/2006/relationships/hyperlink" Target="https://docs.code.org/applab/pinMode/" TargetMode="External"/><Relationship Id="rId211" Type="http://schemas.openxmlformats.org/officeDocument/2006/relationships/hyperlink" Target="https://docs.code.org/applab/color/" TargetMode="External"/><Relationship Id="rId253" Type="http://schemas.openxmlformats.org/officeDocument/2006/relationships/hyperlink" Target="https://docs.code.org/applab/rgb/" TargetMode="External"/><Relationship Id="rId295" Type="http://schemas.openxmlformats.org/officeDocument/2006/relationships/hyperlink" Target="https://docs.google.com/document/d/1wHZM3BVbm2gOchvAXUTIXaC820pqlRi5pzg5CLIF6Pw/edit" TargetMode="External"/><Relationship Id="rId309" Type="http://schemas.openxmlformats.org/officeDocument/2006/relationships/hyperlink" Target="https://studio.code.org/s/csd6-2018/stage/9/puzzle/6" TargetMode="External"/><Relationship Id="rId460" Type="http://schemas.openxmlformats.org/officeDocument/2006/relationships/hyperlink" Target="https://docs.code.org/applab/pinMode/" TargetMode="External"/><Relationship Id="rId516" Type="http://schemas.openxmlformats.org/officeDocument/2006/relationships/hyperlink" Target="https://support.code.org/hc/en-us/requests/new?description=Bug%20in%20CS%20Discoveries%202018%20unit%206%20lesson%2016%20curriculum.code.org/csd-18/unit6/16/" TargetMode="External"/><Relationship Id="rId48" Type="http://schemas.openxmlformats.org/officeDocument/2006/relationships/hyperlink" Target="https://docs.code.org/applab/setProperty/" TargetMode="External"/><Relationship Id="rId113" Type="http://schemas.openxmlformats.org/officeDocument/2006/relationships/hyperlink" Target="https://docs.google.com/document/d/1Pqq09UzF8xNP688FwK7x9zrsjxxM4WajAVtEwM1wYPE/edit" TargetMode="External"/><Relationship Id="rId320" Type="http://schemas.openxmlformats.org/officeDocument/2006/relationships/hyperlink" Target="https://docs.code.org/applab/colorLeds/" TargetMode="External"/><Relationship Id="rId155" Type="http://schemas.openxmlformats.org/officeDocument/2006/relationships/hyperlink" Target="https://docs.code.org/applab/toggleSwitch.isOpen/" TargetMode="External"/><Relationship Id="rId197" Type="http://schemas.openxmlformats.org/officeDocument/2006/relationships/hyperlink" Target="https://docs.code.org/applab/color/" TargetMode="External"/><Relationship Id="rId362" Type="http://schemas.openxmlformats.org/officeDocument/2006/relationships/hyperlink" Target="https://docs.code.org/applab/buzzer.note/" TargetMode="External"/><Relationship Id="rId418" Type="http://schemas.openxmlformats.org/officeDocument/2006/relationships/hyperlink" Target="https://docs.code.org/applab/buzzer.frequency/" TargetMode="External"/><Relationship Id="rId222" Type="http://schemas.openxmlformats.org/officeDocument/2006/relationships/hyperlink" Target="https://www.youtube.com/watch?v=RQc_frX50BA" TargetMode="External"/><Relationship Id="rId264" Type="http://schemas.openxmlformats.org/officeDocument/2006/relationships/hyperlink" Target="https://docs.google.com/document/d/1dn4FIRKYaVb1o7TNiyeKqoT1fBL9FPoqOmJV-nvJYUM/export?format=pdf" TargetMode="External"/><Relationship Id="rId471" Type="http://schemas.openxmlformats.org/officeDocument/2006/relationships/hyperlink" Target="https://docs.code.org/applab/pinMode/" TargetMode="External"/><Relationship Id="rId17" Type="http://schemas.openxmlformats.org/officeDocument/2006/relationships/hyperlink" Target="https://docs.google.com/document/d/1-fvLAoZcGopplA-0bwCFrCRoPFYPCPgSeb2ablNteCg/edit" TargetMode="External"/><Relationship Id="rId59" Type="http://schemas.openxmlformats.org/officeDocument/2006/relationships/image" Target="media/image1.png"/><Relationship Id="rId124" Type="http://schemas.openxmlformats.org/officeDocument/2006/relationships/hyperlink" Target="https://docs.code.org/applab/onEvent/" TargetMode="External"/><Relationship Id="rId527" Type="http://schemas.openxmlformats.org/officeDocument/2006/relationships/hyperlink" Target="https://studio.code.org/s/csd6-2018/stage/16/puzzle/4" TargetMode="External"/><Relationship Id="rId70" Type="http://schemas.openxmlformats.org/officeDocument/2006/relationships/hyperlink" Target="https://docs.code.org/applab/setProperty/" TargetMode="External"/><Relationship Id="rId166" Type="http://schemas.openxmlformats.org/officeDocument/2006/relationships/hyperlink" Target="https://docs.code.org/applab/buzzer.frequency/" TargetMode="External"/><Relationship Id="rId331" Type="http://schemas.openxmlformats.org/officeDocument/2006/relationships/hyperlink" Target="https://curriculum.code.org/csd-18/unit6/10/" TargetMode="External"/><Relationship Id="rId373" Type="http://schemas.openxmlformats.org/officeDocument/2006/relationships/hyperlink" Target="https://studio.code.org/s/csd6-2018/stage/11/puzzle/13" TargetMode="External"/><Relationship Id="rId429" Type="http://schemas.openxmlformats.org/officeDocument/2006/relationships/hyperlink" Target="http://videos.code.org/cs-discoveries/concept/04_CircuitsLogic_sm.mp4" TargetMode="External"/><Relationship Id="rId1" Type="http://schemas.openxmlformats.org/officeDocument/2006/relationships/customXml" Target="../customXml/item1.xml"/><Relationship Id="rId233" Type="http://schemas.openxmlformats.org/officeDocument/2006/relationships/hyperlink" Target="https://docs.code.org/applab/value/" TargetMode="External"/><Relationship Id="rId440" Type="http://schemas.openxmlformats.org/officeDocument/2006/relationships/hyperlink" Target="https://docs.google.com/document/d/1MYLYmwNW4DH7n_oCTZFGnYz52e99htwzKTqOcmL5txQ/edit" TargetMode="External"/><Relationship Id="rId28" Type="http://schemas.openxmlformats.org/officeDocument/2006/relationships/hyperlink" Target="https://code.org/circuitplayground" TargetMode="External"/><Relationship Id="rId275" Type="http://schemas.openxmlformats.org/officeDocument/2006/relationships/hyperlink" Target="https://docs.code.org/applab/functionParams_n/" TargetMode="External"/><Relationship Id="rId300" Type="http://schemas.openxmlformats.org/officeDocument/2006/relationships/hyperlink" Target="https://docs.google.com/document/d/1wHZM3BVbm2gOchvAXUTIXaC820pqlRi5pzg5CLIF6Pw/edit" TargetMode="External"/><Relationship Id="rId482" Type="http://schemas.openxmlformats.org/officeDocument/2006/relationships/hyperlink" Target="https://studio.code.org/s/csd6-2018/stage/15/puzzle/8" TargetMode="External"/><Relationship Id="rId538" Type="http://schemas.openxmlformats.org/officeDocument/2006/relationships/footer" Target="footer1.xml"/><Relationship Id="rId81" Type="http://schemas.openxmlformats.org/officeDocument/2006/relationships/hyperlink" Target="https://docs.code.org/applab/randomNumber/" TargetMode="External"/><Relationship Id="rId135" Type="http://schemas.openxmlformats.org/officeDocument/2006/relationships/hyperlink" Target="https://docs.code.org/applab/onBoardEvent/" TargetMode="External"/><Relationship Id="rId177" Type="http://schemas.openxmlformats.org/officeDocument/2006/relationships/hyperlink" Target="https://docs.code.org/applab/getProperty/" TargetMode="External"/><Relationship Id="rId342" Type="http://schemas.openxmlformats.org/officeDocument/2006/relationships/hyperlink" Target="https://docs.code.org/applab/on/" TargetMode="External"/><Relationship Id="rId384" Type="http://schemas.openxmlformats.org/officeDocument/2006/relationships/hyperlink" Target="https://docs.code.org/applab/buzzer.stop/" TargetMode="External"/><Relationship Id="rId202" Type="http://schemas.openxmlformats.org/officeDocument/2006/relationships/hyperlink" Target="https://docs.code.org/applab/color/" TargetMode="External"/><Relationship Id="rId244" Type="http://schemas.openxmlformats.org/officeDocument/2006/relationships/hyperlink" Target="https://docs.code.org/applab/setProperty/" TargetMode="External"/><Relationship Id="rId39" Type="http://schemas.openxmlformats.org/officeDocument/2006/relationships/hyperlink" Target="https://3dprinting.com/" TargetMode="External"/><Relationship Id="rId286" Type="http://schemas.openxmlformats.org/officeDocument/2006/relationships/hyperlink" Target="https://docs.code.org/applab/console.log/" TargetMode="External"/><Relationship Id="rId451" Type="http://schemas.openxmlformats.org/officeDocument/2006/relationships/hyperlink" Target="https://docs.code.org/applab/led.on/" TargetMode="External"/><Relationship Id="rId493" Type="http://schemas.openxmlformats.org/officeDocument/2006/relationships/hyperlink" Target="https://docs.google.com/document/d/1MYLYmwNW4DH7n_oCTZFGnYz52e99htwzKTqOcmL5txQ/edit" TargetMode="External"/><Relationship Id="rId507" Type="http://schemas.openxmlformats.org/officeDocument/2006/relationships/hyperlink" Target="https://docs.google.com/document/d/1pPTgdSLwAHs7AutiL5fBcHh2s_g5PrxEv0do5PHnvxU/edit" TargetMode="External"/><Relationship Id="rId50" Type="http://schemas.openxmlformats.org/officeDocument/2006/relationships/hyperlink" Target="https://docs.code.org/applab/setScreen/" TargetMode="External"/><Relationship Id="rId104" Type="http://schemas.openxmlformats.org/officeDocument/2006/relationships/hyperlink" Target="https://curriculum.code.org/csd-18/unit6/4/" TargetMode="External"/><Relationship Id="rId146" Type="http://schemas.openxmlformats.org/officeDocument/2006/relationships/hyperlink" Target="https://docs.code.org/applab/onBoardEvent/" TargetMode="External"/><Relationship Id="rId188" Type="http://schemas.openxmlformats.org/officeDocument/2006/relationships/hyperlink" Target="https://docs.code.org/applab/getProperty/" TargetMode="External"/><Relationship Id="rId311" Type="http://schemas.openxmlformats.org/officeDocument/2006/relationships/hyperlink" Target="https://docs.code.org/applab/onBoardEvent/" TargetMode="External"/><Relationship Id="rId353" Type="http://schemas.openxmlformats.org/officeDocument/2006/relationships/image" Target="media/image18.png"/><Relationship Id="rId395" Type="http://schemas.openxmlformats.org/officeDocument/2006/relationships/hyperlink" Target="https://docs.code.org/applab/setProperty/" TargetMode="External"/><Relationship Id="rId409" Type="http://schemas.openxmlformats.org/officeDocument/2006/relationships/hyperlink" Target="https://docs.google.com/document/d/1FhHPqlC6dU_z9retuBYb-duUwyKpnjwuEgjF4zfdhvI/edit" TargetMode="External"/><Relationship Id="rId92" Type="http://schemas.openxmlformats.org/officeDocument/2006/relationships/hyperlink" Target="https://studio.code.org/s/csd6/stage/3/puzzle/1" TargetMode="External"/><Relationship Id="rId213" Type="http://schemas.openxmlformats.org/officeDocument/2006/relationships/hyperlink" Target="https://docs.code.org/applab/setProperty/" TargetMode="External"/><Relationship Id="rId420" Type="http://schemas.openxmlformats.org/officeDocument/2006/relationships/hyperlink" Target="https://docs.code.org/applab/accelerometer.getOrientation/" TargetMode="External"/><Relationship Id="rId255" Type="http://schemas.openxmlformats.org/officeDocument/2006/relationships/hyperlink" Target="https://docs.code.org/applab/rgb/" TargetMode="External"/><Relationship Id="rId297" Type="http://schemas.openxmlformats.org/officeDocument/2006/relationships/hyperlink" Target="https://docs.google.com/document/d/1vPeG-bJlGJTVU91eNzxIzp1gTCK-s5AGAX_T-SrfBZE/edit" TargetMode="External"/><Relationship Id="rId462" Type="http://schemas.openxmlformats.org/officeDocument/2006/relationships/hyperlink" Target="https://docs.code.org/applab/digitalWrite/" TargetMode="External"/><Relationship Id="rId518" Type="http://schemas.openxmlformats.org/officeDocument/2006/relationships/hyperlink" Target="https://docs.google.com/document/d/14fdmAmOJpOJw6KXielJAws1wf2AWEnSqQnZueUC6GvM/edit" TargetMode="External"/><Relationship Id="rId115" Type="http://schemas.openxmlformats.org/officeDocument/2006/relationships/hyperlink" Target="https://support.code.org/hc/en-us/requests/new?description=Bug%20in%20CS%20Discoveries%202018%20unit%206%20lesson%204%20curriculum.code.org/csd-18/unit6/4/" TargetMode="External"/><Relationship Id="rId157" Type="http://schemas.openxmlformats.org/officeDocument/2006/relationships/hyperlink" Target="https://docs.code.org/applab/toggleSwitch.isOpen/" TargetMode="External"/><Relationship Id="rId322" Type="http://schemas.openxmlformats.org/officeDocument/2006/relationships/hyperlink" Target="https://support.code.org/hc/en-us/requests/new?description=Bug%20in%20CS%20Discoveries%202018%20unit%206%20lesson%2010%20curriculum.code.org/csd-18/unit6/10/" TargetMode="External"/><Relationship Id="rId364" Type="http://schemas.openxmlformats.org/officeDocument/2006/relationships/hyperlink" Target="https://studio.code.org/s/csd6-2018/stage/11/puzzle/9" TargetMode="External"/><Relationship Id="rId61" Type="http://schemas.openxmlformats.org/officeDocument/2006/relationships/hyperlink" Target="https://curriculum.code.org/csd-18/unit6/2/" TargetMode="External"/><Relationship Id="rId199" Type="http://schemas.openxmlformats.org/officeDocument/2006/relationships/hyperlink" Target="https://docs.code.org/applab/getProperty/" TargetMode="External"/><Relationship Id="rId19" Type="http://schemas.openxmlformats.org/officeDocument/2006/relationships/hyperlink" Target="https://youtu.be/xQGsubJNbQw" TargetMode="External"/><Relationship Id="rId224" Type="http://schemas.openxmlformats.org/officeDocument/2006/relationships/hyperlink" Target="https://www.youtube.com/watch?v=RQc_frX50BA" TargetMode="External"/><Relationship Id="rId266" Type="http://schemas.openxmlformats.org/officeDocument/2006/relationships/hyperlink" Target="https://docs.google.com/document/d/1dn4FIRKYaVb1o7TNiyeKqoT1fBL9FPoqOmJV-nvJYUM/export?format=doc" TargetMode="External"/><Relationship Id="rId431" Type="http://schemas.openxmlformats.org/officeDocument/2006/relationships/hyperlink" Target="https://youtu.be/ZoqMiFKspAA" TargetMode="External"/><Relationship Id="rId473" Type="http://schemas.openxmlformats.org/officeDocument/2006/relationships/hyperlink" Target="https://docs.code.org/applab/led/" TargetMode="External"/><Relationship Id="rId529" Type="http://schemas.openxmlformats.org/officeDocument/2006/relationships/hyperlink" Target="https://docs.code.org/gamelab/console.log/" TargetMode="External"/><Relationship Id="rId30" Type="http://schemas.openxmlformats.org/officeDocument/2006/relationships/hyperlink" Target="https://youtu.be/xQGsubJNbQw" TargetMode="External"/><Relationship Id="rId126" Type="http://schemas.openxmlformats.org/officeDocument/2006/relationships/hyperlink" Target="https://docs.code.org/applab/onBoardEvent/" TargetMode="External"/><Relationship Id="rId168" Type="http://schemas.openxmlformats.org/officeDocument/2006/relationships/hyperlink" Target="https://docs.code.org/applab/buzzer.frequency/" TargetMode="External"/><Relationship Id="rId333" Type="http://schemas.openxmlformats.org/officeDocument/2006/relationships/hyperlink" Target="https://studio.code.org/s/csd6/stage/10/puzzle/9" TargetMode="External"/><Relationship Id="rId540" Type="http://schemas.openxmlformats.org/officeDocument/2006/relationships/header" Target="header3.xml"/><Relationship Id="rId72" Type="http://schemas.openxmlformats.org/officeDocument/2006/relationships/hyperlink" Target="https://docs.code.org/applab/setProperty/" TargetMode="External"/><Relationship Id="rId375" Type="http://schemas.openxmlformats.org/officeDocument/2006/relationships/hyperlink" Target="https://docs.code.org/applab/buzzerplaynotes/" TargetMode="External"/><Relationship Id="rId3" Type="http://schemas.openxmlformats.org/officeDocument/2006/relationships/styles" Target="styles.xml"/><Relationship Id="rId235" Type="http://schemas.openxmlformats.org/officeDocument/2006/relationships/hyperlink" Target="https://docs.code.org/applab/value/" TargetMode="External"/><Relationship Id="rId277" Type="http://schemas.openxmlformats.org/officeDocument/2006/relationships/hyperlink" Target="https://curriculum.code.org/csd-18/unit6/8/" TargetMode="External"/><Relationship Id="rId400" Type="http://schemas.openxmlformats.org/officeDocument/2006/relationships/hyperlink" Target="https://docs.code.org/applab/on/" TargetMode="External"/><Relationship Id="rId442" Type="http://schemas.openxmlformats.org/officeDocument/2006/relationships/hyperlink" Target="https://studio.code.org/s/csd6-2018/stage/15/puzzle/4" TargetMode="External"/><Relationship Id="rId484" Type="http://schemas.openxmlformats.org/officeDocument/2006/relationships/hyperlink" Target="https://docs.code.org/applab/led.blink/" TargetMode="External"/><Relationship Id="rId137" Type="http://schemas.openxmlformats.org/officeDocument/2006/relationships/hyperlink" Target="https://docs.code.org/applab/onEvent/" TargetMode="External"/><Relationship Id="rId302" Type="http://schemas.openxmlformats.org/officeDocument/2006/relationships/hyperlink" Target="https://docs.google.com/document/d/1vPeG-bJlGJTVU91eNzxIzp1gTCK-s5AGAX_T-SrfBZE/edit" TargetMode="External"/><Relationship Id="rId344" Type="http://schemas.openxmlformats.org/officeDocument/2006/relationships/hyperlink" Target="https://docs.code.org/applab/color/" TargetMode="External"/><Relationship Id="rId41" Type="http://schemas.openxmlformats.org/officeDocument/2006/relationships/hyperlink" Target="http://www.instructables.com/tag/type-id/category-technology/" TargetMode="External"/><Relationship Id="rId83" Type="http://schemas.openxmlformats.org/officeDocument/2006/relationships/hyperlink" Target="https://docs.code.org/applab/onEvent/" TargetMode="External"/><Relationship Id="rId179" Type="http://schemas.openxmlformats.org/officeDocument/2006/relationships/hyperlink" Target="https://docs.code.org/applab/getProperty/" TargetMode="External"/><Relationship Id="rId386" Type="http://schemas.openxmlformats.org/officeDocument/2006/relationships/hyperlink" Target="https://curriculum.code.org/csd-18/unit6/12/" TargetMode="External"/><Relationship Id="rId190" Type="http://schemas.openxmlformats.org/officeDocument/2006/relationships/hyperlink" Target="https://docs.code.org/applab/setProperty/" TargetMode="External"/><Relationship Id="rId204" Type="http://schemas.openxmlformats.org/officeDocument/2006/relationships/hyperlink" Target="https://docs.code.org/applab/color/" TargetMode="External"/><Relationship Id="rId246" Type="http://schemas.openxmlformats.org/officeDocument/2006/relationships/hyperlink" Target="https://docs.code.org/applab/rgb/" TargetMode="External"/><Relationship Id="rId288" Type="http://schemas.openxmlformats.org/officeDocument/2006/relationships/hyperlink" Target="https://docs.code.org/applab/setScreen/" TargetMode="External"/><Relationship Id="rId411" Type="http://schemas.openxmlformats.org/officeDocument/2006/relationships/hyperlink" Target="https://docs.code.org/applab/accelerometer.getOrientation/" TargetMode="External"/><Relationship Id="rId453" Type="http://schemas.openxmlformats.org/officeDocument/2006/relationships/hyperlink" Target="https://docs.code.org/applab/led.off/" TargetMode="External"/><Relationship Id="rId509" Type="http://schemas.openxmlformats.org/officeDocument/2006/relationships/hyperlink" Target="https://docs.google.com/document/d/1uJoGRcxOOSDWYr2ZXsFFTFAwx5clFRFl9siw0Xa-vAU/edit" TargetMode="External"/><Relationship Id="rId106" Type="http://schemas.openxmlformats.org/officeDocument/2006/relationships/hyperlink" Target="https://curriculum.code.org/csd-18/unit6/4/" TargetMode="External"/><Relationship Id="rId313" Type="http://schemas.openxmlformats.org/officeDocument/2006/relationships/hyperlink" Target="https://studio.code.org/s/csd6-2018/stage/9/puzzle/7" TargetMode="External"/><Relationship Id="rId495" Type="http://schemas.openxmlformats.org/officeDocument/2006/relationships/hyperlink" Target="https://studio.code.org/s/csd6-2018/stage/15/puzzle/13" TargetMode="External"/><Relationship Id="rId10" Type="http://schemas.openxmlformats.org/officeDocument/2006/relationships/hyperlink" Target="https://youtu.be/1x54GqfL3UY" TargetMode="External"/><Relationship Id="rId52" Type="http://schemas.openxmlformats.org/officeDocument/2006/relationships/hyperlink" Target="https://docs.code.org/applab/getProperty/" TargetMode="External"/><Relationship Id="rId94" Type="http://schemas.openxmlformats.org/officeDocument/2006/relationships/hyperlink" Target="https://curriculum.code.org/csd-1718/unit6/3/" TargetMode="External"/><Relationship Id="rId148" Type="http://schemas.openxmlformats.org/officeDocument/2006/relationships/image" Target="media/image8.png"/><Relationship Id="rId355" Type="http://schemas.openxmlformats.org/officeDocument/2006/relationships/hyperlink" Target="https://code.org/contact" TargetMode="External"/><Relationship Id="rId397" Type="http://schemas.openxmlformats.org/officeDocument/2006/relationships/hyperlink" Target="https://curriculum.code.org/csd-18/unit6/12/" TargetMode="External"/><Relationship Id="rId520" Type="http://schemas.openxmlformats.org/officeDocument/2006/relationships/hyperlink" Target="https://docs.google.com/document/d/1uJoGRcxOOSDWYr2ZXsFFTFAwx5clFRFl9siw0Xa-vAU/edit" TargetMode="External"/><Relationship Id="rId215" Type="http://schemas.openxmlformats.org/officeDocument/2006/relationships/hyperlink" Target="https://docs.code.org/applab/getProperty/" TargetMode="External"/><Relationship Id="rId257" Type="http://schemas.openxmlformats.org/officeDocument/2006/relationships/hyperlink" Target="https://docs.code.org/applab/setProperty/" TargetMode="External"/><Relationship Id="rId422" Type="http://schemas.openxmlformats.org/officeDocument/2006/relationships/hyperlink" Target="https://studio.code.org/s/csd6-2018/stage/14/puzzle/3" TargetMode="External"/><Relationship Id="rId464" Type="http://schemas.openxmlformats.org/officeDocument/2006/relationships/hyperlink" Target="https://docs.code.org/applab/led/" TargetMode="External"/><Relationship Id="rId299" Type="http://schemas.openxmlformats.org/officeDocument/2006/relationships/hyperlink" Target="https://support.code.org/hc/en-us/requests/new?description=Bug%20in%20CS%20Discoveries%202018%20unit%206%20lesson%209%20curriculum.code.org/csd-18/unit6/9/" TargetMode="External"/><Relationship Id="rId63" Type="http://schemas.openxmlformats.org/officeDocument/2006/relationships/image" Target="media/image3.png"/><Relationship Id="rId159" Type="http://schemas.openxmlformats.org/officeDocument/2006/relationships/image" Target="media/image9.png"/><Relationship Id="rId366" Type="http://schemas.openxmlformats.org/officeDocument/2006/relationships/hyperlink" Target="https://docs.code.org/gamelab/randomNumber/" TargetMode="External"/><Relationship Id="rId226" Type="http://schemas.openxmlformats.org/officeDocument/2006/relationships/hyperlink" Target="https://docs.code.org/applab/value/" TargetMode="External"/><Relationship Id="rId433" Type="http://schemas.openxmlformats.org/officeDocument/2006/relationships/hyperlink" Target="http://videos.code.org/cs-discoveries/concept/04_CircuitsLogic_sm.mp4" TargetMode="External"/><Relationship Id="rId74" Type="http://schemas.openxmlformats.org/officeDocument/2006/relationships/hyperlink" Target="https://docs.code.org/applab/onEvent/" TargetMode="External"/><Relationship Id="rId377" Type="http://schemas.openxmlformats.org/officeDocument/2006/relationships/hyperlink" Target="https://docs.code.org/applab/buzzerplaysong/" TargetMode="External"/><Relationship Id="rId500" Type="http://schemas.openxmlformats.org/officeDocument/2006/relationships/hyperlink" Target="https://code.org/contact" TargetMode="External"/><Relationship Id="rId5" Type="http://schemas.openxmlformats.org/officeDocument/2006/relationships/webSettings" Target="webSettings.xml"/><Relationship Id="rId237" Type="http://schemas.openxmlformats.org/officeDocument/2006/relationships/hyperlink" Target="https://docs.code.org/applab/setScale/" TargetMode="External"/><Relationship Id="rId444" Type="http://schemas.openxmlformats.org/officeDocument/2006/relationships/hyperlink" Target="https://learn.adafruit.com/all-about-leds/overview" TargetMode="External"/><Relationship Id="rId290" Type="http://schemas.openxmlformats.org/officeDocument/2006/relationships/hyperlink" Target="https://docs.code.org/applab/setScreen/" TargetMode="External"/><Relationship Id="rId304" Type="http://schemas.openxmlformats.org/officeDocument/2006/relationships/hyperlink" Target="https://studio.code.org/s/csd6-2018/stage/9/puzzle/2" TargetMode="External"/><Relationship Id="rId388" Type="http://schemas.openxmlformats.org/officeDocument/2006/relationships/hyperlink" Target="https://curriculum.code.org/csd-18/unit6/12/" TargetMode="External"/><Relationship Id="rId511" Type="http://schemas.openxmlformats.org/officeDocument/2006/relationships/hyperlink" Target="https://docs.google.com/document/d/14fdmAmOJpOJw6KXielJAws1wf2AWEnSqQnZueUC6GvM/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41A08-18E0-4AED-A683-DB4CCB450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189</Pages>
  <Words>46674</Words>
  <Characters>266044</Characters>
  <Application>Microsoft Office Word</Application>
  <DocSecurity>0</DocSecurity>
  <Lines>2217</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Hsu, James</dc:creator>
  <cp:lastModifiedBy>Fang, Sophia-jh</cp:lastModifiedBy>
  <cp:revision>2</cp:revision>
  <dcterms:created xsi:type="dcterms:W3CDTF">2020-07-09T15:00:00Z</dcterms:created>
  <dcterms:modified xsi:type="dcterms:W3CDTF">2020-07-09T15:00:00Z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de70ee2-0cb4-4d60-aee5-75ef2c4c8a90_Enabled">
    <vt:lpwstr>True</vt:lpwstr>
  </property>
  <property fmtid="{D5CDD505-2E9C-101B-9397-08002B2CF9AE}" pid="3" name="MSIP_Label_7de70ee2-0cb4-4d60-aee5-75ef2c4c8a90_SiteId">
    <vt:lpwstr>945c199a-83a2-4e80-9f8c-5a91be5752dd</vt:lpwstr>
  </property>
  <property fmtid="{D5CDD505-2E9C-101B-9397-08002B2CF9AE}" pid="4" name="MSIP_Label_7de70ee2-0cb4-4d60-aee5-75ef2c4c8a90_Owner">
    <vt:lpwstr>Sophia-JH_Fang@Dell.com</vt:lpwstr>
  </property>
  <property fmtid="{D5CDD505-2E9C-101B-9397-08002B2CF9AE}" pid="5" name="MSIP_Label_7de70ee2-0cb4-4d60-aee5-75ef2c4c8a90_SetDate">
    <vt:lpwstr>2020-07-09T14:58:30.3890896Z</vt:lpwstr>
  </property>
  <property fmtid="{D5CDD505-2E9C-101B-9397-08002B2CF9AE}" pid="6" name="MSIP_Label_7de70ee2-0cb4-4d60-aee5-75ef2c4c8a90_Name">
    <vt:lpwstr>Internal Use</vt:lpwstr>
  </property>
  <property fmtid="{D5CDD505-2E9C-101B-9397-08002B2CF9AE}" pid="7" name="MSIP_Label_7de70ee2-0cb4-4d60-aee5-75ef2c4c8a90_Application">
    <vt:lpwstr>Microsoft Azure Information Protection</vt:lpwstr>
  </property>
  <property fmtid="{D5CDD505-2E9C-101B-9397-08002B2CF9AE}" pid="8" name="MSIP_Label_7de70ee2-0cb4-4d60-aee5-75ef2c4c8a90_ActionId">
    <vt:lpwstr>086f113c-2774-4d08-b28f-c17c0ad34824</vt:lpwstr>
  </property>
  <property fmtid="{D5CDD505-2E9C-101B-9397-08002B2CF9AE}" pid="9" name="MSIP_Label_7de70ee2-0cb4-4d60-aee5-75ef2c4c8a90_Extended_MSFT_Method">
    <vt:lpwstr>Manual</vt:lpwstr>
  </property>
  <property fmtid="{D5CDD505-2E9C-101B-9397-08002B2CF9AE}" pid="10" name="MSIP_Label_da6fab74-d5af-4af7-a9a4-78d84655a626_Enabled">
    <vt:lpwstr>True</vt:lpwstr>
  </property>
  <property fmtid="{D5CDD505-2E9C-101B-9397-08002B2CF9AE}" pid="11" name="MSIP_Label_da6fab74-d5af-4af7-a9a4-78d84655a626_SiteId">
    <vt:lpwstr>945c199a-83a2-4e80-9f8c-5a91be5752dd</vt:lpwstr>
  </property>
  <property fmtid="{D5CDD505-2E9C-101B-9397-08002B2CF9AE}" pid="12" name="MSIP_Label_da6fab74-d5af-4af7-a9a4-78d84655a626_Owner">
    <vt:lpwstr>Sophia-JH_Fang@Dell.com</vt:lpwstr>
  </property>
  <property fmtid="{D5CDD505-2E9C-101B-9397-08002B2CF9AE}" pid="13" name="MSIP_Label_da6fab74-d5af-4af7-a9a4-78d84655a626_SetDate">
    <vt:lpwstr>2020-07-09T14:58:30.3890896Z</vt:lpwstr>
  </property>
  <property fmtid="{D5CDD505-2E9C-101B-9397-08002B2CF9AE}" pid="14" name="MSIP_Label_da6fab74-d5af-4af7-a9a4-78d84655a626_Name">
    <vt:lpwstr>Visual Marking</vt:lpwstr>
  </property>
  <property fmtid="{D5CDD505-2E9C-101B-9397-08002B2CF9AE}" pid="15" name="MSIP_Label_da6fab74-d5af-4af7-a9a4-78d84655a626_Application">
    <vt:lpwstr>Microsoft Azure Information Protection</vt:lpwstr>
  </property>
  <property fmtid="{D5CDD505-2E9C-101B-9397-08002B2CF9AE}" pid="16" name="MSIP_Label_da6fab74-d5af-4af7-a9a4-78d84655a626_ActionId">
    <vt:lpwstr>086f113c-2774-4d08-b28f-c17c0ad34824</vt:lpwstr>
  </property>
  <property fmtid="{D5CDD505-2E9C-101B-9397-08002B2CF9AE}" pid="17" name="MSIP_Label_da6fab74-d5af-4af7-a9a4-78d84655a626_Parent">
    <vt:lpwstr>7de70ee2-0cb4-4d60-aee5-75ef2c4c8a90</vt:lpwstr>
  </property>
  <property fmtid="{D5CDD505-2E9C-101B-9397-08002B2CF9AE}" pid="18" name="MSIP_Label_da6fab74-d5af-4af7-a9a4-78d84655a626_Extended_MSFT_Method">
    <vt:lpwstr>Manual</vt:lpwstr>
  </property>
  <property fmtid="{D5CDD505-2E9C-101B-9397-08002B2CF9AE}" pid="19" name="aiplabel">
    <vt:lpwstr>Internal Use Visual Marking</vt:lpwstr>
  </property>
</Properties>
</file>